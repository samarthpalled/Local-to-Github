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158E07" w14:textId="77861353" w:rsidR="00B2509A" w:rsidRPr="000D65E9" w:rsidRDefault="00BA2D66" w:rsidP="006C1B7E">
      <w:pPr>
        <w:ind w:left="3600" w:firstLine="720"/>
        <w:jc w:val="both"/>
        <w:rPr>
          <w:noProof/>
          <w:sz w:val="24"/>
          <w:lang w:val="en-IN"/>
        </w:rPr>
      </w:pPr>
      <w:r w:rsidRPr="000D65E9">
        <w:rPr>
          <w:noProof/>
          <w:sz w:val="24"/>
          <w:lang w:bidi="fa-IR"/>
        </w:rPr>
        <w:drawing>
          <wp:anchor distT="0" distB="0" distL="114300" distR="114300" simplePos="0" relativeHeight="251658240" behindDoc="1" locked="0" layoutInCell="1" allowOverlap="1" wp14:anchorId="379286E5" wp14:editId="3F02E7BD">
            <wp:simplePos x="0" y="0"/>
            <wp:positionH relativeFrom="column">
              <wp:posOffset>-136842</wp:posOffset>
            </wp:positionH>
            <wp:positionV relativeFrom="paragraph">
              <wp:posOffset>-1257935</wp:posOffset>
            </wp:positionV>
            <wp:extent cx="7898240" cy="10057397"/>
            <wp:effectExtent l="0" t="0" r="762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id:image008.jpg@01D56C8C.D1180050"/>
                    <pic:cNvPicPr>
                      <a:picLocks noChangeAspect="1" noChangeArrowheads="1"/>
                    </pic:cNvPicPr>
                  </pic:nvPicPr>
                  <pic:blipFill>
                    <a:blip r:embed="rId11"/>
                    <a:stretch>
                      <a:fillRect/>
                    </a:stretch>
                  </pic:blipFill>
                  <pic:spPr bwMode="auto">
                    <a:xfrm>
                      <a:off x="0" y="0"/>
                      <a:ext cx="7898240" cy="10057397"/>
                    </a:xfrm>
                    <a:prstGeom prst="rect">
                      <a:avLst/>
                    </a:prstGeom>
                    <a:noFill/>
                    <a:ln>
                      <a:noFill/>
                    </a:ln>
                  </pic:spPr>
                </pic:pic>
              </a:graphicData>
            </a:graphic>
            <wp14:sizeRelH relativeFrom="page">
              <wp14:pctWidth>0</wp14:pctWidth>
            </wp14:sizeRelH>
            <wp14:sizeRelV relativeFrom="page">
              <wp14:pctHeight>0</wp14:pctHeight>
            </wp14:sizeRelV>
          </wp:anchor>
        </w:drawing>
      </w:r>
      <w:r w:rsidR="00884E70" w:rsidRPr="000D65E9">
        <w:rPr>
          <w:noProof/>
          <w:sz w:val="24"/>
          <w:lang w:val="en-IN"/>
        </w:rPr>
        <w:t xml:space="preserve"> </w:t>
      </w:r>
    </w:p>
    <w:p w14:paraId="4C75A57E" w14:textId="7BB52952" w:rsidR="00E279F7" w:rsidRPr="000D65E9" w:rsidRDefault="00E279F7" w:rsidP="006C1B7E">
      <w:pPr>
        <w:ind w:left="3600" w:firstLine="720"/>
        <w:jc w:val="both"/>
        <w:rPr>
          <w:noProof/>
          <w:sz w:val="24"/>
          <w:lang w:val="en-IN"/>
        </w:rPr>
      </w:pPr>
      <w:r w:rsidRPr="000D65E9">
        <w:rPr>
          <w:noProof/>
          <w:sz w:val="24"/>
          <w:lang w:val="en-IN"/>
        </w:rPr>
        <w:t xml:space="preserve">      </w:t>
      </w:r>
    </w:p>
    <w:p w14:paraId="28CAFE26" w14:textId="77777777" w:rsidR="00E279F7" w:rsidRPr="000D65E9" w:rsidRDefault="00E279F7" w:rsidP="006C1B7E">
      <w:pPr>
        <w:ind w:left="3600" w:firstLine="720"/>
        <w:jc w:val="both"/>
        <w:rPr>
          <w:noProof/>
          <w:sz w:val="24"/>
          <w:lang w:val="en-IN"/>
        </w:rPr>
      </w:pPr>
    </w:p>
    <w:p w14:paraId="0F786E61" w14:textId="77777777" w:rsidR="00A212D4" w:rsidRPr="000D65E9" w:rsidRDefault="00E279F7" w:rsidP="006C1B7E">
      <w:pPr>
        <w:ind w:left="3600" w:firstLine="720"/>
        <w:jc w:val="both"/>
        <w:rPr>
          <w:noProof/>
          <w:sz w:val="24"/>
          <w:lang w:val="en-IN"/>
        </w:rPr>
      </w:pPr>
      <w:r w:rsidRPr="000D65E9">
        <w:rPr>
          <w:noProof/>
          <w:sz w:val="24"/>
          <w:lang w:val="en-IN"/>
        </w:rPr>
        <w:t xml:space="preserve"> </w:t>
      </w:r>
      <w:r w:rsidRPr="000D65E9">
        <w:rPr>
          <w:noProof/>
          <w:sz w:val="24"/>
          <w:lang w:val="en-IN"/>
        </w:rPr>
        <w:tab/>
      </w:r>
      <w:r w:rsidRPr="000D65E9">
        <w:rPr>
          <w:noProof/>
          <w:sz w:val="24"/>
          <w:lang w:val="en-IN"/>
        </w:rPr>
        <w:tab/>
      </w:r>
      <w:r w:rsidRPr="000D65E9">
        <w:rPr>
          <w:noProof/>
          <w:sz w:val="24"/>
          <w:lang w:val="en-IN"/>
        </w:rPr>
        <w:tab/>
      </w:r>
      <w:r w:rsidRPr="000D65E9">
        <w:rPr>
          <w:noProof/>
          <w:sz w:val="24"/>
          <w:lang w:val="en-IN"/>
        </w:rPr>
        <w:tab/>
      </w:r>
      <w:r w:rsidRPr="000D65E9">
        <w:rPr>
          <w:noProof/>
          <w:sz w:val="24"/>
          <w:lang w:val="en-IN"/>
        </w:rPr>
        <w:tab/>
      </w:r>
      <w:r w:rsidRPr="000D65E9">
        <w:rPr>
          <w:noProof/>
          <w:sz w:val="24"/>
          <w:lang w:val="en-IN"/>
        </w:rPr>
        <w:tab/>
      </w:r>
      <w:r w:rsidR="00A212D4" w:rsidRPr="000D65E9">
        <w:rPr>
          <w:noProof/>
          <w:sz w:val="24"/>
          <w:lang w:val="en-IN"/>
        </w:rPr>
        <w:t xml:space="preserve">    </w:t>
      </w:r>
    </w:p>
    <w:p w14:paraId="16550092" w14:textId="5209148C" w:rsidR="006D1802" w:rsidRPr="000D65E9" w:rsidRDefault="00A212D4" w:rsidP="006C1B7E">
      <w:pPr>
        <w:ind w:left="3600" w:firstLine="720"/>
        <w:jc w:val="both"/>
        <w:rPr>
          <w:noProof/>
          <w:sz w:val="24"/>
          <w:lang w:val="en-IN"/>
        </w:rPr>
      </w:pPr>
      <w:r w:rsidRPr="000D65E9">
        <w:rPr>
          <w:noProof/>
          <w:sz w:val="24"/>
          <w:lang w:val="en-IN"/>
        </w:rPr>
        <w:t xml:space="preserve">                          </w:t>
      </w:r>
      <w:r w:rsidRPr="000D65E9">
        <w:rPr>
          <w:noProof/>
          <w:sz w:val="24"/>
          <w:lang w:val="en-IN"/>
        </w:rPr>
        <w:tab/>
      </w:r>
      <w:r w:rsidRPr="000D65E9">
        <w:rPr>
          <w:noProof/>
          <w:sz w:val="24"/>
          <w:lang w:val="en-IN"/>
        </w:rPr>
        <w:tab/>
      </w:r>
      <w:r w:rsidRPr="000D65E9">
        <w:rPr>
          <w:noProof/>
          <w:sz w:val="24"/>
          <w:lang w:val="en-IN"/>
        </w:rPr>
        <w:tab/>
      </w:r>
      <w:r w:rsidRPr="000D65E9">
        <w:rPr>
          <w:noProof/>
          <w:sz w:val="24"/>
          <w:lang w:val="en-IN"/>
        </w:rPr>
        <w:tab/>
        <w:t xml:space="preserve">     </w:t>
      </w:r>
      <w:r w:rsidR="00642347" w:rsidRPr="000D65E9">
        <w:rPr>
          <w:noProof/>
          <w:sz w:val="24"/>
          <w:lang w:val="en-IN"/>
        </w:rPr>
        <w:t xml:space="preserve"> </w:t>
      </w:r>
      <w:r w:rsidRPr="000D65E9">
        <w:rPr>
          <w:noProof/>
          <w:sz w:val="24"/>
          <w:lang w:val="en-IN"/>
        </w:rPr>
        <w:t xml:space="preserve">  </w:t>
      </w:r>
    </w:p>
    <w:p w14:paraId="30547DDB" w14:textId="346D0BB5" w:rsidR="00642347" w:rsidRPr="000D65E9" w:rsidRDefault="00642347" w:rsidP="006C1B7E">
      <w:pPr>
        <w:jc w:val="both"/>
        <w:rPr>
          <w:noProof/>
          <w:sz w:val="24"/>
          <w:lang w:val="en-IN"/>
        </w:rPr>
      </w:pPr>
    </w:p>
    <w:p w14:paraId="5666EDBA" w14:textId="45BAE3A5" w:rsidR="00642347" w:rsidRPr="000D65E9" w:rsidRDefault="00642347" w:rsidP="006C1B7E">
      <w:pPr>
        <w:jc w:val="both"/>
        <w:rPr>
          <w:noProof/>
          <w:sz w:val="24"/>
          <w:lang w:val="en-IN"/>
        </w:rPr>
      </w:pPr>
    </w:p>
    <w:p w14:paraId="2DBBFA13" w14:textId="1F75692C" w:rsidR="00642347" w:rsidRPr="000D65E9" w:rsidRDefault="00642347" w:rsidP="006C1B7E">
      <w:pPr>
        <w:jc w:val="both"/>
        <w:rPr>
          <w:noProof/>
          <w:sz w:val="24"/>
          <w:lang w:val="en-IN"/>
        </w:rPr>
      </w:pPr>
    </w:p>
    <w:p w14:paraId="76506E49" w14:textId="06A3D44B" w:rsidR="00642347" w:rsidRPr="000D65E9" w:rsidRDefault="00642347" w:rsidP="006C1B7E">
      <w:pPr>
        <w:jc w:val="both"/>
        <w:rPr>
          <w:noProof/>
          <w:sz w:val="24"/>
          <w:lang w:val="en-IN"/>
        </w:rPr>
      </w:pPr>
    </w:p>
    <w:p w14:paraId="5613F8C4" w14:textId="573B67E5" w:rsidR="00642347" w:rsidRPr="000D65E9" w:rsidRDefault="00642347" w:rsidP="006C1B7E">
      <w:pPr>
        <w:jc w:val="both"/>
        <w:rPr>
          <w:noProof/>
          <w:sz w:val="24"/>
          <w:lang w:val="en-IN"/>
        </w:rPr>
      </w:pPr>
    </w:p>
    <w:p w14:paraId="1D0D9D3A" w14:textId="2E55762A" w:rsidR="00642347" w:rsidRPr="000D65E9" w:rsidRDefault="00642347" w:rsidP="006C1B7E">
      <w:pPr>
        <w:jc w:val="both"/>
        <w:rPr>
          <w:noProof/>
          <w:sz w:val="24"/>
          <w:lang w:val="en-IN"/>
        </w:rPr>
      </w:pPr>
    </w:p>
    <w:p w14:paraId="1FA2F6A9" w14:textId="49DD7D39" w:rsidR="00642347" w:rsidRPr="000D65E9" w:rsidRDefault="00642347" w:rsidP="006C1B7E">
      <w:pPr>
        <w:jc w:val="both"/>
        <w:rPr>
          <w:noProof/>
          <w:sz w:val="24"/>
          <w:lang w:val="en-IN"/>
        </w:rPr>
      </w:pPr>
    </w:p>
    <w:p w14:paraId="5119C6A7" w14:textId="7CFA8F7A" w:rsidR="00642347" w:rsidRPr="000D65E9" w:rsidRDefault="00642347" w:rsidP="006C1B7E">
      <w:pPr>
        <w:jc w:val="both"/>
        <w:rPr>
          <w:noProof/>
          <w:sz w:val="24"/>
          <w:lang w:val="en-IN"/>
        </w:rPr>
      </w:pPr>
    </w:p>
    <w:p w14:paraId="05FD3DDC" w14:textId="5F3ACCAE" w:rsidR="00642347" w:rsidRPr="000D65E9" w:rsidRDefault="00642347" w:rsidP="006C1B7E">
      <w:pPr>
        <w:jc w:val="both"/>
        <w:rPr>
          <w:noProof/>
          <w:sz w:val="24"/>
          <w:lang w:val="en-IN"/>
        </w:rPr>
      </w:pPr>
    </w:p>
    <w:p w14:paraId="6DCB0C0B" w14:textId="219A0439" w:rsidR="00642347" w:rsidRPr="000D65E9" w:rsidRDefault="00642347" w:rsidP="006C1B7E">
      <w:pPr>
        <w:jc w:val="both"/>
        <w:rPr>
          <w:noProof/>
          <w:sz w:val="24"/>
          <w:lang w:val="en-IN"/>
        </w:rPr>
      </w:pPr>
    </w:p>
    <w:p w14:paraId="2CA0CCDC" w14:textId="2FDFD8B5" w:rsidR="00642347" w:rsidRPr="000D65E9" w:rsidRDefault="00642347" w:rsidP="006C1B7E">
      <w:pPr>
        <w:jc w:val="both"/>
        <w:rPr>
          <w:noProof/>
          <w:sz w:val="24"/>
          <w:lang w:val="en-IN"/>
        </w:rPr>
      </w:pPr>
    </w:p>
    <w:p w14:paraId="398967DA" w14:textId="6761F6B3" w:rsidR="00642347" w:rsidRPr="000D65E9" w:rsidRDefault="00642347" w:rsidP="006C1B7E">
      <w:pPr>
        <w:jc w:val="both"/>
        <w:rPr>
          <w:noProof/>
          <w:sz w:val="24"/>
          <w:lang w:val="en-IN"/>
        </w:rPr>
      </w:pPr>
    </w:p>
    <w:p w14:paraId="34422F6F" w14:textId="6A227935" w:rsidR="00642347" w:rsidRPr="000D65E9" w:rsidRDefault="00642347" w:rsidP="006C1B7E">
      <w:pPr>
        <w:jc w:val="both"/>
        <w:rPr>
          <w:noProof/>
          <w:sz w:val="24"/>
          <w:lang w:val="en-IN"/>
        </w:rPr>
      </w:pPr>
    </w:p>
    <w:p w14:paraId="4790D5D2" w14:textId="72061B76" w:rsidR="00642347" w:rsidRPr="000D65E9" w:rsidRDefault="00642347" w:rsidP="006C1B7E">
      <w:pPr>
        <w:jc w:val="both"/>
        <w:rPr>
          <w:noProof/>
          <w:sz w:val="24"/>
          <w:lang w:val="en-IN"/>
        </w:rPr>
      </w:pPr>
    </w:p>
    <w:p w14:paraId="19F90C03" w14:textId="7AFFB94F" w:rsidR="00642347" w:rsidRPr="000D65E9" w:rsidRDefault="00642347" w:rsidP="006C1B7E">
      <w:pPr>
        <w:jc w:val="both"/>
        <w:rPr>
          <w:noProof/>
          <w:sz w:val="24"/>
          <w:lang w:val="en-IN"/>
        </w:rPr>
      </w:pPr>
    </w:p>
    <w:p w14:paraId="1BFEC34E" w14:textId="17973619" w:rsidR="00642347" w:rsidRPr="000D65E9" w:rsidRDefault="00642347" w:rsidP="006C1B7E">
      <w:pPr>
        <w:jc w:val="both"/>
        <w:rPr>
          <w:noProof/>
          <w:sz w:val="24"/>
          <w:lang w:val="en-IN"/>
        </w:rPr>
      </w:pPr>
    </w:p>
    <w:p w14:paraId="1F030E63" w14:textId="2AC80158" w:rsidR="00642347" w:rsidRPr="000D65E9" w:rsidRDefault="00642347" w:rsidP="006C1B7E">
      <w:pPr>
        <w:jc w:val="both"/>
        <w:rPr>
          <w:noProof/>
          <w:sz w:val="24"/>
          <w:lang w:val="en-IN"/>
        </w:rPr>
      </w:pPr>
    </w:p>
    <w:p w14:paraId="1A2D2153" w14:textId="50643083" w:rsidR="00642347" w:rsidRPr="000D65E9" w:rsidRDefault="00642347" w:rsidP="006C1B7E">
      <w:pPr>
        <w:jc w:val="both"/>
        <w:rPr>
          <w:noProof/>
          <w:sz w:val="24"/>
          <w:lang w:val="en-IN"/>
        </w:rPr>
      </w:pPr>
    </w:p>
    <w:p w14:paraId="2EA5F6BF" w14:textId="35DFE487" w:rsidR="00642347" w:rsidRPr="000D65E9" w:rsidRDefault="00642347" w:rsidP="006C1B7E">
      <w:pPr>
        <w:jc w:val="both"/>
        <w:rPr>
          <w:noProof/>
          <w:sz w:val="24"/>
          <w:lang w:val="en-IN"/>
        </w:rPr>
      </w:pPr>
    </w:p>
    <w:p w14:paraId="4D8511BB" w14:textId="0506135F" w:rsidR="00642347" w:rsidRPr="000D65E9" w:rsidRDefault="00642347" w:rsidP="006C1B7E">
      <w:pPr>
        <w:jc w:val="both"/>
        <w:rPr>
          <w:noProof/>
          <w:sz w:val="24"/>
          <w:lang w:val="en-IN"/>
        </w:rPr>
      </w:pPr>
    </w:p>
    <w:p w14:paraId="5521CE38" w14:textId="0CF128B7" w:rsidR="00642347" w:rsidRPr="000D65E9" w:rsidRDefault="00642347" w:rsidP="006C1B7E">
      <w:pPr>
        <w:jc w:val="both"/>
        <w:rPr>
          <w:noProof/>
          <w:sz w:val="24"/>
          <w:lang w:val="en-IN"/>
        </w:rPr>
      </w:pPr>
    </w:p>
    <w:p w14:paraId="1AB3BD50" w14:textId="7C726ED1" w:rsidR="00642347" w:rsidRPr="000D65E9" w:rsidRDefault="00642347" w:rsidP="006C1B7E">
      <w:pPr>
        <w:jc w:val="both"/>
        <w:rPr>
          <w:noProof/>
          <w:sz w:val="24"/>
          <w:lang w:val="en-IN"/>
        </w:rPr>
      </w:pPr>
    </w:p>
    <w:p w14:paraId="4D123013" w14:textId="4DCB3553" w:rsidR="00642347" w:rsidRPr="000D65E9" w:rsidRDefault="00642347" w:rsidP="006C1B7E">
      <w:pPr>
        <w:jc w:val="both"/>
        <w:rPr>
          <w:noProof/>
          <w:sz w:val="24"/>
          <w:lang w:val="en-IN"/>
        </w:rPr>
      </w:pPr>
    </w:p>
    <w:p w14:paraId="07C984A0" w14:textId="58F1AEF0" w:rsidR="00642347" w:rsidRPr="000D65E9" w:rsidRDefault="00642347" w:rsidP="006C1B7E">
      <w:pPr>
        <w:jc w:val="both"/>
        <w:rPr>
          <w:noProof/>
          <w:sz w:val="24"/>
          <w:lang w:val="en-IN"/>
        </w:rPr>
      </w:pPr>
    </w:p>
    <w:p w14:paraId="4AD10B99" w14:textId="381E3421" w:rsidR="00642347" w:rsidRPr="000D65E9" w:rsidRDefault="00642347" w:rsidP="006C1B7E">
      <w:pPr>
        <w:jc w:val="both"/>
        <w:rPr>
          <w:noProof/>
          <w:sz w:val="24"/>
          <w:lang w:val="en-IN"/>
        </w:rPr>
      </w:pPr>
    </w:p>
    <w:p w14:paraId="0E2377B4" w14:textId="01B3F31C" w:rsidR="00642347" w:rsidRPr="000D65E9" w:rsidRDefault="00642347" w:rsidP="006C1B7E">
      <w:pPr>
        <w:jc w:val="both"/>
        <w:rPr>
          <w:noProof/>
          <w:sz w:val="24"/>
          <w:lang w:val="en-IN"/>
        </w:rPr>
      </w:pPr>
    </w:p>
    <w:p w14:paraId="6F822DEB" w14:textId="70288BC7" w:rsidR="00642347" w:rsidRPr="000D65E9" w:rsidRDefault="00642347" w:rsidP="006C1B7E">
      <w:pPr>
        <w:jc w:val="both"/>
        <w:rPr>
          <w:noProof/>
          <w:sz w:val="24"/>
          <w:lang w:val="en-IN"/>
        </w:rPr>
      </w:pPr>
    </w:p>
    <w:p w14:paraId="5E87485A" w14:textId="06EF96AA" w:rsidR="00642347" w:rsidRPr="000D65E9" w:rsidRDefault="00642347" w:rsidP="006C1B7E">
      <w:pPr>
        <w:jc w:val="both"/>
        <w:rPr>
          <w:noProof/>
          <w:sz w:val="24"/>
          <w:lang w:val="en-IN"/>
        </w:rPr>
      </w:pPr>
    </w:p>
    <w:p w14:paraId="3073B5CD" w14:textId="27BF7CE3" w:rsidR="00642347" w:rsidRPr="000D65E9" w:rsidRDefault="00642347" w:rsidP="006C1B7E">
      <w:pPr>
        <w:jc w:val="both"/>
        <w:rPr>
          <w:noProof/>
          <w:sz w:val="24"/>
          <w:lang w:val="en-IN"/>
        </w:rPr>
      </w:pPr>
    </w:p>
    <w:p w14:paraId="219E8C14" w14:textId="77777777" w:rsidR="0025338A" w:rsidRPr="000D65E9" w:rsidRDefault="00AE7D61" w:rsidP="006C1B7E">
      <w:pPr>
        <w:jc w:val="both"/>
        <w:rPr>
          <w:rFonts w:cstheme="minorHAnsi"/>
          <w:b/>
          <w:noProof/>
          <w:sz w:val="24"/>
          <w:lang w:val="en-IN"/>
        </w:rPr>
      </w:pPr>
      <w:r w:rsidRPr="000D65E9">
        <w:rPr>
          <w:rFonts w:cstheme="minorHAnsi"/>
          <w:b/>
          <w:noProof/>
          <w:sz w:val="24"/>
          <w:lang w:val="en-IN"/>
        </w:rPr>
        <w:t xml:space="preserve">  </w:t>
      </w:r>
    </w:p>
    <w:p w14:paraId="1A52FA24" w14:textId="0746CE31" w:rsidR="00E279F7" w:rsidRPr="000D65E9" w:rsidRDefault="00C02478" w:rsidP="006C1B7E">
      <w:pPr>
        <w:jc w:val="both"/>
        <w:rPr>
          <w:noProof/>
          <w:sz w:val="24"/>
          <w:lang w:val="en-IN"/>
        </w:rPr>
      </w:pPr>
      <w:r>
        <w:rPr>
          <w:rFonts w:cstheme="minorHAnsi"/>
          <w:b/>
          <w:noProof/>
          <w:sz w:val="24"/>
          <w:lang w:val="en-IN"/>
        </w:rPr>
        <w:t xml:space="preserve"> </w:t>
      </w:r>
      <w:r w:rsidR="005006B2">
        <w:rPr>
          <w:rFonts w:cstheme="minorHAnsi"/>
          <w:b/>
          <w:noProof/>
          <w:sz w:val="24"/>
          <w:lang w:val="en-IN"/>
        </w:rPr>
        <w:t xml:space="preserve">     </w:t>
      </w:r>
      <w:r w:rsidR="00F75539" w:rsidRPr="000D65E9">
        <w:rPr>
          <w:rFonts w:cstheme="minorHAnsi"/>
          <w:b/>
          <w:noProof/>
          <w:sz w:val="24"/>
          <w:lang w:val="en-IN"/>
        </w:rPr>
        <w:t>Site Profitability</w:t>
      </w:r>
      <w:r w:rsidR="005006B2">
        <w:rPr>
          <w:rFonts w:cstheme="minorHAnsi"/>
          <w:b/>
          <w:noProof/>
          <w:sz w:val="24"/>
          <w:lang w:val="en-IN"/>
        </w:rPr>
        <w:t xml:space="preserve"> Analysis</w:t>
      </w:r>
    </w:p>
    <w:p w14:paraId="3FC34E49" w14:textId="5753058F" w:rsidR="0079384A" w:rsidRPr="000D65E9" w:rsidRDefault="00E279F7" w:rsidP="008A020E">
      <w:pPr>
        <w:ind w:left="142"/>
        <w:jc w:val="both"/>
        <w:rPr>
          <w:rFonts w:cstheme="minorHAnsi"/>
          <w:b/>
          <w:sz w:val="24"/>
        </w:rPr>
      </w:pPr>
      <w:r w:rsidRPr="000D65E9">
        <w:rPr>
          <w:rFonts w:cstheme="minorHAnsi"/>
          <w:b/>
          <w:sz w:val="24"/>
        </w:rPr>
        <w:t xml:space="preserve">   Version: v</w:t>
      </w:r>
      <w:r w:rsidR="00347F8B">
        <w:rPr>
          <w:rFonts w:cstheme="minorHAnsi"/>
          <w:b/>
          <w:sz w:val="24"/>
        </w:rPr>
        <w:t>3.</w:t>
      </w:r>
      <w:del w:id="0" w:author="P.Mahmoudi" w:date="2020-08-22T16:01:00Z">
        <w:r w:rsidR="000E019F" w:rsidDel="008A020E">
          <w:rPr>
            <w:rFonts w:cstheme="minorHAnsi"/>
            <w:b/>
            <w:sz w:val="24"/>
          </w:rPr>
          <w:delText>2</w:delText>
        </w:r>
      </w:del>
      <w:ins w:id="1" w:author="P.Mahmoudi" w:date="2020-08-22T16:01:00Z">
        <w:r w:rsidR="008A020E">
          <w:rPr>
            <w:rFonts w:cstheme="minorHAnsi"/>
            <w:b/>
            <w:sz w:val="24"/>
          </w:rPr>
          <w:t>3</w:t>
        </w:r>
      </w:ins>
      <w:del w:id="2" w:author="Negin Fazel" w:date="2020-08-12T14:05:00Z">
        <w:r w:rsidR="00347F8B" w:rsidDel="00352DF9">
          <w:rPr>
            <w:rFonts w:cstheme="minorHAnsi"/>
            <w:b/>
            <w:sz w:val="24"/>
          </w:rPr>
          <w:delText>0</w:delText>
        </w:r>
      </w:del>
    </w:p>
    <w:p w14:paraId="634A7981" w14:textId="47172F94" w:rsidR="00E279F7" w:rsidRPr="000D65E9" w:rsidRDefault="00E279F7" w:rsidP="006C1B7E">
      <w:pPr>
        <w:ind w:left="142"/>
        <w:jc w:val="both"/>
        <w:rPr>
          <w:rFonts w:cstheme="minorHAnsi"/>
          <w:b/>
          <w:sz w:val="24"/>
        </w:rPr>
      </w:pPr>
      <w:r w:rsidRPr="000D65E9">
        <w:rPr>
          <w:rFonts w:cstheme="minorHAnsi"/>
          <w:b/>
          <w:sz w:val="24"/>
        </w:rPr>
        <w:t xml:space="preserve">   </w:t>
      </w:r>
      <w:r w:rsidR="00352DF9">
        <w:rPr>
          <w:rFonts w:cstheme="minorHAnsi"/>
          <w:b/>
          <w:sz w:val="24"/>
        </w:rPr>
        <w:t>Aug</w:t>
      </w:r>
      <w:ins w:id="3" w:author="P.Mahmoudi" w:date="2020-08-15T16:19:00Z">
        <w:r w:rsidR="00101A08">
          <w:rPr>
            <w:rFonts w:cstheme="minorHAnsi"/>
            <w:b/>
            <w:sz w:val="24"/>
          </w:rPr>
          <w:t>ust</w:t>
        </w:r>
      </w:ins>
      <w:r w:rsidRPr="000D65E9">
        <w:rPr>
          <w:rFonts w:cstheme="minorHAnsi"/>
          <w:b/>
          <w:sz w:val="24"/>
        </w:rPr>
        <w:t xml:space="preserve"> 20</w:t>
      </w:r>
      <w:r w:rsidR="00F75539" w:rsidRPr="000D65E9">
        <w:rPr>
          <w:rFonts w:cstheme="minorHAnsi"/>
          <w:b/>
          <w:sz w:val="24"/>
        </w:rPr>
        <w:t>20</w:t>
      </w:r>
    </w:p>
    <w:p w14:paraId="56546E09" w14:textId="3F750D8D" w:rsidR="00E279F7" w:rsidRPr="000D65E9" w:rsidRDefault="0079384A" w:rsidP="006C1B7E">
      <w:pPr>
        <w:jc w:val="both"/>
        <w:rPr>
          <w:rFonts w:cstheme="minorHAnsi"/>
          <w:b/>
          <w:sz w:val="24"/>
        </w:rPr>
      </w:pPr>
      <w:r w:rsidRPr="000D65E9">
        <w:rPr>
          <w:i/>
          <w:iCs/>
          <w:noProof/>
          <w:sz w:val="24"/>
          <w:lang w:bidi="fa-IR"/>
        </w:rPr>
        <w:drawing>
          <wp:anchor distT="0" distB="0" distL="114300" distR="114300" simplePos="0" relativeHeight="251659264" behindDoc="0" locked="0" layoutInCell="1" allowOverlap="1" wp14:anchorId="619412A2" wp14:editId="56501029">
            <wp:simplePos x="0" y="0"/>
            <wp:positionH relativeFrom="column">
              <wp:posOffset>5994400</wp:posOffset>
            </wp:positionH>
            <wp:positionV relativeFrom="paragraph">
              <wp:posOffset>360680</wp:posOffset>
            </wp:positionV>
            <wp:extent cx="1544400" cy="982800"/>
            <wp:effectExtent l="0" t="0" r="0" b="8255"/>
            <wp:wrapNone/>
            <wp:docPr id="13" name="Picture 13" descr="C:\Users\abhay.shekhawat\AppData\Local\Microsoft\Windows\INetCache\Content.MSO\D3A173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hay.shekhawat\AppData\Local\Microsoft\Windows\INetCache\Content.MSO\D3A1733A.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4400" cy="9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A55084" w14:textId="5C6A6A09" w:rsidR="006D1802" w:rsidRPr="000D65E9" w:rsidRDefault="006D1802" w:rsidP="006C1B7E">
      <w:pPr>
        <w:jc w:val="both"/>
        <w:rPr>
          <w:rFonts w:cstheme="minorHAnsi"/>
          <w:b/>
          <w:sz w:val="24"/>
        </w:rPr>
        <w:sectPr w:rsidR="006D1802" w:rsidRPr="000D65E9" w:rsidSect="006D1802">
          <w:headerReference w:type="even" r:id="rId13"/>
          <w:headerReference w:type="default" r:id="rId14"/>
          <w:footerReference w:type="default" r:id="rId15"/>
          <w:footerReference w:type="first" r:id="rId16"/>
          <w:type w:val="continuous"/>
          <w:pgSz w:w="12240" w:h="15840" w:code="1"/>
          <w:pgMar w:top="0" w:right="0" w:bottom="0" w:left="0" w:header="720" w:footer="720" w:gutter="0"/>
          <w:pgNumType w:start="1" w:chapStyle="1"/>
          <w:cols w:space="720"/>
          <w:titlePg/>
          <w:docGrid w:linePitch="360"/>
        </w:sectPr>
      </w:pPr>
    </w:p>
    <w:tbl>
      <w:tblPr>
        <w:tblW w:w="0" w:type="auto"/>
        <w:tblInd w:w="-180" w:type="dxa"/>
        <w:tblLook w:val="01E0" w:firstRow="1" w:lastRow="1" w:firstColumn="1" w:lastColumn="1" w:noHBand="0" w:noVBand="0"/>
      </w:tblPr>
      <w:tblGrid>
        <w:gridCol w:w="9720"/>
      </w:tblGrid>
      <w:tr w:rsidR="00085AB2" w:rsidRPr="000D65E9" w14:paraId="571B793C" w14:textId="77777777" w:rsidTr="002975D7">
        <w:trPr>
          <w:trHeight w:val="1313"/>
        </w:trPr>
        <w:tc>
          <w:tcPr>
            <w:tcW w:w="9720" w:type="dxa"/>
          </w:tcPr>
          <w:p w14:paraId="18EF7D69" w14:textId="60502BEE" w:rsidR="00085AB2" w:rsidRPr="000D65E9" w:rsidRDefault="004A6383" w:rsidP="006C1B7E">
            <w:pPr>
              <w:pStyle w:val="CopyrightHeader"/>
              <w:rPr>
                <w:b/>
                <w:sz w:val="24"/>
                <w:szCs w:val="24"/>
              </w:rPr>
            </w:pPr>
            <w:r w:rsidRPr="000D65E9">
              <w:rPr>
                <w:b/>
                <w:sz w:val="24"/>
                <w:szCs w:val="24"/>
              </w:rPr>
              <w:lastRenderedPageBreak/>
              <w:t xml:space="preserve">        </w:t>
            </w:r>
            <w:r w:rsidR="00085AB2" w:rsidRPr="000D65E9">
              <w:rPr>
                <w:b/>
                <w:sz w:val="24"/>
                <w:szCs w:val="24"/>
              </w:rPr>
              <w:t>IMPORTANT NOTICE</w:t>
            </w:r>
          </w:p>
          <w:p w14:paraId="36AAF23A" w14:textId="7FA94E61" w:rsidR="00085AB2" w:rsidRPr="000D65E9" w:rsidRDefault="004A6383" w:rsidP="006C1B7E">
            <w:pPr>
              <w:pStyle w:val="CopyrightHeader"/>
              <w:rPr>
                <w:sz w:val="24"/>
                <w:szCs w:val="24"/>
              </w:rPr>
            </w:pPr>
            <w:r w:rsidRPr="000D65E9">
              <w:rPr>
                <w:sz w:val="24"/>
                <w:szCs w:val="24"/>
              </w:rPr>
              <w:t xml:space="preserve">       </w:t>
            </w:r>
            <w:r w:rsidR="00085AB2" w:rsidRPr="000D65E9">
              <w:rPr>
                <w:sz w:val="24"/>
                <w:szCs w:val="24"/>
              </w:rPr>
              <w:t>This document constitutes confidential and proprietary information of Subex Limited. The contents of this document</w:t>
            </w:r>
            <w:r w:rsidRPr="000D65E9">
              <w:rPr>
                <w:sz w:val="24"/>
                <w:szCs w:val="24"/>
              </w:rPr>
              <w:t xml:space="preserve"> </w:t>
            </w:r>
            <w:r w:rsidR="00085AB2" w:rsidRPr="000D65E9">
              <w:rPr>
                <w:sz w:val="24"/>
                <w:szCs w:val="24"/>
              </w:rPr>
              <w:t>may be accessed and/or used solely by a licensee of Subex Limited software product(s) and solely in connection with the licensee’s authorized use of such product(s), or as otherwise expressly permitted by Subex Limited in writing. All other uses are prohibited. This document may not in any event be disclosed to any third party without the prior written authorization of Subex Limited.</w:t>
            </w:r>
          </w:p>
        </w:tc>
      </w:tr>
      <w:tr w:rsidR="00085AB2" w:rsidRPr="000D65E9" w14:paraId="21BA1A8E" w14:textId="77777777" w:rsidTr="002975D7">
        <w:tc>
          <w:tcPr>
            <w:tcW w:w="9720" w:type="dxa"/>
          </w:tcPr>
          <w:p w14:paraId="7F203E54" w14:textId="77777777" w:rsidR="00085AB2" w:rsidRPr="000D65E9" w:rsidRDefault="00085AB2" w:rsidP="006C1B7E">
            <w:pPr>
              <w:pStyle w:val="CopyrightBody"/>
              <w:ind w:left="-105"/>
              <w:jc w:val="both"/>
              <w:rPr>
                <w:rFonts w:asciiTheme="minorHAnsi" w:hAnsiTheme="minorHAnsi" w:cstheme="minorHAnsi"/>
                <w:sz w:val="24"/>
                <w:szCs w:val="24"/>
              </w:rPr>
            </w:pPr>
            <w:r w:rsidRPr="000D65E9">
              <w:rPr>
                <w:rFonts w:asciiTheme="minorHAnsi" w:hAnsiTheme="minorHAnsi" w:cstheme="minorHAnsi"/>
                <w:sz w:val="24"/>
                <w:szCs w:val="24"/>
              </w:rPr>
              <w:t>Copyright © 2006-2019 Subex Limited.</w:t>
            </w:r>
          </w:p>
          <w:p w14:paraId="13042989" w14:textId="77777777" w:rsidR="00085AB2" w:rsidRPr="000D65E9" w:rsidRDefault="00085AB2" w:rsidP="006C1B7E">
            <w:pPr>
              <w:pStyle w:val="CopyrightBody"/>
              <w:ind w:left="-105"/>
              <w:jc w:val="both"/>
              <w:rPr>
                <w:rFonts w:asciiTheme="minorHAnsi" w:hAnsiTheme="minorHAnsi" w:cstheme="minorHAnsi"/>
                <w:sz w:val="24"/>
                <w:szCs w:val="24"/>
              </w:rPr>
            </w:pPr>
            <w:r w:rsidRPr="000D65E9">
              <w:rPr>
                <w:rFonts w:asciiTheme="minorHAnsi" w:hAnsiTheme="minorHAnsi" w:cstheme="minorHAnsi"/>
                <w:sz w:val="24"/>
                <w:szCs w:val="24"/>
              </w:rPr>
              <w:t>All rights reserved. No part of this document may be reproduced or transmitted in any form or by any means, electronic or mechanical, including photocopying, recording, or information storage and retrieval systems for any purpose without the express written permission of Subex Limited.</w:t>
            </w:r>
          </w:p>
        </w:tc>
      </w:tr>
    </w:tbl>
    <w:p w14:paraId="00705FA3" w14:textId="4ACFAF3A" w:rsidR="0025338A" w:rsidRPr="000D65E9" w:rsidRDefault="0025338A" w:rsidP="006C1B7E">
      <w:pPr>
        <w:jc w:val="both"/>
        <w:rPr>
          <w:rFonts w:cstheme="minorHAnsi"/>
          <w:sz w:val="24"/>
        </w:rPr>
      </w:pPr>
      <w:r w:rsidRPr="000D65E9">
        <w:rPr>
          <w:rFonts w:cstheme="minorHAnsi"/>
          <w:sz w:val="24"/>
        </w:rPr>
        <w:br w:type="page"/>
      </w:r>
    </w:p>
    <w:tbl>
      <w:tblPr>
        <w:tblW w:w="9680" w:type="dxa"/>
        <w:tblInd w:w="-5"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ook w:val="04A0" w:firstRow="1" w:lastRow="0" w:firstColumn="1" w:lastColumn="0" w:noHBand="0" w:noVBand="1"/>
      </w:tblPr>
      <w:tblGrid>
        <w:gridCol w:w="3275"/>
        <w:gridCol w:w="6405"/>
      </w:tblGrid>
      <w:tr w:rsidR="00085AB2" w:rsidRPr="000D65E9" w14:paraId="69C84DBA" w14:textId="77777777" w:rsidTr="00081000">
        <w:trPr>
          <w:trHeight w:val="472"/>
        </w:trPr>
        <w:tc>
          <w:tcPr>
            <w:tcW w:w="3275" w:type="dxa"/>
            <w:shd w:val="clear" w:color="auto" w:fill="002060"/>
            <w:vAlign w:val="center"/>
          </w:tcPr>
          <w:p w14:paraId="594C1174" w14:textId="77777777" w:rsidR="00085AB2"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lastRenderedPageBreak/>
              <w:t>Project</w:t>
            </w:r>
          </w:p>
        </w:tc>
        <w:tc>
          <w:tcPr>
            <w:tcW w:w="6405" w:type="dxa"/>
            <w:shd w:val="clear" w:color="auto" w:fill="002060"/>
            <w:vAlign w:val="center"/>
          </w:tcPr>
          <w:p w14:paraId="564680CE" w14:textId="77FCB065" w:rsidR="00085AB2"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 xml:space="preserve">Data </w:t>
            </w:r>
            <w:r w:rsidR="00005DF0" w:rsidRPr="000D65E9">
              <w:rPr>
                <w:rFonts w:eastAsia="Calibri" w:cstheme="minorHAnsi"/>
                <w:b/>
                <w:color w:val="FFFFFF"/>
                <w:sz w:val="24"/>
              </w:rPr>
              <w:t>Analytics</w:t>
            </w:r>
            <w:r w:rsidRPr="000D65E9">
              <w:rPr>
                <w:rFonts w:eastAsia="Calibri" w:cstheme="minorHAnsi"/>
                <w:b/>
                <w:color w:val="FFFFFF"/>
                <w:sz w:val="24"/>
              </w:rPr>
              <w:t xml:space="preserve">: MTN Iran </w:t>
            </w:r>
          </w:p>
        </w:tc>
      </w:tr>
      <w:tr w:rsidR="00085AB2" w:rsidRPr="000D65E9" w14:paraId="44B887F5" w14:textId="77777777" w:rsidTr="00081000">
        <w:trPr>
          <w:trHeight w:val="450"/>
        </w:trPr>
        <w:tc>
          <w:tcPr>
            <w:tcW w:w="3275" w:type="dxa"/>
            <w:vAlign w:val="center"/>
          </w:tcPr>
          <w:p w14:paraId="445AD22E" w14:textId="77777777" w:rsidR="00085AB2" w:rsidRPr="000D65E9" w:rsidRDefault="00085AB2" w:rsidP="006C1B7E">
            <w:pPr>
              <w:spacing w:before="100" w:after="100"/>
              <w:jc w:val="both"/>
              <w:rPr>
                <w:rFonts w:eastAsia="Calibri" w:cstheme="minorHAnsi"/>
                <w:sz w:val="24"/>
              </w:rPr>
            </w:pPr>
            <w:r w:rsidRPr="000D65E9">
              <w:rPr>
                <w:rFonts w:eastAsia="Calibri" w:cstheme="minorHAnsi"/>
                <w:sz w:val="24"/>
              </w:rPr>
              <w:t>Document Author(s)</w:t>
            </w:r>
          </w:p>
        </w:tc>
        <w:tc>
          <w:tcPr>
            <w:tcW w:w="6405" w:type="dxa"/>
            <w:vAlign w:val="center"/>
          </w:tcPr>
          <w:p w14:paraId="6B3E00FB" w14:textId="1ECD5D5B" w:rsidR="00085AB2" w:rsidRPr="000D65E9" w:rsidRDefault="00275B88" w:rsidP="006C1B7E">
            <w:pPr>
              <w:spacing w:before="100" w:after="100"/>
              <w:jc w:val="both"/>
              <w:rPr>
                <w:rFonts w:eastAsia="Calibri" w:cstheme="minorHAnsi"/>
                <w:sz w:val="24"/>
              </w:rPr>
            </w:pPr>
            <w:r w:rsidRPr="000D65E9">
              <w:rPr>
                <w:rFonts w:eastAsia="Calibri" w:cstheme="minorHAnsi"/>
                <w:sz w:val="24"/>
              </w:rPr>
              <w:t>Anagha</w:t>
            </w:r>
          </w:p>
        </w:tc>
      </w:tr>
      <w:tr w:rsidR="00275B88" w:rsidRPr="000D65E9" w14:paraId="045B7670" w14:textId="77777777" w:rsidTr="00081000">
        <w:trPr>
          <w:trHeight w:val="450"/>
        </w:trPr>
        <w:tc>
          <w:tcPr>
            <w:tcW w:w="3275" w:type="dxa"/>
            <w:vAlign w:val="center"/>
          </w:tcPr>
          <w:p w14:paraId="764495B2" w14:textId="77777777" w:rsidR="00275B88" w:rsidRPr="000D65E9" w:rsidRDefault="00275B88" w:rsidP="006C1B7E">
            <w:pPr>
              <w:spacing w:before="100" w:after="100"/>
              <w:jc w:val="both"/>
              <w:rPr>
                <w:rFonts w:eastAsia="Calibri" w:cstheme="minorHAnsi"/>
                <w:sz w:val="24"/>
              </w:rPr>
            </w:pPr>
            <w:r w:rsidRPr="000D65E9">
              <w:rPr>
                <w:rFonts w:eastAsia="Calibri" w:cstheme="minorHAnsi"/>
                <w:sz w:val="24"/>
              </w:rPr>
              <w:t>Approved by</w:t>
            </w:r>
          </w:p>
        </w:tc>
        <w:tc>
          <w:tcPr>
            <w:tcW w:w="6405" w:type="dxa"/>
            <w:vAlign w:val="center"/>
          </w:tcPr>
          <w:p w14:paraId="402FC9BF" w14:textId="47832946" w:rsidR="00275B88" w:rsidRPr="000D65E9" w:rsidRDefault="00275B88" w:rsidP="006C1B7E">
            <w:pPr>
              <w:spacing w:before="100" w:after="100"/>
              <w:jc w:val="both"/>
              <w:rPr>
                <w:rFonts w:eastAsia="Calibri" w:cstheme="minorHAnsi"/>
                <w:sz w:val="24"/>
              </w:rPr>
            </w:pPr>
            <w:r w:rsidRPr="000D65E9">
              <w:rPr>
                <w:rFonts w:eastAsia="Calibri" w:cstheme="minorHAnsi"/>
                <w:sz w:val="24"/>
              </w:rPr>
              <w:t>Anil Dilipkumar Wadhwani</w:t>
            </w:r>
          </w:p>
        </w:tc>
      </w:tr>
      <w:tr w:rsidR="00275B88" w:rsidRPr="000D65E9" w14:paraId="51616DA5" w14:textId="77777777" w:rsidTr="00081000">
        <w:trPr>
          <w:trHeight w:val="462"/>
        </w:trPr>
        <w:tc>
          <w:tcPr>
            <w:tcW w:w="3275" w:type="dxa"/>
            <w:vAlign w:val="center"/>
          </w:tcPr>
          <w:p w14:paraId="43DB5631" w14:textId="77777777" w:rsidR="00275B88" w:rsidRPr="000D65E9" w:rsidRDefault="00275B88" w:rsidP="006C1B7E">
            <w:pPr>
              <w:spacing w:before="100" w:after="100"/>
              <w:jc w:val="both"/>
              <w:rPr>
                <w:rFonts w:eastAsia="Calibri" w:cstheme="minorHAnsi"/>
                <w:sz w:val="24"/>
              </w:rPr>
            </w:pPr>
            <w:r w:rsidRPr="000D65E9">
              <w:rPr>
                <w:rFonts w:eastAsia="Calibri" w:cstheme="minorHAnsi"/>
                <w:sz w:val="24"/>
              </w:rPr>
              <w:t>Distribution List</w:t>
            </w:r>
          </w:p>
        </w:tc>
        <w:tc>
          <w:tcPr>
            <w:tcW w:w="6405" w:type="dxa"/>
            <w:vAlign w:val="center"/>
          </w:tcPr>
          <w:p w14:paraId="508675C9" w14:textId="004D312C" w:rsidR="00275B88" w:rsidRPr="000D65E9" w:rsidRDefault="00275B88" w:rsidP="006C1B7E">
            <w:pPr>
              <w:spacing w:before="100" w:after="100"/>
              <w:jc w:val="both"/>
              <w:rPr>
                <w:rFonts w:eastAsia="Calibri" w:cstheme="minorHAnsi"/>
                <w:sz w:val="24"/>
              </w:rPr>
            </w:pPr>
            <w:r w:rsidRPr="000D65E9">
              <w:rPr>
                <w:rFonts w:eastAsia="Calibri" w:cstheme="minorHAnsi"/>
                <w:sz w:val="24"/>
              </w:rPr>
              <w:t>MTNI, SAEI, Subex</w:t>
            </w:r>
          </w:p>
        </w:tc>
      </w:tr>
      <w:tr w:rsidR="00275B88" w:rsidRPr="000D65E9" w14:paraId="3B056BD9" w14:textId="77777777" w:rsidTr="00081000">
        <w:trPr>
          <w:trHeight w:val="450"/>
        </w:trPr>
        <w:tc>
          <w:tcPr>
            <w:tcW w:w="3275" w:type="dxa"/>
            <w:vAlign w:val="center"/>
          </w:tcPr>
          <w:p w14:paraId="21B833AD" w14:textId="77777777" w:rsidR="00275B88" w:rsidRPr="000D65E9" w:rsidRDefault="00275B88" w:rsidP="006C1B7E">
            <w:pPr>
              <w:spacing w:before="100" w:after="100"/>
              <w:jc w:val="both"/>
              <w:rPr>
                <w:rFonts w:eastAsia="Calibri" w:cstheme="minorHAnsi"/>
                <w:sz w:val="24"/>
              </w:rPr>
            </w:pPr>
            <w:r w:rsidRPr="000D65E9">
              <w:rPr>
                <w:rFonts w:eastAsia="Calibri" w:cstheme="minorHAnsi"/>
                <w:sz w:val="24"/>
              </w:rPr>
              <w:t>Date</w:t>
            </w:r>
          </w:p>
        </w:tc>
        <w:tc>
          <w:tcPr>
            <w:tcW w:w="6405" w:type="dxa"/>
            <w:vAlign w:val="center"/>
          </w:tcPr>
          <w:p w14:paraId="32A33A6E" w14:textId="1B205AE8" w:rsidR="00275B88" w:rsidRPr="000D65E9" w:rsidRDefault="00802F62" w:rsidP="006C1B7E">
            <w:pPr>
              <w:spacing w:before="100" w:after="100"/>
              <w:jc w:val="both"/>
              <w:rPr>
                <w:rFonts w:eastAsia="Calibri" w:cstheme="minorHAnsi"/>
                <w:sz w:val="24"/>
              </w:rPr>
            </w:pPr>
            <w:r w:rsidRPr="000D65E9">
              <w:rPr>
                <w:rFonts w:eastAsia="Calibri" w:cstheme="minorHAnsi"/>
                <w:sz w:val="24"/>
              </w:rPr>
              <w:t>02</w:t>
            </w:r>
            <w:r w:rsidR="00275B88" w:rsidRPr="000D65E9">
              <w:rPr>
                <w:rFonts w:eastAsia="Calibri" w:cstheme="minorHAnsi"/>
                <w:sz w:val="24"/>
              </w:rPr>
              <w:t>-</w:t>
            </w:r>
            <w:r w:rsidRPr="000D65E9">
              <w:rPr>
                <w:rFonts w:eastAsia="Calibri" w:cstheme="minorHAnsi"/>
                <w:sz w:val="24"/>
              </w:rPr>
              <w:t>Mar</w:t>
            </w:r>
            <w:r w:rsidR="00275B88" w:rsidRPr="000D65E9">
              <w:rPr>
                <w:rFonts w:eastAsia="Calibri" w:cstheme="minorHAnsi"/>
                <w:sz w:val="24"/>
              </w:rPr>
              <w:t>-2020</w:t>
            </w:r>
          </w:p>
        </w:tc>
      </w:tr>
    </w:tbl>
    <w:p w14:paraId="153C86C2" w14:textId="77777777" w:rsidR="004040D9" w:rsidRPr="000D65E9" w:rsidRDefault="004040D9" w:rsidP="006C1B7E">
      <w:pPr>
        <w:spacing w:before="100" w:beforeAutospacing="1" w:after="100" w:afterAutospacing="1"/>
        <w:jc w:val="both"/>
        <w:rPr>
          <w:rFonts w:cstheme="minorHAnsi"/>
          <w:b/>
          <w:bCs/>
          <w:sz w:val="24"/>
        </w:rPr>
      </w:pPr>
    </w:p>
    <w:p w14:paraId="2BFA91D4" w14:textId="7ED6E5D8" w:rsidR="00085AB2" w:rsidRPr="000D65E9" w:rsidRDefault="00085AB2" w:rsidP="006C1B7E">
      <w:pPr>
        <w:spacing w:before="100" w:beforeAutospacing="1" w:after="100" w:afterAutospacing="1"/>
        <w:jc w:val="both"/>
        <w:rPr>
          <w:rFonts w:cstheme="minorHAnsi"/>
          <w:b/>
          <w:bCs/>
          <w:sz w:val="24"/>
        </w:rPr>
      </w:pPr>
      <w:r w:rsidRPr="000D65E9">
        <w:rPr>
          <w:rFonts w:cstheme="minorHAnsi"/>
          <w:b/>
          <w:bCs/>
          <w:sz w:val="24"/>
        </w:rPr>
        <w:t>Revision History</w:t>
      </w:r>
    </w:p>
    <w:tbl>
      <w:tblPr>
        <w:tblW w:w="9699" w:type="dxa"/>
        <w:tblInd w:w="-5"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ook w:val="04A0" w:firstRow="1" w:lastRow="0" w:firstColumn="1" w:lastColumn="0" w:noHBand="0" w:noVBand="1"/>
      </w:tblPr>
      <w:tblGrid>
        <w:gridCol w:w="686"/>
        <w:gridCol w:w="1325"/>
        <w:gridCol w:w="2273"/>
        <w:gridCol w:w="2092"/>
        <w:gridCol w:w="3323"/>
      </w:tblGrid>
      <w:tr w:rsidR="001B4D6C" w:rsidRPr="000D65E9" w14:paraId="6180ECBD" w14:textId="77777777" w:rsidTr="003B67D3">
        <w:trPr>
          <w:trHeight w:val="224"/>
          <w:tblHeader/>
        </w:trPr>
        <w:tc>
          <w:tcPr>
            <w:tcW w:w="686" w:type="dxa"/>
            <w:shd w:val="clear" w:color="auto" w:fill="002060"/>
            <w:vAlign w:val="center"/>
          </w:tcPr>
          <w:p w14:paraId="46B92A49" w14:textId="77777777" w:rsidR="00085AB2"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Ver.</w:t>
            </w:r>
          </w:p>
        </w:tc>
        <w:tc>
          <w:tcPr>
            <w:tcW w:w="1325" w:type="dxa"/>
            <w:shd w:val="clear" w:color="auto" w:fill="002060"/>
            <w:vAlign w:val="center"/>
          </w:tcPr>
          <w:p w14:paraId="48981C2B" w14:textId="77777777" w:rsidR="00085AB2"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Date</w:t>
            </w:r>
          </w:p>
        </w:tc>
        <w:tc>
          <w:tcPr>
            <w:tcW w:w="2273" w:type="dxa"/>
            <w:shd w:val="clear" w:color="auto" w:fill="002060"/>
            <w:vAlign w:val="center"/>
          </w:tcPr>
          <w:p w14:paraId="07981B37" w14:textId="77777777" w:rsidR="000B3169"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 xml:space="preserve">Modified </w:t>
            </w:r>
          </w:p>
          <w:p w14:paraId="0E7D7BCF" w14:textId="5BA8AC1F" w:rsidR="00085AB2" w:rsidRPr="000D65E9" w:rsidRDefault="00802F6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B</w:t>
            </w:r>
            <w:r w:rsidR="00085AB2" w:rsidRPr="000D65E9">
              <w:rPr>
                <w:rFonts w:eastAsia="Calibri" w:cstheme="minorHAnsi"/>
                <w:b/>
                <w:color w:val="FFFFFF"/>
                <w:sz w:val="24"/>
              </w:rPr>
              <w:t>y</w:t>
            </w:r>
          </w:p>
        </w:tc>
        <w:tc>
          <w:tcPr>
            <w:tcW w:w="2092" w:type="dxa"/>
            <w:shd w:val="clear" w:color="auto" w:fill="002060"/>
            <w:vAlign w:val="center"/>
          </w:tcPr>
          <w:p w14:paraId="19A202F9" w14:textId="77777777" w:rsidR="000B3169"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 xml:space="preserve">Pages </w:t>
            </w:r>
          </w:p>
          <w:p w14:paraId="7F037409" w14:textId="39660386" w:rsidR="00085AB2"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Affected</w:t>
            </w:r>
          </w:p>
        </w:tc>
        <w:tc>
          <w:tcPr>
            <w:tcW w:w="3323" w:type="dxa"/>
            <w:shd w:val="clear" w:color="auto" w:fill="002060"/>
            <w:vAlign w:val="center"/>
          </w:tcPr>
          <w:p w14:paraId="4287742E" w14:textId="77777777" w:rsidR="00085AB2" w:rsidRPr="000D65E9" w:rsidRDefault="00085AB2" w:rsidP="006C1B7E">
            <w:pPr>
              <w:pBdr>
                <w:top w:val="single" w:sz="4" w:space="1" w:color="002060"/>
                <w:left w:val="single" w:sz="4" w:space="4" w:color="002060"/>
                <w:bottom w:val="single" w:sz="4" w:space="1" w:color="002060"/>
                <w:right w:val="single" w:sz="4" w:space="4" w:color="002060"/>
              </w:pBdr>
              <w:shd w:val="clear" w:color="auto" w:fill="002060"/>
              <w:jc w:val="both"/>
              <w:rPr>
                <w:rFonts w:eastAsia="Calibri" w:cstheme="minorHAnsi"/>
                <w:b/>
                <w:color w:val="FFFFFF"/>
                <w:sz w:val="24"/>
              </w:rPr>
            </w:pPr>
            <w:r w:rsidRPr="000D65E9">
              <w:rPr>
                <w:rFonts w:eastAsia="Calibri" w:cstheme="minorHAnsi"/>
                <w:b/>
                <w:color w:val="FFFFFF"/>
                <w:sz w:val="24"/>
              </w:rPr>
              <w:t>Remarks</w:t>
            </w:r>
          </w:p>
        </w:tc>
      </w:tr>
      <w:tr w:rsidR="001B4D6C" w:rsidRPr="000D65E9" w14:paraId="5BC2CD2B" w14:textId="77777777" w:rsidTr="003B67D3">
        <w:trPr>
          <w:trHeight w:val="458"/>
        </w:trPr>
        <w:tc>
          <w:tcPr>
            <w:tcW w:w="686" w:type="dxa"/>
          </w:tcPr>
          <w:p w14:paraId="2A06FB4F" w14:textId="05651201" w:rsidR="00085AB2" w:rsidRPr="000D65E9" w:rsidRDefault="0079384A" w:rsidP="006C1B7E">
            <w:pPr>
              <w:spacing w:before="100" w:after="100"/>
              <w:jc w:val="both"/>
              <w:rPr>
                <w:rFonts w:eastAsia="Calibri" w:cstheme="minorHAnsi"/>
                <w:sz w:val="24"/>
              </w:rPr>
            </w:pPr>
            <w:r w:rsidRPr="000D65E9">
              <w:rPr>
                <w:rFonts w:eastAsia="Calibri" w:cstheme="minorHAnsi"/>
                <w:sz w:val="24"/>
              </w:rPr>
              <w:t>1.0</w:t>
            </w:r>
          </w:p>
        </w:tc>
        <w:tc>
          <w:tcPr>
            <w:tcW w:w="1325" w:type="dxa"/>
          </w:tcPr>
          <w:p w14:paraId="68E3C7B5" w14:textId="5CE6E973" w:rsidR="00085AB2" w:rsidRPr="000D65E9" w:rsidRDefault="00802F62" w:rsidP="006C1B7E">
            <w:pPr>
              <w:spacing w:before="100" w:after="100"/>
              <w:jc w:val="both"/>
              <w:rPr>
                <w:rFonts w:eastAsia="Calibri" w:cstheme="minorHAnsi"/>
                <w:sz w:val="24"/>
              </w:rPr>
            </w:pPr>
            <w:r w:rsidRPr="000D65E9">
              <w:rPr>
                <w:rFonts w:eastAsia="Calibri" w:cstheme="minorHAnsi"/>
                <w:sz w:val="24"/>
              </w:rPr>
              <w:t>02</w:t>
            </w:r>
            <w:r w:rsidR="00661991" w:rsidRPr="000D65E9">
              <w:rPr>
                <w:rFonts w:eastAsia="Calibri" w:cstheme="minorHAnsi"/>
                <w:sz w:val="24"/>
              </w:rPr>
              <w:t>-</w:t>
            </w:r>
            <w:r w:rsidRPr="000D65E9">
              <w:rPr>
                <w:rFonts w:eastAsia="Calibri" w:cstheme="minorHAnsi"/>
                <w:sz w:val="24"/>
              </w:rPr>
              <w:t>Mar</w:t>
            </w:r>
            <w:r w:rsidR="0079384A" w:rsidRPr="000D65E9">
              <w:rPr>
                <w:rFonts w:eastAsia="Calibri" w:cstheme="minorHAnsi"/>
                <w:sz w:val="24"/>
              </w:rPr>
              <w:t>-20</w:t>
            </w:r>
            <w:r w:rsidR="00AC743D" w:rsidRPr="000D65E9">
              <w:rPr>
                <w:rFonts w:eastAsia="Calibri" w:cstheme="minorHAnsi"/>
                <w:sz w:val="24"/>
              </w:rPr>
              <w:t>20</w:t>
            </w:r>
          </w:p>
        </w:tc>
        <w:tc>
          <w:tcPr>
            <w:tcW w:w="2273" w:type="dxa"/>
          </w:tcPr>
          <w:p w14:paraId="05716BEF" w14:textId="3CEB6E30" w:rsidR="00085AB2" w:rsidRPr="000D65E9" w:rsidRDefault="00FF037E" w:rsidP="006C1B7E">
            <w:pPr>
              <w:spacing w:before="100" w:after="100"/>
              <w:jc w:val="both"/>
              <w:rPr>
                <w:rFonts w:eastAsia="Calibri" w:cstheme="minorHAnsi"/>
                <w:sz w:val="24"/>
              </w:rPr>
            </w:pPr>
            <w:r w:rsidRPr="000D65E9">
              <w:rPr>
                <w:rFonts w:eastAsia="Calibri" w:cstheme="minorHAnsi"/>
                <w:sz w:val="24"/>
              </w:rPr>
              <w:t>Anagha</w:t>
            </w:r>
            <w:r w:rsidR="006D44EA" w:rsidRPr="000D65E9">
              <w:rPr>
                <w:rFonts w:eastAsia="Calibri" w:cstheme="minorHAnsi"/>
                <w:sz w:val="24"/>
              </w:rPr>
              <w:t xml:space="preserve"> P</w:t>
            </w:r>
          </w:p>
        </w:tc>
        <w:tc>
          <w:tcPr>
            <w:tcW w:w="2092" w:type="dxa"/>
          </w:tcPr>
          <w:p w14:paraId="6B4668FE" w14:textId="77777777" w:rsidR="00085AB2" w:rsidRPr="000D65E9" w:rsidRDefault="00085AB2" w:rsidP="006C1B7E">
            <w:pPr>
              <w:spacing w:before="100" w:after="100"/>
              <w:jc w:val="both"/>
              <w:rPr>
                <w:rFonts w:eastAsia="Calibri" w:cstheme="minorHAnsi"/>
                <w:sz w:val="24"/>
              </w:rPr>
            </w:pPr>
            <w:r w:rsidRPr="000D65E9">
              <w:rPr>
                <w:rFonts w:eastAsia="Calibri" w:cstheme="minorHAnsi"/>
                <w:sz w:val="24"/>
              </w:rPr>
              <w:t>All</w:t>
            </w:r>
          </w:p>
        </w:tc>
        <w:tc>
          <w:tcPr>
            <w:tcW w:w="3323" w:type="dxa"/>
          </w:tcPr>
          <w:p w14:paraId="0736C8D2" w14:textId="77777777" w:rsidR="00085AB2" w:rsidRPr="000D65E9" w:rsidRDefault="00085AB2" w:rsidP="006C1B7E">
            <w:pPr>
              <w:spacing w:before="100" w:after="100"/>
              <w:jc w:val="both"/>
              <w:rPr>
                <w:rFonts w:eastAsia="Calibri" w:cstheme="minorHAnsi"/>
                <w:sz w:val="24"/>
              </w:rPr>
            </w:pPr>
            <w:r w:rsidRPr="000D65E9">
              <w:rPr>
                <w:rFonts w:eastAsia="Calibri" w:cstheme="minorHAnsi"/>
                <w:sz w:val="24"/>
              </w:rPr>
              <w:t>Initial Draft</w:t>
            </w:r>
          </w:p>
        </w:tc>
      </w:tr>
      <w:tr w:rsidR="001B4D6C" w:rsidRPr="000D65E9" w14:paraId="69936C9A" w14:textId="77777777" w:rsidTr="003B67D3">
        <w:trPr>
          <w:trHeight w:val="458"/>
        </w:trPr>
        <w:tc>
          <w:tcPr>
            <w:tcW w:w="686" w:type="dxa"/>
          </w:tcPr>
          <w:p w14:paraId="1B0DB27B" w14:textId="27FE25E6" w:rsidR="001B4D6C" w:rsidRPr="000D65E9" w:rsidRDefault="001B4D6C" w:rsidP="006C1B7E">
            <w:pPr>
              <w:spacing w:before="100" w:after="100"/>
              <w:jc w:val="both"/>
              <w:rPr>
                <w:rFonts w:eastAsia="Calibri" w:cstheme="minorHAnsi"/>
                <w:sz w:val="24"/>
              </w:rPr>
            </w:pPr>
            <w:r>
              <w:rPr>
                <w:rFonts w:eastAsia="Calibri" w:cstheme="minorHAnsi"/>
                <w:sz w:val="24"/>
              </w:rPr>
              <w:t>2.4</w:t>
            </w:r>
          </w:p>
        </w:tc>
        <w:tc>
          <w:tcPr>
            <w:tcW w:w="1325" w:type="dxa"/>
          </w:tcPr>
          <w:p w14:paraId="7784E33C" w14:textId="6568D8B1" w:rsidR="001B4D6C" w:rsidRPr="000D65E9" w:rsidRDefault="001B4D6C" w:rsidP="006C1B7E">
            <w:pPr>
              <w:spacing w:before="100" w:after="100"/>
              <w:jc w:val="both"/>
              <w:rPr>
                <w:rFonts w:eastAsia="Calibri" w:cstheme="minorHAnsi"/>
                <w:sz w:val="24"/>
              </w:rPr>
            </w:pPr>
            <w:r>
              <w:rPr>
                <w:rFonts w:eastAsia="Calibri" w:cstheme="minorHAnsi"/>
                <w:sz w:val="24"/>
              </w:rPr>
              <w:t>26-July-2020</w:t>
            </w:r>
          </w:p>
        </w:tc>
        <w:tc>
          <w:tcPr>
            <w:tcW w:w="2273" w:type="dxa"/>
          </w:tcPr>
          <w:p w14:paraId="400E6ABC" w14:textId="4405BE3B" w:rsidR="001B4D6C" w:rsidRPr="000D65E9" w:rsidRDefault="001B4D6C" w:rsidP="006C1B7E">
            <w:pPr>
              <w:spacing w:before="100" w:after="100"/>
              <w:jc w:val="both"/>
              <w:rPr>
                <w:rFonts w:eastAsia="Calibri" w:cstheme="minorHAnsi"/>
                <w:sz w:val="24"/>
              </w:rPr>
            </w:pPr>
            <w:r>
              <w:rPr>
                <w:rFonts w:eastAsia="Calibri" w:cstheme="minorHAnsi"/>
                <w:sz w:val="24"/>
              </w:rPr>
              <w:t>Payam Mahmoudi</w:t>
            </w:r>
          </w:p>
        </w:tc>
        <w:tc>
          <w:tcPr>
            <w:tcW w:w="2092" w:type="dxa"/>
          </w:tcPr>
          <w:p w14:paraId="0421848B" w14:textId="0E8502D9" w:rsidR="001B4D6C" w:rsidRPr="000D65E9" w:rsidRDefault="001B4D6C" w:rsidP="006C1B7E">
            <w:pPr>
              <w:spacing w:before="100" w:after="100"/>
              <w:jc w:val="both"/>
              <w:rPr>
                <w:rFonts w:eastAsia="Calibri" w:cstheme="minorHAnsi"/>
                <w:sz w:val="24"/>
              </w:rPr>
            </w:pPr>
            <w:r>
              <w:rPr>
                <w:rFonts w:eastAsia="Calibri" w:cstheme="minorHAnsi"/>
                <w:sz w:val="24"/>
              </w:rPr>
              <w:t>Business requirements/Data Flow</w:t>
            </w:r>
          </w:p>
        </w:tc>
        <w:tc>
          <w:tcPr>
            <w:tcW w:w="3323" w:type="dxa"/>
          </w:tcPr>
          <w:p w14:paraId="14E67E99" w14:textId="4C4EEFE8" w:rsidR="001B4D6C" w:rsidRPr="000D65E9" w:rsidRDefault="001B4D6C" w:rsidP="001B4D6C">
            <w:pPr>
              <w:spacing w:before="100" w:after="100"/>
              <w:rPr>
                <w:rFonts w:eastAsia="Calibri" w:cstheme="minorHAnsi"/>
                <w:sz w:val="24"/>
              </w:rPr>
            </w:pPr>
            <w:r>
              <w:rPr>
                <w:rFonts w:eastAsia="Calibri" w:cstheme="minorHAnsi"/>
                <w:sz w:val="24"/>
              </w:rPr>
              <w:t>Adding new requirements/updating ERM and cost logic</w:t>
            </w:r>
            <w:ins w:id="4" w:author="P.Mahmoudi" w:date="2020-07-26T17:57:00Z">
              <w:r w:rsidR="004A07D7">
                <w:rPr>
                  <w:rFonts w:eastAsia="Calibri" w:cstheme="minorHAnsi"/>
                  <w:sz w:val="24"/>
                </w:rPr>
                <w:t xml:space="preserve">/Adding </w:t>
              </w:r>
            </w:ins>
            <w:ins w:id="5" w:author="P.Mahmoudi" w:date="2020-07-26T17:58:00Z">
              <w:r w:rsidR="004A07D7" w:rsidRPr="004A07D7">
                <w:rPr>
                  <w:rFonts w:eastAsia="Calibri" w:cstheme="minorHAnsi"/>
                  <w:sz w:val="24"/>
                  <w:rPrChange w:id="6" w:author="P.Mahmoudi" w:date="2020-07-26T17:58:00Z">
                    <w:rPr>
                      <w:rFonts w:ascii="Calibri" w:hAnsi="Calibri" w:cs="Calibri"/>
                      <w:b/>
                      <w:bCs/>
                      <w:color w:val="000000"/>
                      <w:sz w:val="20"/>
                      <w:szCs w:val="20"/>
                    </w:rPr>
                  </w:rPrChange>
                </w:rPr>
                <w:t>Dashboard traceability</w:t>
              </w:r>
            </w:ins>
          </w:p>
        </w:tc>
      </w:tr>
      <w:tr w:rsidR="009A37B2" w:rsidRPr="000D65E9" w14:paraId="5E8F5FB0" w14:textId="77777777" w:rsidTr="003B67D3">
        <w:trPr>
          <w:trHeight w:val="458"/>
          <w:ins w:id="7" w:author="Negin Fazel" w:date="2020-08-01T15:31:00Z"/>
        </w:trPr>
        <w:tc>
          <w:tcPr>
            <w:tcW w:w="686" w:type="dxa"/>
          </w:tcPr>
          <w:p w14:paraId="7551CF6B" w14:textId="15FD89D1" w:rsidR="009A37B2" w:rsidRDefault="009A37B2" w:rsidP="006C1B7E">
            <w:pPr>
              <w:spacing w:before="100" w:after="100"/>
              <w:jc w:val="both"/>
              <w:rPr>
                <w:ins w:id="8" w:author="Negin Fazel" w:date="2020-08-01T15:31:00Z"/>
                <w:rFonts w:eastAsia="Calibri" w:cstheme="minorHAnsi"/>
                <w:sz w:val="24"/>
              </w:rPr>
            </w:pPr>
            <w:ins w:id="9" w:author="Negin Fazel" w:date="2020-08-01T15:31:00Z">
              <w:r>
                <w:rPr>
                  <w:rFonts w:eastAsia="Calibri" w:cstheme="minorHAnsi"/>
                  <w:sz w:val="24"/>
                </w:rPr>
                <w:t>3</w:t>
              </w:r>
            </w:ins>
            <w:r w:rsidR="00347F8B">
              <w:rPr>
                <w:rFonts w:eastAsia="Calibri" w:cstheme="minorHAnsi"/>
                <w:sz w:val="24"/>
              </w:rPr>
              <w:t>.0</w:t>
            </w:r>
          </w:p>
        </w:tc>
        <w:tc>
          <w:tcPr>
            <w:tcW w:w="1325" w:type="dxa"/>
          </w:tcPr>
          <w:p w14:paraId="5E8F2811" w14:textId="00B38ECB" w:rsidR="009A37B2" w:rsidRDefault="009A37B2" w:rsidP="006C1B7E">
            <w:pPr>
              <w:spacing w:before="100" w:after="100"/>
              <w:jc w:val="both"/>
              <w:rPr>
                <w:ins w:id="10" w:author="Negin Fazel" w:date="2020-08-01T15:31:00Z"/>
                <w:rFonts w:eastAsia="Calibri" w:cstheme="minorHAnsi"/>
                <w:sz w:val="24"/>
              </w:rPr>
            </w:pPr>
            <w:ins w:id="11" w:author="Negin Fazel" w:date="2020-08-01T15:31:00Z">
              <w:r>
                <w:rPr>
                  <w:rFonts w:eastAsia="Calibri" w:cstheme="minorHAnsi"/>
                  <w:sz w:val="24"/>
                </w:rPr>
                <w:t>1-Aug-2020</w:t>
              </w:r>
            </w:ins>
          </w:p>
        </w:tc>
        <w:tc>
          <w:tcPr>
            <w:tcW w:w="2273" w:type="dxa"/>
          </w:tcPr>
          <w:p w14:paraId="3500F91B" w14:textId="3DA7863E" w:rsidR="009A37B2" w:rsidRDefault="009A37B2" w:rsidP="006C1B7E">
            <w:pPr>
              <w:spacing w:before="100" w:after="100"/>
              <w:jc w:val="both"/>
              <w:rPr>
                <w:ins w:id="12" w:author="Negin Fazel" w:date="2020-08-01T15:31:00Z"/>
                <w:rFonts w:eastAsia="Calibri" w:cstheme="minorHAnsi"/>
                <w:sz w:val="24"/>
              </w:rPr>
            </w:pPr>
            <w:ins w:id="13" w:author="Negin Fazel" w:date="2020-08-01T15:32:00Z">
              <w:r>
                <w:rPr>
                  <w:rFonts w:eastAsia="Calibri" w:cstheme="minorHAnsi"/>
                  <w:sz w:val="24"/>
                </w:rPr>
                <w:t>Negin Fazel</w:t>
              </w:r>
            </w:ins>
          </w:p>
        </w:tc>
        <w:tc>
          <w:tcPr>
            <w:tcW w:w="2092" w:type="dxa"/>
          </w:tcPr>
          <w:p w14:paraId="01614DFD" w14:textId="04CD99F3" w:rsidR="009A37B2" w:rsidRDefault="009A37B2" w:rsidP="006C1B7E">
            <w:pPr>
              <w:spacing w:before="100" w:after="100"/>
              <w:jc w:val="both"/>
              <w:rPr>
                <w:ins w:id="14" w:author="Negin Fazel" w:date="2020-08-01T15:31:00Z"/>
                <w:rFonts w:eastAsia="Calibri" w:cstheme="minorHAnsi"/>
                <w:sz w:val="24"/>
              </w:rPr>
            </w:pPr>
            <w:ins w:id="15" w:author="Negin Fazel" w:date="2020-08-01T15:31:00Z">
              <w:r>
                <w:rPr>
                  <w:rFonts w:eastAsia="Calibri" w:cstheme="minorHAnsi"/>
                  <w:sz w:val="24"/>
                </w:rPr>
                <w:t>Data Flow Diag</w:t>
              </w:r>
            </w:ins>
            <w:ins w:id="16" w:author="Negin Fazel" w:date="2020-08-01T15:32:00Z">
              <w:r>
                <w:rPr>
                  <w:rFonts w:eastAsia="Calibri" w:cstheme="minorHAnsi"/>
                  <w:sz w:val="24"/>
                </w:rPr>
                <w:t>ram</w:t>
              </w:r>
            </w:ins>
          </w:p>
        </w:tc>
        <w:tc>
          <w:tcPr>
            <w:tcW w:w="3323" w:type="dxa"/>
          </w:tcPr>
          <w:p w14:paraId="0CF999D6" w14:textId="5A314665" w:rsidR="009A37B2" w:rsidRDefault="009A37B2" w:rsidP="001B4D6C">
            <w:pPr>
              <w:spacing w:before="100" w:after="100"/>
              <w:rPr>
                <w:ins w:id="17" w:author="Negin Fazel" w:date="2020-08-01T15:31:00Z"/>
                <w:rFonts w:eastAsia="Calibri" w:cstheme="minorHAnsi"/>
                <w:sz w:val="24"/>
              </w:rPr>
            </w:pPr>
            <w:ins w:id="18" w:author="Negin Fazel" w:date="2020-08-01T15:32:00Z">
              <w:r>
                <w:rPr>
                  <w:rFonts w:eastAsia="Calibri" w:cstheme="minorHAnsi"/>
                  <w:sz w:val="24"/>
                </w:rPr>
                <w:t>Updating data flow</w:t>
              </w:r>
            </w:ins>
          </w:p>
        </w:tc>
      </w:tr>
      <w:tr w:rsidR="00B0731C" w:rsidRPr="000D65E9" w14:paraId="55286711" w14:textId="77777777" w:rsidTr="003B67D3">
        <w:trPr>
          <w:trHeight w:val="458"/>
        </w:trPr>
        <w:tc>
          <w:tcPr>
            <w:tcW w:w="686" w:type="dxa"/>
          </w:tcPr>
          <w:p w14:paraId="4E0F5D44" w14:textId="6029C283" w:rsidR="00B0731C" w:rsidRDefault="00087A52" w:rsidP="006C1B7E">
            <w:pPr>
              <w:spacing w:before="100" w:after="100"/>
              <w:jc w:val="both"/>
              <w:rPr>
                <w:rFonts w:eastAsia="Calibri" w:cstheme="minorHAnsi"/>
                <w:sz w:val="24"/>
              </w:rPr>
            </w:pPr>
            <w:r>
              <w:rPr>
                <w:rFonts w:eastAsia="Calibri" w:cstheme="minorHAnsi"/>
                <w:sz w:val="24"/>
              </w:rPr>
              <w:t>3.1</w:t>
            </w:r>
          </w:p>
        </w:tc>
        <w:tc>
          <w:tcPr>
            <w:tcW w:w="1325" w:type="dxa"/>
          </w:tcPr>
          <w:p w14:paraId="3E79E7A0" w14:textId="4278A46B" w:rsidR="00B0731C" w:rsidRDefault="00087A52">
            <w:pPr>
              <w:spacing w:before="100" w:after="100"/>
              <w:jc w:val="both"/>
              <w:rPr>
                <w:rFonts w:eastAsia="Calibri" w:cstheme="minorHAnsi"/>
                <w:sz w:val="24"/>
              </w:rPr>
            </w:pPr>
            <w:del w:id="19" w:author="P.Mahmoudi" w:date="2020-08-12T12:03:00Z">
              <w:r w:rsidDel="006723EE">
                <w:rPr>
                  <w:rFonts w:eastAsia="Calibri" w:cstheme="minorHAnsi"/>
                  <w:sz w:val="24"/>
                </w:rPr>
                <w:delText>10</w:delText>
              </w:r>
            </w:del>
            <w:ins w:id="20" w:author="P.Mahmoudi" w:date="2020-08-12T12:03:00Z">
              <w:r w:rsidR="006723EE">
                <w:rPr>
                  <w:rFonts w:eastAsia="Calibri" w:cstheme="minorHAnsi"/>
                  <w:sz w:val="24"/>
                </w:rPr>
                <w:t>12</w:t>
              </w:r>
            </w:ins>
            <w:r>
              <w:rPr>
                <w:rFonts w:eastAsia="Calibri" w:cstheme="minorHAnsi"/>
                <w:sz w:val="24"/>
              </w:rPr>
              <w:t>-Aug-2020</w:t>
            </w:r>
          </w:p>
        </w:tc>
        <w:tc>
          <w:tcPr>
            <w:tcW w:w="2273" w:type="dxa"/>
          </w:tcPr>
          <w:p w14:paraId="65B7AA82" w14:textId="5ACC45D0" w:rsidR="00B0731C" w:rsidRDefault="00B0731C" w:rsidP="006C1B7E">
            <w:pPr>
              <w:spacing w:before="100" w:after="100"/>
              <w:jc w:val="both"/>
              <w:rPr>
                <w:rFonts w:eastAsia="Calibri" w:cstheme="minorHAnsi"/>
                <w:sz w:val="24"/>
              </w:rPr>
            </w:pPr>
            <w:r>
              <w:rPr>
                <w:rFonts w:eastAsia="Calibri" w:cstheme="minorHAnsi"/>
                <w:sz w:val="24"/>
              </w:rPr>
              <w:t>Payam Mahmoudi</w:t>
            </w:r>
          </w:p>
        </w:tc>
        <w:tc>
          <w:tcPr>
            <w:tcW w:w="2092" w:type="dxa"/>
          </w:tcPr>
          <w:p w14:paraId="52151EB5" w14:textId="1575857B" w:rsidR="00B0731C" w:rsidRDefault="00087A52" w:rsidP="006C1B7E">
            <w:pPr>
              <w:spacing w:before="100" w:after="100"/>
              <w:jc w:val="both"/>
              <w:rPr>
                <w:rFonts w:eastAsia="Calibri" w:cstheme="minorHAnsi"/>
                <w:sz w:val="24"/>
              </w:rPr>
            </w:pPr>
            <w:r>
              <w:rPr>
                <w:rFonts w:eastAsia="Calibri" w:cstheme="minorHAnsi"/>
                <w:sz w:val="24"/>
              </w:rPr>
              <w:t>Sample Output</w:t>
            </w:r>
          </w:p>
        </w:tc>
        <w:tc>
          <w:tcPr>
            <w:tcW w:w="3323" w:type="dxa"/>
          </w:tcPr>
          <w:p w14:paraId="0F47EBA9" w14:textId="68FE736F" w:rsidR="00B0731C" w:rsidRDefault="00087A52" w:rsidP="001B4D6C">
            <w:pPr>
              <w:spacing w:before="100" w:after="100"/>
              <w:rPr>
                <w:rFonts w:eastAsia="Calibri" w:cstheme="minorHAnsi"/>
                <w:sz w:val="24"/>
              </w:rPr>
            </w:pPr>
            <w:r>
              <w:rPr>
                <w:rFonts w:eastAsia="Calibri" w:cstheme="minorHAnsi"/>
                <w:sz w:val="24"/>
              </w:rPr>
              <w:t>Updating Screenshot of the dashboard</w:t>
            </w:r>
            <w:ins w:id="21" w:author="P.Mahmoudi" w:date="2020-08-12T10:38:00Z">
              <w:r w:rsidR="001A7555">
                <w:rPr>
                  <w:rFonts w:eastAsia="Calibri" w:cstheme="minorHAnsi"/>
                  <w:sz w:val="24"/>
                </w:rPr>
                <w:t>/</w:t>
              </w:r>
            </w:ins>
            <w:ins w:id="22" w:author="P.Mahmoudi" w:date="2020-08-12T10:39:00Z">
              <w:r w:rsidR="001A7555">
                <w:rPr>
                  <w:rFonts w:eastAsia="Calibri" w:cstheme="minorHAnsi"/>
                  <w:sz w:val="24"/>
                </w:rPr>
                <w:t>Updating aggregation tables/Updating data flow/</w:t>
              </w:r>
            </w:ins>
            <w:ins w:id="23" w:author="P.Mahmoudi" w:date="2020-08-12T12:01:00Z">
              <w:r w:rsidR="004B6CD6">
                <w:rPr>
                  <w:rFonts w:eastAsia="Calibri" w:cstheme="minorHAnsi"/>
                  <w:sz w:val="24"/>
                </w:rPr>
                <w:t xml:space="preserve">Updating columns for </w:t>
              </w:r>
            </w:ins>
            <w:ins w:id="24" w:author="P.Mahmoudi" w:date="2020-08-12T12:03:00Z">
              <w:r w:rsidR="006723EE">
                <w:rPr>
                  <w:rFonts w:eastAsia="Calibri" w:cstheme="minorHAnsi"/>
                  <w:sz w:val="24"/>
                </w:rPr>
                <w:t>input tables</w:t>
              </w:r>
            </w:ins>
          </w:p>
        </w:tc>
      </w:tr>
      <w:tr w:rsidR="004A7D5F" w:rsidRPr="000D65E9" w14:paraId="7A10623D" w14:textId="77777777" w:rsidTr="003B67D3">
        <w:trPr>
          <w:trHeight w:val="458"/>
          <w:ins w:id="25" w:author="P.Mahmoudi" w:date="2020-08-15T10:58:00Z"/>
        </w:trPr>
        <w:tc>
          <w:tcPr>
            <w:tcW w:w="686" w:type="dxa"/>
          </w:tcPr>
          <w:p w14:paraId="0893C96E" w14:textId="391A8E18" w:rsidR="004A7D5F" w:rsidRDefault="004A7D5F" w:rsidP="006C1B7E">
            <w:pPr>
              <w:spacing w:before="100" w:after="100"/>
              <w:jc w:val="both"/>
              <w:rPr>
                <w:ins w:id="26" w:author="P.Mahmoudi" w:date="2020-08-15T10:58:00Z"/>
                <w:rFonts w:eastAsia="Calibri" w:cstheme="minorHAnsi"/>
                <w:sz w:val="24"/>
              </w:rPr>
            </w:pPr>
            <w:ins w:id="27" w:author="P.Mahmoudi" w:date="2020-08-15T10:58:00Z">
              <w:r>
                <w:rPr>
                  <w:rFonts w:eastAsia="Calibri" w:cstheme="minorHAnsi"/>
                  <w:sz w:val="24"/>
                </w:rPr>
                <w:t>3.2</w:t>
              </w:r>
            </w:ins>
          </w:p>
        </w:tc>
        <w:tc>
          <w:tcPr>
            <w:tcW w:w="1325" w:type="dxa"/>
          </w:tcPr>
          <w:p w14:paraId="28A326A7" w14:textId="731A60EA" w:rsidR="004A7D5F" w:rsidDel="006723EE" w:rsidRDefault="004A7D5F">
            <w:pPr>
              <w:spacing w:before="100" w:after="100"/>
              <w:jc w:val="both"/>
              <w:rPr>
                <w:ins w:id="28" w:author="P.Mahmoudi" w:date="2020-08-15T10:58:00Z"/>
                <w:rFonts w:eastAsia="Calibri" w:cstheme="minorHAnsi"/>
                <w:sz w:val="24"/>
              </w:rPr>
            </w:pPr>
            <w:ins w:id="29" w:author="P.Mahmoudi" w:date="2020-08-15T10:58:00Z">
              <w:r>
                <w:rPr>
                  <w:rFonts w:eastAsia="Calibri" w:cstheme="minorHAnsi"/>
                  <w:sz w:val="24"/>
                </w:rPr>
                <w:t>15-Aug-2020</w:t>
              </w:r>
            </w:ins>
          </w:p>
        </w:tc>
        <w:tc>
          <w:tcPr>
            <w:tcW w:w="2273" w:type="dxa"/>
          </w:tcPr>
          <w:p w14:paraId="160E9628" w14:textId="4FD6061E" w:rsidR="004A7D5F" w:rsidRDefault="004A7D5F" w:rsidP="006C1B7E">
            <w:pPr>
              <w:spacing w:before="100" w:after="100"/>
              <w:jc w:val="both"/>
              <w:rPr>
                <w:ins w:id="30" w:author="P.Mahmoudi" w:date="2020-08-15T10:58:00Z"/>
                <w:rFonts w:eastAsia="Calibri" w:cstheme="minorHAnsi"/>
                <w:sz w:val="24"/>
              </w:rPr>
            </w:pPr>
            <w:ins w:id="31" w:author="P.Mahmoudi" w:date="2020-08-15T10:58:00Z">
              <w:r>
                <w:rPr>
                  <w:rFonts w:eastAsia="Calibri" w:cstheme="minorHAnsi"/>
                  <w:sz w:val="24"/>
                </w:rPr>
                <w:t>Payam Mahmoudi</w:t>
              </w:r>
            </w:ins>
          </w:p>
        </w:tc>
        <w:tc>
          <w:tcPr>
            <w:tcW w:w="2092" w:type="dxa"/>
          </w:tcPr>
          <w:p w14:paraId="48A34CEE" w14:textId="571295B0" w:rsidR="004A7D5F" w:rsidRDefault="004A7D5F" w:rsidP="006C1B7E">
            <w:pPr>
              <w:spacing w:before="100" w:after="100"/>
              <w:jc w:val="both"/>
              <w:rPr>
                <w:ins w:id="32" w:author="P.Mahmoudi" w:date="2020-08-15T10:58:00Z"/>
                <w:rFonts w:eastAsia="Calibri" w:cstheme="minorHAnsi"/>
                <w:sz w:val="24"/>
              </w:rPr>
            </w:pPr>
            <w:ins w:id="33" w:author="P.Mahmoudi" w:date="2020-08-15T10:58:00Z">
              <w:r>
                <w:rPr>
                  <w:rFonts w:eastAsia="Calibri" w:cstheme="minorHAnsi"/>
                  <w:sz w:val="24"/>
                </w:rPr>
                <w:t>Business Requirements</w:t>
              </w:r>
            </w:ins>
          </w:p>
        </w:tc>
        <w:tc>
          <w:tcPr>
            <w:tcW w:w="3323" w:type="dxa"/>
          </w:tcPr>
          <w:p w14:paraId="3BCB1C7B" w14:textId="6E3113BF" w:rsidR="004A7D5F" w:rsidRDefault="007A74ED" w:rsidP="001B4D6C">
            <w:pPr>
              <w:spacing w:before="100" w:after="100"/>
              <w:rPr>
                <w:ins w:id="34" w:author="P.Mahmoudi" w:date="2020-08-15T10:58:00Z"/>
                <w:rFonts w:eastAsia="Calibri" w:cstheme="minorHAnsi"/>
                <w:sz w:val="24"/>
              </w:rPr>
            </w:pPr>
            <w:ins w:id="35" w:author="P.Mahmoudi" w:date="2020-08-15T17:47:00Z">
              <w:r>
                <w:rPr>
                  <w:rFonts w:eastAsia="Calibri" w:cstheme="minorHAnsi"/>
                  <w:sz w:val="24"/>
                </w:rPr>
                <w:t>Adding new requirements/</w:t>
              </w:r>
            </w:ins>
            <w:ins w:id="36" w:author="P.Mahmoudi" w:date="2020-08-15T10:58:00Z">
              <w:r w:rsidR="004A7D5F">
                <w:rPr>
                  <w:rFonts w:eastAsia="Calibri" w:cstheme="minorHAnsi"/>
                  <w:sz w:val="24"/>
                </w:rPr>
                <w:t xml:space="preserve">Adding columns for feasibility and data </w:t>
              </w:r>
            </w:ins>
            <w:ins w:id="37" w:author="P.Mahmoudi" w:date="2020-08-15T10:59:00Z">
              <w:r w:rsidR="004A7D5F">
                <w:rPr>
                  <w:rFonts w:eastAsia="Calibri" w:cstheme="minorHAnsi"/>
                  <w:sz w:val="24"/>
                </w:rPr>
                <w:t>availability</w:t>
              </w:r>
            </w:ins>
          </w:p>
        </w:tc>
      </w:tr>
      <w:tr w:rsidR="008A020E" w:rsidRPr="000D65E9" w14:paraId="52A255C8" w14:textId="77777777" w:rsidTr="003B67D3">
        <w:trPr>
          <w:trHeight w:val="458"/>
          <w:ins w:id="38" w:author="P.Mahmoudi" w:date="2020-08-22T16:01:00Z"/>
        </w:trPr>
        <w:tc>
          <w:tcPr>
            <w:tcW w:w="686" w:type="dxa"/>
          </w:tcPr>
          <w:p w14:paraId="487646CD" w14:textId="7ED76864" w:rsidR="008A020E" w:rsidRDefault="008A020E" w:rsidP="006C1B7E">
            <w:pPr>
              <w:spacing w:before="100" w:after="100"/>
              <w:jc w:val="both"/>
              <w:rPr>
                <w:ins w:id="39" w:author="P.Mahmoudi" w:date="2020-08-22T16:01:00Z"/>
                <w:rFonts w:eastAsia="Calibri" w:cstheme="minorHAnsi"/>
                <w:sz w:val="24"/>
              </w:rPr>
            </w:pPr>
            <w:ins w:id="40" w:author="P.Mahmoudi" w:date="2020-08-22T16:01:00Z">
              <w:r>
                <w:rPr>
                  <w:rFonts w:eastAsia="Calibri" w:cstheme="minorHAnsi"/>
                  <w:sz w:val="24"/>
                </w:rPr>
                <w:t>3.3</w:t>
              </w:r>
            </w:ins>
          </w:p>
        </w:tc>
        <w:tc>
          <w:tcPr>
            <w:tcW w:w="1325" w:type="dxa"/>
          </w:tcPr>
          <w:p w14:paraId="7C86F0A6" w14:textId="3DB857EE" w:rsidR="008A020E" w:rsidRDefault="008A020E">
            <w:pPr>
              <w:spacing w:before="100" w:after="100"/>
              <w:jc w:val="both"/>
              <w:rPr>
                <w:ins w:id="41" w:author="P.Mahmoudi" w:date="2020-08-22T16:01:00Z"/>
                <w:rFonts w:eastAsia="Calibri" w:cstheme="minorHAnsi"/>
                <w:sz w:val="24"/>
              </w:rPr>
            </w:pPr>
            <w:ins w:id="42" w:author="P.Mahmoudi" w:date="2020-08-22T16:01:00Z">
              <w:r>
                <w:rPr>
                  <w:rFonts w:eastAsia="Calibri" w:cstheme="minorHAnsi"/>
                  <w:sz w:val="24"/>
                </w:rPr>
                <w:t>22-Aug-2020</w:t>
              </w:r>
            </w:ins>
          </w:p>
        </w:tc>
        <w:tc>
          <w:tcPr>
            <w:tcW w:w="2273" w:type="dxa"/>
          </w:tcPr>
          <w:p w14:paraId="5FCB09C3" w14:textId="3E9AF3D6" w:rsidR="008A020E" w:rsidRDefault="008A020E" w:rsidP="006C1B7E">
            <w:pPr>
              <w:spacing w:before="100" w:after="100"/>
              <w:jc w:val="both"/>
              <w:rPr>
                <w:ins w:id="43" w:author="P.Mahmoudi" w:date="2020-08-22T16:01:00Z"/>
                <w:rFonts w:eastAsia="Calibri" w:cstheme="minorHAnsi"/>
                <w:sz w:val="24"/>
              </w:rPr>
            </w:pPr>
            <w:ins w:id="44" w:author="P.Mahmoudi" w:date="2020-08-22T16:02:00Z">
              <w:r>
                <w:rPr>
                  <w:rFonts w:eastAsia="Calibri" w:cstheme="minorHAnsi"/>
                  <w:sz w:val="24"/>
                </w:rPr>
                <w:t>Payam Mahmoudi</w:t>
              </w:r>
            </w:ins>
          </w:p>
        </w:tc>
        <w:tc>
          <w:tcPr>
            <w:tcW w:w="2092" w:type="dxa"/>
          </w:tcPr>
          <w:p w14:paraId="0B42689E" w14:textId="6D4A00AA" w:rsidR="008A020E" w:rsidRDefault="008A020E" w:rsidP="006C1B7E">
            <w:pPr>
              <w:spacing w:before="100" w:after="100"/>
              <w:jc w:val="both"/>
              <w:rPr>
                <w:ins w:id="45" w:author="P.Mahmoudi" w:date="2020-08-22T16:01:00Z"/>
                <w:rFonts w:eastAsia="Calibri" w:cstheme="minorHAnsi"/>
                <w:sz w:val="24"/>
              </w:rPr>
            </w:pPr>
            <w:ins w:id="46" w:author="P.Mahmoudi" w:date="2020-08-22T16:04:00Z">
              <w:r>
                <w:rPr>
                  <w:rFonts w:eastAsia="Calibri" w:cstheme="minorHAnsi"/>
                  <w:sz w:val="24"/>
                </w:rPr>
                <w:t>Data Flow Diagram</w:t>
              </w:r>
            </w:ins>
          </w:p>
        </w:tc>
        <w:tc>
          <w:tcPr>
            <w:tcW w:w="3323" w:type="dxa"/>
          </w:tcPr>
          <w:p w14:paraId="0DB422A9" w14:textId="08D107D8" w:rsidR="008A020E" w:rsidRDefault="00942002">
            <w:pPr>
              <w:spacing w:before="100" w:after="100"/>
              <w:rPr>
                <w:ins w:id="47" w:author="P.Mahmoudi" w:date="2020-08-22T16:01:00Z"/>
                <w:rFonts w:eastAsia="Calibri" w:cstheme="minorHAnsi"/>
                <w:sz w:val="24"/>
              </w:rPr>
            </w:pPr>
            <w:ins w:id="48" w:author="P.Mahmoudi" w:date="2020-08-22T16:03:00Z">
              <w:r>
                <w:rPr>
                  <w:rFonts w:eastAsia="Calibri" w:cstheme="minorHAnsi"/>
                  <w:sz w:val="24"/>
                </w:rPr>
                <w:t>Updating output table</w:t>
              </w:r>
              <w:r w:rsidR="008A020E">
                <w:rPr>
                  <w:rFonts w:eastAsia="Calibri" w:cstheme="minorHAnsi"/>
                  <w:sz w:val="24"/>
                </w:rPr>
                <w:t xml:space="preserve"> details</w:t>
              </w:r>
            </w:ins>
            <w:ins w:id="49" w:author="P.Mahmoudi" w:date="2020-08-23T10:14:00Z">
              <w:r w:rsidR="00684528">
                <w:rPr>
                  <w:rFonts w:eastAsia="Calibri" w:cstheme="minorHAnsi"/>
                  <w:sz w:val="24"/>
                </w:rPr>
                <w:t>/input table details</w:t>
              </w:r>
            </w:ins>
          </w:p>
        </w:tc>
      </w:tr>
      <w:tr w:rsidR="003B67D3" w:rsidRPr="000D65E9" w14:paraId="253D360F" w14:textId="77777777" w:rsidTr="003B67D3">
        <w:trPr>
          <w:trHeight w:val="458"/>
          <w:ins w:id="50" w:author="Windows User" w:date="2020-08-24T12:23:00Z"/>
        </w:trPr>
        <w:tc>
          <w:tcPr>
            <w:tcW w:w="686" w:type="dxa"/>
          </w:tcPr>
          <w:p w14:paraId="246CF47D" w14:textId="3F882CA6" w:rsidR="003B67D3" w:rsidRDefault="003B67D3" w:rsidP="003B67D3">
            <w:pPr>
              <w:spacing w:before="100" w:after="100"/>
              <w:jc w:val="both"/>
              <w:rPr>
                <w:ins w:id="51" w:author="Windows User" w:date="2020-08-24T12:23:00Z"/>
                <w:rFonts w:eastAsia="Calibri" w:cstheme="minorHAnsi"/>
                <w:sz w:val="24"/>
              </w:rPr>
            </w:pPr>
            <w:ins w:id="52" w:author="Windows User" w:date="2020-08-24T12:23:00Z">
              <w:r>
                <w:rPr>
                  <w:rFonts w:eastAsia="Calibri" w:cstheme="minorHAnsi"/>
                  <w:sz w:val="24"/>
                </w:rPr>
                <w:lastRenderedPageBreak/>
                <w:t>3.4</w:t>
              </w:r>
            </w:ins>
          </w:p>
        </w:tc>
        <w:tc>
          <w:tcPr>
            <w:tcW w:w="1325" w:type="dxa"/>
          </w:tcPr>
          <w:p w14:paraId="02EC130A" w14:textId="6E0F9885" w:rsidR="003B67D3" w:rsidRDefault="003B67D3" w:rsidP="003B67D3">
            <w:pPr>
              <w:spacing w:before="100" w:after="100"/>
              <w:jc w:val="both"/>
              <w:rPr>
                <w:ins w:id="53" w:author="Windows User" w:date="2020-08-24T12:23:00Z"/>
                <w:rFonts w:eastAsia="Calibri" w:cstheme="minorHAnsi"/>
                <w:sz w:val="24"/>
              </w:rPr>
            </w:pPr>
            <w:ins w:id="54" w:author="Windows User" w:date="2020-08-24T12:24:00Z">
              <w:r>
                <w:rPr>
                  <w:rFonts w:eastAsia="Calibri" w:cstheme="minorHAnsi"/>
                  <w:sz w:val="24"/>
                </w:rPr>
                <w:t>24-Aug-2020</w:t>
              </w:r>
            </w:ins>
          </w:p>
        </w:tc>
        <w:tc>
          <w:tcPr>
            <w:tcW w:w="2273" w:type="dxa"/>
          </w:tcPr>
          <w:p w14:paraId="35A31FE1" w14:textId="123F1668" w:rsidR="003B67D3" w:rsidRDefault="003B67D3" w:rsidP="003B67D3">
            <w:pPr>
              <w:spacing w:before="100" w:after="100"/>
              <w:jc w:val="both"/>
              <w:rPr>
                <w:ins w:id="55" w:author="Windows User" w:date="2020-08-24T12:23:00Z"/>
                <w:rFonts w:eastAsia="Calibri" w:cstheme="minorHAnsi" w:hint="cs"/>
                <w:sz w:val="24"/>
                <w:rtl/>
                <w:lang w:bidi="fa-IR"/>
              </w:rPr>
            </w:pPr>
            <w:ins w:id="56" w:author="Windows User" w:date="2020-08-24T12:24:00Z">
              <w:r>
                <w:rPr>
                  <w:rFonts w:eastAsia="Calibri" w:cstheme="minorHAnsi"/>
                  <w:sz w:val="24"/>
                </w:rPr>
                <w:t>Nasim  Sharafi</w:t>
              </w:r>
            </w:ins>
          </w:p>
        </w:tc>
        <w:tc>
          <w:tcPr>
            <w:tcW w:w="2092" w:type="dxa"/>
          </w:tcPr>
          <w:p w14:paraId="4E0ACBE3" w14:textId="603BF25F" w:rsidR="003B67D3" w:rsidRDefault="003B67D3" w:rsidP="003B67D3">
            <w:pPr>
              <w:spacing w:before="100" w:after="100"/>
              <w:jc w:val="both"/>
              <w:rPr>
                <w:ins w:id="57" w:author="Windows User" w:date="2020-08-24T12:23:00Z"/>
                <w:rFonts w:eastAsia="Calibri" w:cstheme="minorHAnsi"/>
                <w:sz w:val="24"/>
              </w:rPr>
            </w:pPr>
            <w:ins w:id="58" w:author="Windows User" w:date="2020-08-24T12:59:00Z">
              <w:r>
                <w:rPr>
                  <w:rFonts w:eastAsia="Calibri" w:cstheme="minorHAnsi"/>
                  <w:sz w:val="24"/>
                </w:rPr>
                <w:t>Data Flow Diagram</w:t>
              </w:r>
            </w:ins>
          </w:p>
        </w:tc>
        <w:tc>
          <w:tcPr>
            <w:tcW w:w="3323" w:type="dxa"/>
          </w:tcPr>
          <w:p w14:paraId="0F3CA972" w14:textId="11EB763A" w:rsidR="003B67D3" w:rsidRDefault="003B67D3" w:rsidP="003B67D3">
            <w:pPr>
              <w:spacing w:before="100" w:after="100"/>
              <w:rPr>
                <w:ins w:id="59" w:author="Windows User" w:date="2020-08-24T12:23:00Z"/>
                <w:rFonts w:eastAsia="Calibri" w:cstheme="minorHAnsi"/>
                <w:sz w:val="24"/>
              </w:rPr>
              <w:pPrChange w:id="60" w:author="Windows User" w:date="2020-08-24T13:00:00Z">
                <w:pPr>
                  <w:spacing w:before="100" w:after="100"/>
                </w:pPr>
              </w:pPrChange>
            </w:pPr>
            <w:ins w:id="61" w:author="Windows User" w:date="2020-08-24T13:00:00Z">
              <w:r>
                <w:rPr>
                  <w:rFonts w:eastAsia="Calibri" w:cstheme="minorHAnsi"/>
                  <w:sz w:val="24"/>
                </w:rPr>
                <w:t xml:space="preserve">Updating </w:t>
              </w:r>
              <w:bookmarkStart w:id="62" w:name="_GoBack"/>
              <w:bookmarkEnd w:id="62"/>
              <w:r>
                <w:rPr>
                  <w:rFonts w:eastAsia="Calibri" w:cstheme="minorHAnsi"/>
                  <w:sz w:val="24"/>
                </w:rPr>
                <w:t>input table details</w:t>
              </w:r>
            </w:ins>
          </w:p>
        </w:tc>
      </w:tr>
    </w:tbl>
    <w:p w14:paraId="215417DC" w14:textId="77777777" w:rsidR="00101A08" w:rsidRDefault="00101A08" w:rsidP="006C1B7E">
      <w:pPr>
        <w:spacing w:before="100" w:beforeAutospacing="1" w:after="100" w:afterAutospacing="1"/>
        <w:jc w:val="both"/>
        <w:rPr>
          <w:ins w:id="63" w:author="P.Mahmoudi" w:date="2020-08-15T16:19:00Z"/>
          <w:rFonts w:cstheme="minorHAnsi"/>
          <w:b/>
          <w:bCs/>
          <w:sz w:val="24"/>
        </w:rPr>
      </w:pPr>
    </w:p>
    <w:p w14:paraId="3816F028" w14:textId="77777777" w:rsidR="00101A08" w:rsidRDefault="00101A08" w:rsidP="006C1B7E">
      <w:pPr>
        <w:spacing w:before="100" w:beforeAutospacing="1" w:after="100" w:afterAutospacing="1"/>
        <w:jc w:val="both"/>
        <w:rPr>
          <w:ins w:id="64" w:author="P.Mahmoudi" w:date="2020-08-15T16:19:00Z"/>
          <w:rFonts w:cstheme="minorHAnsi"/>
          <w:b/>
          <w:bCs/>
          <w:sz w:val="24"/>
        </w:rPr>
      </w:pPr>
    </w:p>
    <w:p w14:paraId="2705B62F" w14:textId="725EC0CA" w:rsidR="00A344F3" w:rsidRPr="000D65E9" w:rsidRDefault="00A344F3" w:rsidP="006C1B7E">
      <w:pPr>
        <w:spacing w:before="100" w:beforeAutospacing="1" w:after="100" w:afterAutospacing="1"/>
        <w:jc w:val="both"/>
        <w:rPr>
          <w:rFonts w:cstheme="minorHAnsi"/>
          <w:b/>
          <w:bCs/>
          <w:sz w:val="24"/>
        </w:rPr>
      </w:pPr>
      <w:r w:rsidRPr="000D65E9">
        <w:rPr>
          <w:rFonts w:cstheme="minorHAnsi"/>
          <w:b/>
          <w:bCs/>
          <w:sz w:val="24"/>
        </w:rPr>
        <w:t>Acronyms</w:t>
      </w:r>
    </w:p>
    <w:tbl>
      <w:tblPr>
        <w:tblpPr w:leftFromText="180" w:rightFromText="180" w:vertAnchor="text" w:horzAnchor="margin" w:tblpY="43"/>
        <w:tblW w:w="9707" w:type="dxa"/>
        <w:tblBorders>
          <w:top w:val="single" w:sz="2" w:space="0" w:color="D9D9D9"/>
          <w:left w:val="single" w:sz="2" w:space="0" w:color="D9D9D9"/>
          <w:bottom w:val="single" w:sz="2" w:space="0" w:color="D9D9D9"/>
          <w:right w:val="single" w:sz="2" w:space="0" w:color="D9D9D9"/>
          <w:insideH w:val="single" w:sz="2" w:space="0" w:color="D9D9D9"/>
          <w:insideV w:val="single" w:sz="2" w:space="0" w:color="D9D9D9"/>
        </w:tblBorders>
        <w:tblLook w:val="04A0" w:firstRow="1" w:lastRow="0" w:firstColumn="1" w:lastColumn="0" w:noHBand="0" w:noVBand="1"/>
      </w:tblPr>
      <w:tblGrid>
        <w:gridCol w:w="3791"/>
        <w:gridCol w:w="5916"/>
      </w:tblGrid>
      <w:tr w:rsidR="008F55ED" w:rsidRPr="000D65E9" w14:paraId="3CDCEFB4" w14:textId="77777777" w:rsidTr="000A0CBB">
        <w:trPr>
          <w:trHeight w:val="338"/>
        </w:trPr>
        <w:tc>
          <w:tcPr>
            <w:tcW w:w="3791" w:type="dxa"/>
            <w:shd w:val="clear" w:color="auto" w:fill="002060"/>
            <w:vAlign w:val="center"/>
          </w:tcPr>
          <w:p w14:paraId="37D2E238" w14:textId="77777777" w:rsidR="008F55ED" w:rsidRPr="000D65E9" w:rsidRDefault="008F55ED" w:rsidP="006C1B7E">
            <w:pPr>
              <w:pBdr>
                <w:top w:val="single" w:sz="4" w:space="1" w:color="auto"/>
                <w:left w:val="single" w:sz="4" w:space="4" w:color="auto"/>
                <w:bottom w:val="single" w:sz="4" w:space="1" w:color="auto"/>
                <w:right w:val="single" w:sz="4" w:space="4" w:color="auto"/>
              </w:pBdr>
              <w:shd w:val="clear" w:color="auto" w:fill="002060"/>
              <w:jc w:val="both"/>
              <w:rPr>
                <w:rFonts w:cstheme="minorHAnsi"/>
                <w:b/>
                <w:sz w:val="24"/>
              </w:rPr>
            </w:pPr>
            <w:r w:rsidRPr="000D65E9">
              <w:rPr>
                <w:rFonts w:cstheme="minorHAnsi"/>
                <w:b/>
                <w:sz w:val="24"/>
              </w:rPr>
              <w:t>Acronym</w:t>
            </w:r>
          </w:p>
        </w:tc>
        <w:tc>
          <w:tcPr>
            <w:tcW w:w="5916" w:type="dxa"/>
            <w:shd w:val="clear" w:color="auto" w:fill="002060"/>
            <w:vAlign w:val="center"/>
          </w:tcPr>
          <w:p w14:paraId="303D5B1B" w14:textId="77777777" w:rsidR="008F55ED" w:rsidRPr="000D65E9" w:rsidRDefault="008F55ED" w:rsidP="006C1B7E">
            <w:pPr>
              <w:pBdr>
                <w:top w:val="single" w:sz="4" w:space="1" w:color="auto"/>
                <w:left w:val="single" w:sz="4" w:space="4" w:color="auto"/>
                <w:bottom w:val="single" w:sz="4" w:space="1" w:color="auto"/>
                <w:right w:val="single" w:sz="4" w:space="4" w:color="auto"/>
              </w:pBdr>
              <w:shd w:val="clear" w:color="auto" w:fill="002060"/>
              <w:jc w:val="both"/>
              <w:rPr>
                <w:rFonts w:cstheme="minorHAnsi"/>
                <w:b/>
                <w:sz w:val="24"/>
              </w:rPr>
            </w:pPr>
            <w:r w:rsidRPr="000D65E9">
              <w:rPr>
                <w:rFonts w:cstheme="minorHAnsi"/>
                <w:b/>
                <w:sz w:val="24"/>
              </w:rPr>
              <w:t>Expansion</w:t>
            </w:r>
          </w:p>
        </w:tc>
      </w:tr>
      <w:tr w:rsidR="008F55ED" w:rsidRPr="000D65E9" w14:paraId="38C50576" w14:textId="77777777" w:rsidTr="000A0CBB">
        <w:trPr>
          <w:trHeight w:val="480"/>
        </w:trPr>
        <w:tc>
          <w:tcPr>
            <w:tcW w:w="3791" w:type="dxa"/>
          </w:tcPr>
          <w:p w14:paraId="02E49E84" w14:textId="77777777" w:rsidR="008F55ED" w:rsidRPr="000D65E9" w:rsidRDefault="008F55ED" w:rsidP="006C1B7E">
            <w:pPr>
              <w:pStyle w:val="TableText"/>
              <w:jc w:val="both"/>
              <w:rPr>
                <w:rFonts w:asciiTheme="minorHAnsi" w:hAnsiTheme="minorHAnsi" w:cstheme="minorHAnsi"/>
                <w:sz w:val="24"/>
              </w:rPr>
            </w:pPr>
            <w:r w:rsidRPr="000D65E9">
              <w:rPr>
                <w:rFonts w:asciiTheme="minorHAnsi" w:hAnsiTheme="minorHAnsi" w:cstheme="minorHAnsi"/>
                <w:sz w:val="24"/>
              </w:rPr>
              <w:t>SL</w:t>
            </w:r>
          </w:p>
        </w:tc>
        <w:tc>
          <w:tcPr>
            <w:tcW w:w="5916" w:type="dxa"/>
          </w:tcPr>
          <w:p w14:paraId="17A1E46E" w14:textId="77777777" w:rsidR="008F55ED" w:rsidRPr="000D65E9" w:rsidRDefault="008F55ED" w:rsidP="006C1B7E">
            <w:pPr>
              <w:pStyle w:val="TableText"/>
              <w:jc w:val="both"/>
              <w:rPr>
                <w:rFonts w:asciiTheme="minorHAnsi" w:hAnsiTheme="minorHAnsi" w:cstheme="minorHAnsi"/>
                <w:sz w:val="24"/>
              </w:rPr>
            </w:pPr>
            <w:r w:rsidRPr="000D65E9">
              <w:rPr>
                <w:rFonts w:asciiTheme="minorHAnsi" w:hAnsiTheme="minorHAnsi" w:cstheme="minorHAnsi"/>
                <w:sz w:val="24"/>
              </w:rPr>
              <w:t>Subex Limited</w:t>
            </w:r>
          </w:p>
        </w:tc>
      </w:tr>
      <w:tr w:rsidR="008F55ED" w:rsidRPr="000D65E9" w14:paraId="09833EC6" w14:textId="77777777" w:rsidTr="000A0CBB">
        <w:trPr>
          <w:trHeight w:val="480"/>
        </w:trPr>
        <w:tc>
          <w:tcPr>
            <w:tcW w:w="3791" w:type="dxa"/>
          </w:tcPr>
          <w:p w14:paraId="796F64DE" w14:textId="77777777" w:rsidR="008F55ED" w:rsidRPr="000D65E9" w:rsidRDefault="008F55ED" w:rsidP="006C1B7E">
            <w:pPr>
              <w:pStyle w:val="TableText"/>
              <w:jc w:val="both"/>
              <w:rPr>
                <w:rFonts w:asciiTheme="minorHAnsi" w:hAnsiTheme="minorHAnsi" w:cstheme="minorHAnsi"/>
                <w:sz w:val="24"/>
              </w:rPr>
            </w:pPr>
            <w:r w:rsidRPr="000D65E9">
              <w:rPr>
                <w:rFonts w:asciiTheme="minorHAnsi" w:hAnsiTheme="minorHAnsi" w:cstheme="minorHAnsi"/>
                <w:sz w:val="24"/>
              </w:rPr>
              <w:t>EDL</w:t>
            </w:r>
          </w:p>
        </w:tc>
        <w:tc>
          <w:tcPr>
            <w:tcW w:w="5916" w:type="dxa"/>
          </w:tcPr>
          <w:p w14:paraId="417D9328" w14:textId="77777777" w:rsidR="008F55ED" w:rsidRPr="000D65E9" w:rsidRDefault="008F55ED" w:rsidP="006C1B7E">
            <w:pPr>
              <w:pStyle w:val="TableText"/>
              <w:jc w:val="both"/>
              <w:rPr>
                <w:rFonts w:asciiTheme="minorHAnsi" w:hAnsiTheme="minorHAnsi" w:cstheme="minorHAnsi"/>
                <w:sz w:val="24"/>
              </w:rPr>
            </w:pPr>
            <w:r w:rsidRPr="000D65E9">
              <w:rPr>
                <w:rFonts w:asciiTheme="minorHAnsi" w:hAnsiTheme="minorHAnsi" w:cstheme="minorHAnsi"/>
                <w:sz w:val="24"/>
              </w:rPr>
              <w:t>Enterprise Data Lake</w:t>
            </w:r>
          </w:p>
        </w:tc>
      </w:tr>
    </w:tbl>
    <w:p w14:paraId="7BBF650E" w14:textId="7894B95A" w:rsidR="00085AB2" w:rsidRPr="000D65E9" w:rsidDel="001A7555" w:rsidRDefault="00085AB2" w:rsidP="006C1B7E">
      <w:pPr>
        <w:jc w:val="both"/>
        <w:rPr>
          <w:del w:id="65" w:author="P.Mahmoudi" w:date="2020-08-12T10:40:00Z"/>
          <w:rFonts w:cstheme="minorHAnsi"/>
          <w:sz w:val="24"/>
        </w:rPr>
      </w:pPr>
    </w:p>
    <w:p w14:paraId="7C97A7DB" w14:textId="7FE5CBDA" w:rsidR="00085AB2" w:rsidRPr="000D65E9" w:rsidDel="001A7555" w:rsidRDefault="00085AB2" w:rsidP="006C1B7E">
      <w:pPr>
        <w:jc w:val="both"/>
        <w:rPr>
          <w:del w:id="66" w:author="P.Mahmoudi" w:date="2020-08-12T10:40:00Z"/>
          <w:rFonts w:cstheme="minorHAnsi"/>
          <w:sz w:val="24"/>
        </w:rPr>
      </w:pPr>
    </w:p>
    <w:p w14:paraId="2DCA618F" w14:textId="77777777" w:rsidR="00FA0128" w:rsidRPr="000D65E9" w:rsidDel="001A7555" w:rsidRDefault="00FA0128" w:rsidP="006C1B7E">
      <w:pPr>
        <w:jc w:val="both"/>
        <w:rPr>
          <w:del w:id="67" w:author="P.Mahmoudi" w:date="2020-08-12T10:40:00Z"/>
          <w:rFonts w:cstheme="minorHAnsi"/>
          <w:sz w:val="24"/>
        </w:rPr>
      </w:pPr>
    </w:p>
    <w:p w14:paraId="0153894F" w14:textId="2196CC60" w:rsidR="008F55ED" w:rsidRPr="000D65E9" w:rsidDel="001A7555" w:rsidRDefault="008F55ED" w:rsidP="006C1B7E">
      <w:pPr>
        <w:tabs>
          <w:tab w:val="left" w:pos="2780"/>
        </w:tabs>
        <w:jc w:val="both"/>
        <w:rPr>
          <w:del w:id="68" w:author="P.Mahmoudi" w:date="2020-08-12T10:40:00Z"/>
          <w:rFonts w:cstheme="minorHAnsi"/>
          <w:sz w:val="24"/>
        </w:rPr>
      </w:pPr>
    </w:p>
    <w:p w14:paraId="312B526C" w14:textId="6605C104" w:rsidR="00802F62" w:rsidRPr="000D65E9" w:rsidDel="001A7555" w:rsidRDefault="00802F62" w:rsidP="006C1B7E">
      <w:pPr>
        <w:tabs>
          <w:tab w:val="left" w:pos="2780"/>
        </w:tabs>
        <w:jc w:val="both"/>
        <w:rPr>
          <w:del w:id="69" w:author="P.Mahmoudi" w:date="2020-08-12T10:40:00Z"/>
          <w:rFonts w:cstheme="minorHAnsi"/>
          <w:sz w:val="24"/>
        </w:rPr>
      </w:pPr>
    </w:p>
    <w:p w14:paraId="05CA90BF" w14:textId="471F9E24" w:rsidR="00802F62" w:rsidRPr="000D65E9" w:rsidDel="001A7555" w:rsidRDefault="00802F62" w:rsidP="006C1B7E">
      <w:pPr>
        <w:tabs>
          <w:tab w:val="left" w:pos="2780"/>
        </w:tabs>
        <w:jc w:val="both"/>
        <w:rPr>
          <w:del w:id="70" w:author="P.Mahmoudi" w:date="2020-08-12T10:40:00Z"/>
          <w:rFonts w:cstheme="minorHAnsi"/>
          <w:sz w:val="24"/>
        </w:rPr>
      </w:pPr>
    </w:p>
    <w:p w14:paraId="2302B21B" w14:textId="39778648" w:rsidR="00802F62" w:rsidRPr="000D65E9" w:rsidDel="001A7555" w:rsidRDefault="00802F62" w:rsidP="006C1B7E">
      <w:pPr>
        <w:tabs>
          <w:tab w:val="left" w:pos="2780"/>
        </w:tabs>
        <w:jc w:val="both"/>
        <w:rPr>
          <w:del w:id="71" w:author="P.Mahmoudi" w:date="2020-08-12T10:40:00Z"/>
          <w:rFonts w:cstheme="minorHAnsi"/>
          <w:sz w:val="24"/>
        </w:rPr>
      </w:pPr>
    </w:p>
    <w:p w14:paraId="39675525" w14:textId="4C3A2FE0" w:rsidR="00802F62" w:rsidRPr="000D65E9" w:rsidDel="001A7555" w:rsidRDefault="00802F62" w:rsidP="006C1B7E">
      <w:pPr>
        <w:tabs>
          <w:tab w:val="left" w:pos="2780"/>
        </w:tabs>
        <w:jc w:val="both"/>
        <w:rPr>
          <w:del w:id="72" w:author="P.Mahmoudi" w:date="2020-08-12T10:40:00Z"/>
          <w:rFonts w:cstheme="minorHAnsi"/>
          <w:sz w:val="24"/>
        </w:rPr>
      </w:pPr>
    </w:p>
    <w:p w14:paraId="6F4B907E" w14:textId="40F33619" w:rsidR="00802F62" w:rsidRPr="000D65E9" w:rsidDel="001A7555" w:rsidRDefault="00802F62" w:rsidP="006C1B7E">
      <w:pPr>
        <w:tabs>
          <w:tab w:val="left" w:pos="2780"/>
        </w:tabs>
        <w:jc w:val="both"/>
        <w:rPr>
          <w:del w:id="73" w:author="P.Mahmoudi" w:date="2020-08-12T10:39:00Z"/>
          <w:rFonts w:cstheme="minorHAnsi"/>
          <w:sz w:val="24"/>
        </w:rPr>
      </w:pPr>
    </w:p>
    <w:p w14:paraId="4D6F2E87" w14:textId="3D58DBE4" w:rsidR="00802F62" w:rsidRPr="000D65E9" w:rsidDel="001A7555" w:rsidRDefault="00802F62" w:rsidP="006C1B7E">
      <w:pPr>
        <w:tabs>
          <w:tab w:val="left" w:pos="2780"/>
        </w:tabs>
        <w:jc w:val="both"/>
        <w:rPr>
          <w:del w:id="74" w:author="P.Mahmoudi" w:date="2020-08-12T10:39:00Z"/>
          <w:rFonts w:cstheme="minorHAnsi"/>
          <w:sz w:val="24"/>
        </w:rPr>
      </w:pPr>
    </w:p>
    <w:p w14:paraId="14F8946B" w14:textId="1F629781" w:rsidR="00802F62" w:rsidRPr="000D65E9" w:rsidDel="001A7555" w:rsidRDefault="00802F62" w:rsidP="006C1B7E">
      <w:pPr>
        <w:tabs>
          <w:tab w:val="left" w:pos="2780"/>
        </w:tabs>
        <w:jc w:val="both"/>
        <w:rPr>
          <w:del w:id="75" w:author="P.Mahmoudi" w:date="2020-08-12T10:39:00Z"/>
          <w:rFonts w:cstheme="minorHAnsi"/>
          <w:sz w:val="24"/>
        </w:rPr>
      </w:pPr>
    </w:p>
    <w:p w14:paraId="245AE00B" w14:textId="77777777" w:rsidR="00802F62" w:rsidRPr="000D65E9" w:rsidRDefault="00802F62" w:rsidP="006C1B7E">
      <w:pPr>
        <w:tabs>
          <w:tab w:val="left" w:pos="2780"/>
        </w:tabs>
        <w:jc w:val="both"/>
        <w:rPr>
          <w:rFonts w:cstheme="minorHAnsi"/>
          <w:sz w:val="24"/>
        </w:rPr>
      </w:pPr>
    </w:p>
    <w:p w14:paraId="3451EF0E" w14:textId="00B7CD4F" w:rsidR="00085AB2" w:rsidRPr="000D65E9" w:rsidRDefault="00085AB2" w:rsidP="006C1B7E">
      <w:pPr>
        <w:pStyle w:val="TOCTtitle"/>
        <w:ind w:left="-360"/>
        <w:jc w:val="both"/>
        <w:rPr>
          <w:rFonts w:asciiTheme="minorHAnsi" w:hAnsiTheme="minorHAnsi" w:cstheme="minorHAnsi"/>
          <w:sz w:val="24"/>
          <w:szCs w:val="24"/>
        </w:rPr>
      </w:pPr>
      <w:r w:rsidRPr="000D65E9">
        <w:rPr>
          <w:rFonts w:asciiTheme="minorHAnsi" w:hAnsiTheme="minorHAnsi" w:cstheme="minorHAnsi"/>
          <w:sz w:val="24"/>
          <w:szCs w:val="24"/>
        </w:rPr>
        <w:t>Table of Contents</w:t>
      </w:r>
    </w:p>
    <w:sdt>
      <w:sdtPr>
        <w:rPr>
          <w:rFonts w:asciiTheme="minorHAnsi" w:eastAsia="Times New Roman" w:hAnsiTheme="minorHAnsi" w:cs="Times New Roman"/>
          <w:color w:val="auto"/>
          <w:sz w:val="22"/>
          <w:szCs w:val="24"/>
        </w:rPr>
        <w:id w:val="-526945985"/>
        <w:docPartObj>
          <w:docPartGallery w:val="Table of Contents"/>
          <w:docPartUnique/>
        </w:docPartObj>
      </w:sdtPr>
      <w:sdtEndPr>
        <w:rPr>
          <w:b/>
          <w:bCs/>
          <w:noProof/>
        </w:rPr>
      </w:sdtEndPr>
      <w:sdtContent>
        <w:p w14:paraId="55267354" w14:textId="17AD596C" w:rsidR="00035DF7" w:rsidRDefault="00035DF7">
          <w:pPr>
            <w:pStyle w:val="TOCHeading"/>
          </w:pPr>
          <w:r>
            <w:t>Contents</w:t>
          </w:r>
        </w:p>
        <w:p w14:paraId="234C223A" w14:textId="34EDCCAA" w:rsidR="00035DF7" w:rsidRDefault="00035DF7">
          <w:pPr>
            <w:pStyle w:val="TOC1"/>
            <w:rPr>
              <w:rFonts w:asciiTheme="minorHAnsi" w:hAnsiTheme="minorHAnsi" w:cstheme="minorBidi"/>
              <w:b w:val="0"/>
            </w:rPr>
          </w:pPr>
          <w:r>
            <w:fldChar w:fldCharType="begin"/>
          </w:r>
          <w:r>
            <w:instrText xml:space="preserve"> TOC \o "1-3" \h \z \u </w:instrText>
          </w:r>
          <w:r>
            <w:fldChar w:fldCharType="separate"/>
          </w:r>
          <w:hyperlink w:anchor="_Toc40629087" w:history="1">
            <w:r w:rsidRPr="004C6F3B">
              <w:rPr>
                <w:rStyle w:val="Hyperlink"/>
                <w:rFonts w:ascii="Arial Bold" w:hAnsi="Arial Bold" w:cs="Arial"/>
              </w:rPr>
              <w:t>1.</w:t>
            </w:r>
            <w:r>
              <w:rPr>
                <w:rFonts w:asciiTheme="minorHAnsi" w:hAnsiTheme="minorHAnsi" w:cstheme="minorBidi"/>
                <w:b w:val="0"/>
              </w:rPr>
              <w:tab/>
            </w:r>
            <w:r w:rsidRPr="004C6F3B">
              <w:rPr>
                <w:rStyle w:val="Hyperlink"/>
              </w:rPr>
              <w:t>Scope of the Analysis</w:t>
            </w:r>
            <w:r>
              <w:rPr>
                <w:webHidden/>
              </w:rPr>
              <w:tab/>
            </w:r>
            <w:r>
              <w:rPr>
                <w:webHidden/>
              </w:rPr>
              <w:fldChar w:fldCharType="begin"/>
            </w:r>
            <w:r>
              <w:rPr>
                <w:webHidden/>
              </w:rPr>
              <w:instrText xml:space="preserve"> PAGEREF _Toc40629087 \h </w:instrText>
            </w:r>
            <w:r>
              <w:rPr>
                <w:webHidden/>
              </w:rPr>
            </w:r>
            <w:r>
              <w:rPr>
                <w:webHidden/>
              </w:rPr>
              <w:fldChar w:fldCharType="separate"/>
            </w:r>
            <w:r w:rsidR="00347F8B">
              <w:rPr>
                <w:webHidden/>
              </w:rPr>
              <w:t>1-5</w:t>
            </w:r>
            <w:r>
              <w:rPr>
                <w:webHidden/>
              </w:rPr>
              <w:fldChar w:fldCharType="end"/>
            </w:r>
          </w:hyperlink>
        </w:p>
        <w:p w14:paraId="3AC9D806" w14:textId="74AB8FA1" w:rsidR="00035DF7" w:rsidRDefault="0026170F">
          <w:pPr>
            <w:pStyle w:val="TOC1"/>
            <w:rPr>
              <w:rFonts w:asciiTheme="minorHAnsi" w:hAnsiTheme="minorHAnsi" w:cstheme="minorBidi"/>
              <w:b w:val="0"/>
            </w:rPr>
          </w:pPr>
          <w:hyperlink w:anchor="_Toc40629088" w:history="1">
            <w:r w:rsidR="00035DF7" w:rsidRPr="004C6F3B">
              <w:rPr>
                <w:rStyle w:val="Hyperlink"/>
              </w:rPr>
              <w:t>2.</w:t>
            </w:r>
            <w:r w:rsidR="00035DF7">
              <w:rPr>
                <w:rFonts w:asciiTheme="minorHAnsi" w:hAnsiTheme="minorHAnsi" w:cstheme="minorBidi"/>
                <w:b w:val="0"/>
              </w:rPr>
              <w:tab/>
            </w:r>
            <w:r w:rsidR="00035DF7">
              <w:rPr>
                <w:rFonts w:asciiTheme="minorHAnsi" w:hAnsiTheme="minorHAnsi" w:cstheme="minorBidi"/>
                <w:b w:val="0"/>
              </w:rPr>
              <w:tab/>
            </w:r>
            <w:r w:rsidR="00035DF7" w:rsidRPr="004C6F3B">
              <w:rPr>
                <w:rStyle w:val="Hyperlink"/>
              </w:rPr>
              <w:t>Objective</w:t>
            </w:r>
            <w:r w:rsidR="00035DF7">
              <w:rPr>
                <w:webHidden/>
              </w:rPr>
              <w:tab/>
            </w:r>
            <w:r w:rsidR="00035DF7">
              <w:rPr>
                <w:webHidden/>
              </w:rPr>
              <w:fldChar w:fldCharType="begin"/>
            </w:r>
            <w:r w:rsidR="00035DF7">
              <w:rPr>
                <w:webHidden/>
              </w:rPr>
              <w:instrText xml:space="preserve"> PAGEREF _Toc40629088 \h </w:instrText>
            </w:r>
            <w:r w:rsidR="00035DF7">
              <w:rPr>
                <w:webHidden/>
              </w:rPr>
            </w:r>
            <w:r w:rsidR="00035DF7">
              <w:rPr>
                <w:webHidden/>
              </w:rPr>
              <w:fldChar w:fldCharType="separate"/>
            </w:r>
            <w:r w:rsidR="00347F8B">
              <w:rPr>
                <w:webHidden/>
              </w:rPr>
              <w:t>1-6</w:t>
            </w:r>
            <w:r w:rsidR="00035DF7">
              <w:rPr>
                <w:webHidden/>
              </w:rPr>
              <w:fldChar w:fldCharType="end"/>
            </w:r>
          </w:hyperlink>
        </w:p>
        <w:p w14:paraId="6C71268F" w14:textId="4BF0C7B8" w:rsidR="00035DF7" w:rsidRDefault="0026170F">
          <w:pPr>
            <w:pStyle w:val="TOC1"/>
            <w:rPr>
              <w:rFonts w:asciiTheme="minorHAnsi" w:hAnsiTheme="minorHAnsi" w:cstheme="minorBidi"/>
              <w:b w:val="0"/>
            </w:rPr>
          </w:pPr>
          <w:hyperlink w:anchor="_Toc40629089" w:history="1">
            <w:r w:rsidR="00035DF7" w:rsidRPr="004C6F3B">
              <w:rPr>
                <w:rStyle w:val="Hyperlink"/>
              </w:rPr>
              <w:t>3.</w:t>
            </w:r>
            <w:r w:rsidR="00035DF7">
              <w:rPr>
                <w:rStyle w:val="Hyperlink"/>
              </w:rPr>
              <w:tab/>
            </w:r>
            <w:r w:rsidR="00035DF7">
              <w:rPr>
                <w:rStyle w:val="Hyperlink"/>
              </w:rPr>
              <w:tab/>
            </w:r>
            <w:r w:rsidR="00035DF7" w:rsidRPr="004C6F3B">
              <w:rPr>
                <w:rStyle w:val="Hyperlink"/>
              </w:rPr>
              <w:t>Business Requirements</w:t>
            </w:r>
            <w:r w:rsidR="00035DF7">
              <w:rPr>
                <w:webHidden/>
              </w:rPr>
              <w:tab/>
            </w:r>
            <w:r w:rsidR="00035DF7">
              <w:rPr>
                <w:webHidden/>
              </w:rPr>
              <w:fldChar w:fldCharType="begin"/>
            </w:r>
            <w:r w:rsidR="00035DF7">
              <w:rPr>
                <w:webHidden/>
              </w:rPr>
              <w:instrText xml:space="preserve"> PAGEREF _Toc40629089 \h </w:instrText>
            </w:r>
            <w:r w:rsidR="00035DF7">
              <w:rPr>
                <w:webHidden/>
              </w:rPr>
            </w:r>
            <w:r w:rsidR="00035DF7">
              <w:rPr>
                <w:webHidden/>
              </w:rPr>
              <w:fldChar w:fldCharType="separate"/>
            </w:r>
            <w:r w:rsidR="00347F8B">
              <w:rPr>
                <w:webHidden/>
              </w:rPr>
              <w:t>1-7</w:t>
            </w:r>
            <w:r w:rsidR="00035DF7">
              <w:rPr>
                <w:webHidden/>
              </w:rPr>
              <w:fldChar w:fldCharType="end"/>
            </w:r>
          </w:hyperlink>
        </w:p>
        <w:p w14:paraId="4BE1279F" w14:textId="638B6CCC" w:rsidR="00035DF7" w:rsidRDefault="0026170F">
          <w:pPr>
            <w:pStyle w:val="TOC1"/>
            <w:rPr>
              <w:rFonts w:asciiTheme="minorHAnsi" w:hAnsiTheme="minorHAnsi" w:cstheme="minorBidi"/>
              <w:b w:val="0"/>
            </w:rPr>
          </w:pPr>
          <w:hyperlink w:anchor="_Toc40629090" w:history="1">
            <w:r w:rsidR="00035DF7" w:rsidRPr="004C6F3B">
              <w:rPr>
                <w:rStyle w:val="Hyperlink"/>
              </w:rPr>
              <w:t>4.</w:t>
            </w:r>
            <w:r w:rsidR="00035DF7">
              <w:rPr>
                <w:rStyle w:val="Hyperlink"/>
              </w:rPr>
              <w:tab/>
            </w:r>
            <w:r w:rsidR="00035DF7">
              <w:rPr>
                <w:rStyle w:val="Hyperlink"/>
              </w:rPr>
              <w:tab/>
            </w:r>
            <w:r w:rsidR="00035DF7" w:rsidRPr="004C6F3B">
              <w:rPr>
                <w:rStyle w:val="Hyperlink"/>
              </w:rPr>
              <w:t>Business Benefit</w:t>
            </w:r>
            <w:r w:rsidR="00035DF7">
              <w:rPr>
                <w:webHidden/>
              </w:rPr>
              <w:tab/>
            </w:r>
            <w:r w:rsidR="00035DF7">
              <w:rPr>
                <w:webHidden/>
              </w:rPr>
              <w:fldChar w:fldCharType="begin"/>
            </w:r>
            <w:r w:rsidR="00035DF7">
              <w:rPr>
                <w:webHidden/>
              </w:rPr>
              <w:instrText xml:space="preserve"> PAGEREF _Toc40629090 \h </w:instrText>
            </w:r>
            <w:r w:rsidR="00035DF7">
              <w:rPr>
                <w:webHidden/>
              </w:rPr>
            </w:r>
            <w:r w:rsidR="00035DF7">
              <w:rPr>
                <w:webHidden/>
              </w:rPr>
              <w:fldChar w:fldCharType="separate"/>
            </w:r>
            <w:r w:rsidR="00347F8B">
              <w:rPr>
                <w:webHidden/>
              </w:rPr>
              <w:t>1-9</w:t>
            </w:r>
            <w:r w:rsidR="00035DF7">
              <w:rPr>
                <w:webHidden/>
              </w:rPr>
              <w:fldChar w:fldCharType="end"/>
            </w:r>
          </w:hyperlink>
        </w:p>
        <w:p w14:paraId="17B9D95A" w14:textId="255CB23E" w:rsidR="00035DF7" w:rsidRDefault="0026170F">
          <w:pPr>
            <w:pStyle w:val="TOC1"/>
            <w:rPr>
              <w:rFonts w:asciiTheme="minorHAnsi" w:hAnsiTheme="minorHAnsi" w:cstheme="minorBidi"/>
              <w:b w:val="0"/>
            </w:rPr>
          </w:pPr>
          <w:hyperlink w:anchor="_Toc40629091" w:history="1">
            <w:r w:rsidR="00035DF7" w:rsidRPr="004C6F3B">
              <w:rPr>
                <w:rStyle w:val="Hyperlink"/>
              </w:rPr>
              <w:t>5.</w:t>
            </w:r>
            <w:r w:rsidR="00035DF7">
              <w:rPr>
                <w:rStyle w:val="Hyperlink"/>
              </w:rPr>
              <w:tab/>
            </w:r>
            <w:r w:rsidR="00035DF7">
              <w:rPr>
                <w:rStyle w:val="Hyperlink"/>
              </w:rPr>
              <w:tab/>
            </w:r>
            <w:r w:rsidR="00035DF7" w:rsidRPr="004C6F3B">
              <w:rPr>
                <w:rStyle w:val="Hyperlink"/>
              </w:rPr>
              <w:t>Technical Solution</w:t>
            </w:r>
            <w:r w:rsidR="00035DF7">
              <w:rPr>
                <w:webHidden/>
              </w:rPr>
              <w:tab/>
            </w:r>
            <w:r w:rsidR="00035DF7">
              <w:rPr>
                <w:webHidden/>
              </w:rPr>
              <w:fldChar w:fldCharType="begin"/>
            </w:r>
            <w:r w:rsidR="00035DF7">
              <w:rPr>
                <w:webHidden/>
              </w:rPr>
              <w:instrText xml:space="preserve"> PAGEREF _Toc40629091 \h </w:instrText>
            </w:r>
            <w:r w:rsidR="00035DF7">
              <w:rPr>
                <w:webHidden/>
              </w:rPr>
            </w:r>
            <w:r w:rsidR="00035DF7">
              <w:rPr>
                <w:webHidden/>
              </w:rPr>
              <w:fldChar w:fldCharType="separate"/>
            </w:r>
            <w:r w:rsidR="00347F8B">
              <w:rPr>
                <w:webHidden/>
              </w:rPr>
              <w:t>1-10</w:t>
            </w:r>
            <w:r w:rsidR="00035DF7">
              <w:rPr>
                <w:webHidden/>
              </w:rPr>
              <w:fldChar w:fldCharType="end"/>
            </w:r>
          </w:hyperlink>
        </w:p>
        <w:p w14:paraId="4FD41C53" w14:textId="1AACDA29" w:rsidR="00035DF7" w:rsidRPr="006349B2" w:rsidRDefault="0026170F" w:rsidP="006349B2">
          <w:pPr>
            <w:pStyle w:val="TOC1"/>
            <w:rPr>
              <w:rStyle w:val="Hyperlink"/>
            </w:rPr>
          </w:pPr>
          <w:hyperlink w:anchor="_Toc40629092" w:history="1">
            <w:r w:rsidR="00035DF7" w:rsidRPr="004C6F3B">
              <w:rPr>
                <w:rStyle w:val="Hyperlink"/>
              </w:rPr>
              <w:t xml:space="preserve">5.1 </w:t>
            </w:r>
            <w:r w:rsidR="006349B2">
              <w:rPr>
                <w:rStyle w:val="Hyperlink"/>
              </w:rPr>
              <w:tab/>
            </w:r>
            <w:r w:rsidR="00035DF7" w:rsidRPr="004C6F3B">
              <w:rPr>
                <w:rStyle w:val="Hyperlink"/>
              </w:rPr>
              <w:t>Data Collection</w:t>
            </w:r>
            <w:r w:rsidR="00035DF7" w:rsidRPr="006349B2">
              <w:rPr>
                <w:rStyle w:val="Hyperlink"/>
                <w:webHidden/>
              </w:rPr>
              <w:tab/>
            </w:r>
            <w:r w:rsidR="00035DF7" w:rsidRPr="006349B2">
              <w:rPr>
                <w:rStyle w:val="Hyperlink"/>
                <w:webHidden/>
              </w:rPr>
              <w:fldChar w:fldCharType="begin"/>
            </w:r>
            <w:r w:rsidR="00035DF7" w:rsidRPr="006349B2">
              <w:rPr>
                <w:rStyle w:val="Hyperlink"/>
                <w:webHidden/>
              </w:rPr>
              <w:instrText xml:space="preserve"> PAGEREF _Toc40629092 \h </w:instrText>
            </w:r>
            <w:r w:rsidR="00035DF7" w:rsidRPr="006349B2">
              <w:rPr>
                <w:rStyle w:val="Hyperlink"/>
                <w:webHidden/>
              </w:rPr>
            </w:r>
            <w:r w:rsidR="00035DF7" w:rsidRPr="006349B2">
              <w:rPr>
                <w:rStyle w:val="Hyperlink"/>
                <w:webHidden/>
              </w:rPr>
              <w:fldChar w:fldCharType="separate"/>
            </w:r>
            <w:r w:rsidR="00347F8B">
              <w:rPr>
                <w:rStyle w:val="Hyperlink"/>
                <w:webHidden/>
              </w:rPr>
              <w:t>1-11</w:t>
            </w:r>
            <w:r w:rsidR="00035DF7" w:rsidRPr="006349B2">
              <w:rPr>
                <w:rStyle w:val="Hyperlink"/>
                <w:webHidden/>
              </w:rPr>
              <w:fldChar w:fldCharType="end"/>
            </w:r>
          </w:hyperlink>
        </w:p>
        <w:p w14:paraId="174F72B3" w14:textId="45F66156" w:rsidR="00035DF7" w:rsidRPr="006349B2" w:rsidRDefault="0026170F" w:rsidP="006349B2">
          <w:pPr>
            <w:pStyle w:val="TOC1"/>
            <w:rPr>
              <w:rStyle w:val="Hyperlink"/>
            </w:rPr>
          </w:pPr>
          <w:hyperlink w:anchor="_Toc40629093" w:history="1">
            <w:r w:rsidR="00035DF7" w:rsidRPr="004C6F3B">
              <w:rPr>
                <w:rStyle w:val="Hyperlink"/>
              </w:rPr>
              <w:t xml:space="preserve">5.2 </w:t>
            </w:r>
            <w:r w:rsidR="006349B2">
              <w:rPr>
                <w:rStyle w:val="Hyperlink"/>
              </w:rPr>
              <w:tab/>
            </w:r>
            <w:r w:rsidR="00035DF7" w:rsidRPr="004C6F3B">
              <w:rPr>
                <w:rStyle w:val="Hyperlink"/>
              </w:rPr>
              <w:t>Dat</w:t>
            </w:r>
            <w:r w:rsidR="00035DF7" w:rsidRPr="004C6F3B">
              <w:rPr>
                <w:rStyle w:val="Hyperlink"/>
              </w:rPr>
              <w:t>a</w:t>
            </w:r>
            <w:r w:rsidR="00035DF7" w:rsidRPr="004C6F3B">
              <w:rPr>
                <w:rStyle w:val="Hyperlink"/>
              </w:rPr>
              <w:t xml:space="preserve"> Flow Diagram</w:t>
            </w:r>
            <w:r w:rsidR="00035DF7" w:rsidRPr="006349B2">
              <w:rPr>
                <w:rStyle w:val="Hyperlink"/>
                <w:webHidden/>
              </w:rPr>
              <w:tab/>
            </w:r>
            <w:r w:rsidR="00035DF7" w:rsidRPr="006349B2">
              <w:rPr>
                <w:rStyle w:val="Hyperlink"/>
                <w:webHidden/>
              </w:rPr>
              <w:fldChar w:fldCharType="begin"/>
            </w:r>
            <w:r w:rsidR="00035DF7" w:rsidRPr="006349B2">
              <w:rPr>
                <w:rStyle w:val="Hyperlink"/>
                <w:webHidden/>
              </w:rPr>
              <w:instrText xml:space="preserve"> PAGEREF _Toc40629093 \h </w:instrText>
            </w:r>
            <w:r w:rsidR="00035DF7" w:rsidRPr="006349B2">
              <w:rPr>
                <w:rStyle w:val="Hyperlink"/>
                <w:webHidden/>
              </w:rPr>
            </w:r>
            <w:r w:rsidR="00035DF7" w:rsidRPr="006349B2">
              <w:rPr>
                <w:rStyle w:val="Hyperlink"/>
                <w:webHidden/>
              </w:rPr>
              <w:fldChar w:fldCharType="separate"/>
            </w:r>
            <w:r w:rsidR="00347F8B">
              <w:rPr>
                <w:rStyle w:val="Hyperlink"/>
                <w:webHidden/>
              </w:rPr>
              <w:t>1-11</w:t>
            </w:r>
            <w:r w:rsidR="00035DF7" w:rsidRPr="006349B2">
              <w:rPr>
                <w:rStyle w:val="Hyperlink"/>
                <w:webHidden/>
              </w:rPr>
              <w:fldChar w:fldCharType="end"/>
            </w:r>
          </w:hyperlink>
        </w:p>
        <w:p w14:paraId="5DEFE8A2" w14:textId="503EED04" w:rsidR="00035DF7" w:rsidRPr="006349B2" w:rsidRDefault="0026170F" w:rsidP="006349B2">
          <w:pPr>
            <w:pStyle w:val="TOC1"/>
            <w:rPr>
              <w:rStyle w:val="Hyperlink"/>
            </w:rPr>
          </w:pPr>
          <w:hyperlink w:anchor="_Toc40629094" w:history="1">
            <w:r w:rsidR="00035DF7" w:rsidRPr="004C6F3B">
              <w:rPr>
                <w:rStyle w:val="Hyperlink"/>
              </w:rPr>
              <w:t>5.3</w:t>
            </w:r>
            <w:r w:rsidR="006349B2">
              <w:rPr>
                <w:rStyle w:val="Hyperlink"/>
              </w:rPr>
              <w:tab/>
            </w:r>
            <w:r w:rsidR="00035DF7" w:rsidRPr="004C6F3B">
              <w:rPr>
                <w:rStyle w:val="Hyperlink"/>
              </w:rPr>
              <w:t>Tools and Techniques</w:t>
            </w:r>
            <w:r w:rsidR="00035DF7" w:rsidRPr="006349B2">
              <w:rPr>
                <w:rStyle w:val="Hyperlink"/>
                <w:webHidden/>
              </w:rPr>
              <w:tab/>
            </w:r>
            <w:r w:rsidR="00035DF7" w:rsidRPr="006349B2">
              <w:rPr>
                <w:rStyle w:val="Hyperlink"/>
                <w:webHidden/>
              </w:rPr>
              <w:fldChar w:fldCharType="begin"/>
            </w:r>
            <w:r w:rsidR="00035DF7" w:rsidRPr="006349B2">
              <w:rPr>
                <w:rStyle w:val="Hyperlink"/>
                <w:webHidden/>
              </w:rPr>
              <w:instrText xml:space="preserve"> PAGEREF _Toc40629094 \h </w:instrText>
            </w:r>
            <w:r w:rsidR="00035DF7" w:rsidRPr="006349B2">
              <w:rPr>
                <w:rStyle w:val="Hyperlink"/>
                <w:webHidden/>
              </w:rPr>
            </w:r>
            <w:r w:rsidR="00035DF7" w:rsidRPr="006349B2">
              <w:rPr>
                <w:rStyle w:val="Hyperlink"/>
                <w:webHidden/>
              </w:rPr>
              <w:fldChar w:fldCharType="separate"/>
            </w:r>
            <w:r w:rsidR="00347F8B">
              <w:rPr>
                <w:rStyle w:val="Hyperlink"/>
                <w:webHidden/>
              </w:rPr>
              <w:t>1-22</w:t>
            </w:r>
            <w:r w:rsidR="00035DF7" w:rsidRPr="006349B2">
              <w:rPr>
                <w:rStyle w:val="Hyperlink"/>
                <w:webHidden/>
              </w:rPr>
              <w:fldChar w:fldCharType="end"/>
            </w:r>
          </w:hyperlink>
        </w:p>
        <w:p w14:paraId="57BC841D" w14:textId="5911BEE6" w:rsidR="00035DF7" w:rsidRPr="006349B2" w:rsidRDefault="0026170F" w:rsidP="006349B2">
          <w:pPr>
            <w:pStyle w:val="TOC1"/>
            <w:rPr>
              <w:rStyle w:val="Hyperlink"/>
            </w:rPr>
          </w:pPr>
          <w:hyperlink w:anchor="_Toc40629095" w:history="1">
            <w:r w:rsidR="00035DF7" w:rsidRPr="004C6F3B">
              <w:rPr>
                <w:rStyle w:val="Hyperlink"/>
              </w:rPr>
              <w:t xml:space="preserve">5.4 </w:t>
            </w:r>
            <w:r w:rsidR="006349B2">
              <w:rPr>
                <w:rStyle w:val="Hyperlink"/>
              </w:rPr>
              <w:tab/>
            </w:r>
            <w:r w:rsidR="00035DF7" w:rsidRPr="004C6F3B">
              <w:rPr>
                <w:rStyle w:val="Hyperlink"/>
              </w:rPr>
              <w:t>Data Processing (Exploratory Data Analysis)</w:t>
            </w:r>
            <w:r w:rsidR="00035DF7" w:rsidRPr="006349B2">
              <w:rPr>
                <w:rStyle w:val="Hyperlink"/>
                <w:webHidden/>
              </w:rPr>
              <w:tab/>
            </w:r>
            <w:r w:rsidR="00035DF7" w:rsidRPr="006349B2">
              <w:rPr>
                <w:rStyle w:val="Hyperlink"/>
                <w:webHidden/>
              </w:rPr>
              <w:fldChar w:fldCharType="begin"/>
            </w:r>
            <w:r w:rsidR="00035DF7" w:rsidRPr="006349B2">
              <w:rPr>
                <w:rStyle w:val="Hyperlink"/>
                <w:webHidden/>
              </w:rPr>
              <w:instrText xml:space="preserve"> PAGEREF _Toc40629095 \h </w:instrText>
            </w:r>
            <w:r w:rsidR="00035DF7" w:rsidRPr="006349B2">
              <w:rPr>
                <w:rStyle w:val="Hyperlink"/>
                <w:webHidden/>
              </w:rPr>
            </w:r>
            <w:r w:rsidR="00035DF7" w:rsidRPr="006349B2">
              <w:rPr>
                <w:rStyle w:val="Hyperlink"/>
                <w:webHidden/>
              </w:rPr>
              <w:fldChar w:fldCharType="separate"/>
            </w:r>
            <w:r w:rsidR="00347F8B">
              <w:rPr>
                <w:rStyle w:val="Hyperlink"/>
                <w:webHidden/>
              </w:rPr>
              <w:t>1-23</w:t>
            </w:r>
            <w:r w:rsidR="00035DF7" w:rsidRPr="006349B2">
              <w:rPr>
                <w:rStyle w:val="Hyperlink"/>
                <w:webHidden/>
              </w:rPr>
              <w:fldChar w:fldCharType="end"/>
            </w:r>
          </w:hyperlink>
        </w:p>
        <w:p w14:paraId="762530A3" w14:textId="0C2FA3C1" w:rsidR="00035DF7" w:rsidRPr="006349B2" w:rsidRDefault="0026170F" w:rsidP="006349B2">
          <w:pPr>
            <w:pStyle w:val="TOC1"/>
            <w:rPr>
              <w:rStyle w:val="Hyperlink"/>
            </w:rPr>
          </w:pPr>
          <w:hyperlink w:anchor="_Toc40629096" w:history="1">
            <w:r w:rsidR="00035DF7" w:rsidRPr="004C6F3B">
              <w:rPr>
                <w:rStyle w:val="Hyperlink"/>
              </w:rPr>
              <w:t>5.5</w:t>
            </w:r>
            <w:r w:rsidR="00035DF7" w:rsidRPr="006349B2">
              <w:rPr>
                <w:rStyle w:val="Hyperlink"/>
              </w:rPr>
              <w:tab/>
            </w:r>
            <w:r w:rsidR="00035DF7" w:rsidRPr="004C6F3B">
              <w:rPr>
                <w:rStyle w:val="Hyperlink"/>
              </w:rPr>
              <w:t>Modeling</w:t>
            </w:r>
            <w:r w:rsidR="00035DF7" w:rsidRPr="006349B2">
              <w:rPr>
                <w:rStyle w:val="Hyperlink"/>
                <w:webHidden/>
              </w:rPr>
              <w:tab/>
            </w:r>
            <w:r w:rsidR="00035DF7" w:rsidRPr="006349B2">
              <w:rPr>
                <w:rStyle w:val="Hyperlink"/>
                <w:webHidden/>
              </w:rPr>
              <w:fldChar w:fldCharType="begin"/>
            </w:r>
            <w:r w:rsidR="00035DF7" w:rsidRPr="006349B2">
              <w:rPr>
                <w:rStyle w:val="Hyperlink"/>
                <w:webHidden/>
              </w:rPr>
              <w:instrText xml:space="preserve"> PAGEREF _Toc40629096 \h </w:instrText>
            </w:r>
            <w:r w:rsidR="00035DF7" w:rsidRPr="006349B2">
              <w:rPr>
                <w:rStyle w:val="Hyperlink"/>
                <w:webHidden/>
              </w:rPr>
            </w:r>
            <w:r w:rsidR="00035DF7" w:rsidRPr="006349B2">
              <w:rPr>
                <w:rStyle w:val="Hyperlink"/>
                <w:webHidden/>
              </w:rPr>
              <w:fldChar w:fldCharType="separate"/>
            </w:r>
            <w:r w:rsidR="00347F8B">
              <w:rPr>
                <w:rStyle w:val="Hyperlink"/>
                <w:webHidden/>
              </w:rPr>
              <w:t>1-23</w:t>
            </w:r>
            <w:r w:rsidR="00035DF7" w:rsidRPr="006349B2">
              <w:rPr>
                <w:rStyle w:val="Hyperlink"/>
                <w:webHidden/>
              </w:rPr>
              <w:fldChar w:fldCharType="end"/>
            </w:r>
          </w:hyperlink>
        </w:p>
        <w:p w14:paraId="7D72EE83" w14:textId="2652B548" w:rsidR="00035DF7" w:rsidRDefault="0026170F">
          <w:pPr>
            <w:pStyle w:val="TOC1"/>
            <w:rPr>
              <w:rFonts w:asciiTheme="minorHAnsi" w:hAnsiTheme="minorHAnsi" w:cstheme="minorBidi"/>
              <w:b w:val="0"/>
            </w:rPr>
          </w:pPr>
          <w:hyperlink w:anchor="_Toc40629100" w:history="1">
            <w:r w:rsidR="00035DF7" w:rsidRPr="004C6F3B">
              <w:rPr>
                <w:rStyle w:val="Hyperlink"/>
              </w:rPr>
              <w:t>6.</w:t>
            </w:r>
            <w:r w:rsidR="00A740F2">
              <w:rPr>
                <w:rStyle w:val="Hyperlink"/>
              </w:rPr>
              <w:tab/>
            </w:r>
            <w:r w:rsidR="00A740F2">
              <w:rPr>
                <w:rStyle w:val="Hyperlink"/>
              </w:rPr>
              <w:tab/>
            </w:r>
            <w:r w:rsidR="00035DF7" w:rsidRPr="004C6F3B">
              <w:rPr>
                <w:rStyle w:val="Hyperlink"/>
              </w:rPr>
              <w:t>Sample Output</w:t>
            </w:r>
            <w:r w:rsidR="00035DF7">
              <w:rPr>
                <w:webHidden/>
              </w:rPr>
              <w:tab/>
            </w:r>
            <w:r w:rsidR="00035DF7">
              <w:rPr>
                <w:webHidden/>
              </w:rPr>
              <w:fldChar w:fldCharType="begin"/>
            </w:r>
            <w:r w:rsidR="00035DF7">
              <w:rPr>
                <w:webHidden/>
              </w:rPr>
              <w:instrText xml:space="preserve"> PAGEREF _Toc40629100 \h </w:instrText>
            </w:r>
            <w:r w:rsidR="00035DF7">
              <w:rPr>
                <w:webHidden/>
              </w:rPr>
            </w:r>
            <w:r w:rsidR="00035DF7">
              <w:rPr>
                <w:webHidden/>
              </w:rPr>
              <w:fldChar w:fldCharType="separate"/>
            </w:r>
            <w:r w:rsidR="00347F8B">
              <w:rPr>
                <w:webHidden/>
              </w:rPr>
              <w:t>1-25</w:t>
            </w:r>
            <w:r w:rsidR="00035DF7">
              <w:rPr>
                <w:webHidden/>
              </w:rPr>
              <w:fldChar w:fldCharType="end"/>
            </w:r>
          </w:hyperlink>
        </w:p>
        <w:p w14:paraId="3F234B83" w14:textId="6AF016F3" w:rsidR="00035DF7" w:rsidRDefault="00035DF7">
          <w:r>
            <w:rPr>
              <w:b/>
              <w:bCs/>
              <w:noProof/>
            </w:rPr>
            <w:fldChar w:fldCharType="end"/>
          </w:r>
        </w:p>
      </w:sdtContent>
    </w:sdt>
    <w:p w14:paraId="17F3AC3B" w14:textId="7A230FE6" w:rsidR="00085AB2" w:rsidRPr="000D65E9" w:rsidRDefault="00085AB2" w:rsidP="006C1B7E">
      <w:pPr>
        <w:jc w:val="both"/>
        <w:rPr>
          <w:rFonts w:cstheme="minorHAnsi"/>
          <w:sz w:val="24"/>
        </w:rPr>
      </w:pPr>
    </w:p>
    <w:p w14:paraId="2E25DACC" w14:textId="7D47A1D7" w:rsidR="00085AB2" w:rsidRPr="000D65E9" w:rsidRDefault="00085AB2" w:rsidP="006C1B7E">
      <w:pPr>
        <w:jc w:val="both"/>
        <w:rPr>
          <w:rFonts w:cstheme="minorHAnsi"/>
          <w:sz w:val="24"/>
        </w:rPr>
      </w:pPr>
    </w:p>
    <w:p w14:paraId="4018BE39" w14:textId="10467A22" w:rsidR="00085AB2" w:rsidRPr="000D65E9" w:rsidRDefault="00085AB2" w:rsidP="006C1B7E">
      <w:pPr>
        <w:jc w:val="both"/>
        <w:rPr>
          <w:rFonts w:cstheme="minorHAnsi"/>
          <w:sz w:val="24"/>
        </w:rPr>
      </w:pPr>
    </w:p>
    <w:p w14:paraId="7AC833A1" w14:textId="6D719A0D" w:rsidR="00085AB2" w:rsidRPr="000D65E9" w:rsidRDefault="00085AB2" w:rsidP="006C1B7E">
      <w:pPr>
        <w:jc w:val="both"/>
        <w:rPr>
          <w:rFonts w:cstheme="minorHAnsi"/>
          <w:sz w:val="24"/>
        </w:rPr>
      </w:pPr>
    </w:p>
    <w:p w14:paraId="3A2FDA96" w14:textId="58E17BB1" w:rsidR="00085AB2" w:rsidRPr="000D65E9" w:rsidRDefault="00085AB2" w:rsidP="006C1B7E">
      <w:pPr>
        <w:jc w:val="both"/>
        <w:rPr>
          <w:rFonts w:cstheme="minorHAnsi"/>
          <w:sz w:val="24"/>
        </w:rPr>
      </w:pPr>
    </w:p>
    <w:p w14:paraId="5D530EEA" w14:textId="56700A23" w:rsidR="00085AB2" w:rsidRPr="000D65E9" w:rsidRDefault="00085AB2" w:rsidP="006C1B7E">
      <w:pPr>
        <w:jc w:val="both"/>
        <w:rPr>
          <w:rFonts w:cstheme="minorHAnsi"/>
          <w:sz w:val="24"/>
        </w:rPr>
      </w:pPr>
    </w:p>
    <w:p w14:paraId="457A78F4" w14:textId="2A03B2AE" w:rsidR="00085AB2" w:rsidRDefault="00085AB2" w:rsidP="006C1B7E">
      <w:pPr>
        <w:jc w:val="both"/>
        <w:rPr>
          <w:rFonts w:cstheme="minorHAnsi"/>
          <w:sz w:val="24"/>
        </w:rPr>
      </w:pPr>
    </w:p>
    <w:p w14:paraId="6AEA9686" w14:textId="449D804D" w:rsidR="004336CF" w:rsidRDefault="004336CF" w:rsidP="006C1B7E">
      <w:pPr>
        <w:jc w:val="both"/>
        <w:rPr>
          <w:rFonts w:cstheme="minorHAnsi"/>
          <w:sz w:val="24"/>
        </w:rPr>
      </w:pPr>
    </w:p>
    <w:p w14:paraId="694FD9EB" w14:textId="1FCDD3E6" w:rsidR="004336CF" w:rsidRDefault="004336CF" w:rsidP="006C1B7E">
      <w:pPr>
        <w:jc w:val="both"/>
        <w:rPr>
          <w:rFonts w:cstheme="minorHAnsi"/>
          <w:sz w:val="24"/>
        </w:rPr>
      </w:pPr>
    </w:p>
    <w:p w14:paraId="3646EECE" w14:textId="28B5E39F" w:rsidR="004336CF" w:rsidRDefault="004336CF" w:rsidP="006C1B7E">
      <w:pPr>
        <w:jc w:val="both"/>
        <w:rPr>
          <w:rFonts w:cstheme="minorHAnsi"/>
          <w:sz w:val="24"/>
        </w:rPr>
      </w:pPr>
    </w:p>
    <w:p w14:paraId="64EA0CEC" w14:textId="4A843EF8" w:rsidR="004336CF" w:rsidRDefault="004336CF" w:rsidP="006C1B7E">
      <w:pPr>
        <w:jc w:val="both"/>
        <w:rPr>
          <w:rFonts w:cstheme="minorHAnsi"/>
          <w:sz w:val="24"/>
        </w:rPr>
      </w:pPr>
    </w:p>
    <w:p w14:paraId="4E709313" w14:textId="407DDE02" w:rsidR="004336CF" w:rsidRDefault="004336CF" w:rsidP="006C1B7E">
      <w:pPr>
        <w:jc w:val="both"/>
        <w:rPr>
          <w:rFonts w:cstheme="minorHAnsi"/>
          <w:sz w:val="24"/>
        </w:rPr>
      </w:pPr>
    </w:p>
    <w:p w14:paraId="37BAB6D6" w14:textId="07B4A7A2" w:rsidR="004336CF" w:rsidRDefault="004336CF" w:rsidP="006C1B7E">
      <w:pPr>
        <w:jc w:val="both"/>
        <w:rPr>
          <w:rFonts w:cstheme="minorHAnsi"/>
          <w:sz w:val="24"/>
        </w:rPr>
      </w:pPr>
    </w:p>
    <w:p w14:paraId="72D54C3A" w14:textId="5D0434CA" w:rsidR="004336CF" w:rsidRDefault="004336CF" w:rsidP="006C1B7E">
      <w:pPr>
        <w:pStyle w:val="Heading1"/>
        <w:jc w:val="both"/>
      </w:pPr>
      <w:bookmarkStart w:id="76" w:name="_Toc38239303"/>
      <w:bookmarkStart w:id="77" w:name="_Toc40629087"/>
      <w:r>
        <w:lastRenderedPageBreak/>
        <w:t>Scope of the Analysis</w:t>
      </w:r>
      <w:bookmarkEnd w:id="76"/>
      <w:bookmarkEnd w:id="77"/>
    </w:p>
    <w:p w14:paraId="35820DE7" w14:textId="0DC8EE09" w:rsidR="008A0EC6" w:rsidRDefault="008A0EC6" w:rsidP="006C1B7E">
      <w:pPr>
        <w:ind w:hanging="180"/>
        <w:jc w:val="both"/>
        <w:rPr>
          <w:rFonts w:cstheme="minorHAnsi"/>
          <w:sz w:val="24"/>
        </w:rPr>
      </w:pPr>
      <w:r w:rsidRPr="00CB1C3D">
        <w:rPr>
          <w:rFonts w:cstheme="minorHAnsi"/>
          <w:sz w:val="24"/>
        </w:rPr>
        <w:t xml:space="preserve">This section </w:t>
      </w:r>
      <w:r>
        <w:rPr>
          <w:rFonts w:cstheme="minorHAnsi"/>
          <w:sz w:val="24"/>
        </w:rPr>
        <w:t>captures the scope for analysis of the given use-case.</w:t>
      </w:r>
    </w:p>
    <w:p w14:paraId="70607B8D" w14:textId="77777777" w:rsidR="00D07FDA" w:rsidRDefault="00D07FDA" w:rsidP="006C1B7E">
      <w:pPr>
        <w:ind w:hanging="180"/>
        <w:jc w:val="both"/>
        <w:rPr>
          <w:rFonts w:cstheme="minorHAnsi"/>
          <w:sz w:val="24"/>
        </w:rPr>
      </w:pPr>
    </w:p>
    <w:tbl>
      <w:tblPr>
        <w:tblStyle w:val="TableGrid"/>
        <w:tblpPr w:leftFromText="180" w:rightFromText="180" w:vertAnchor="text" w:horzAnchor="margin" w:tblpY="162"/>
        <w:tblW w:w="9627"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2035"/>
        <w:gridCol w:w="7592"/>
      </w:tblGrid>
      <w:tr w:rsidR="00D07FDA" w:rsidRPr="000F433C" w14:paraId="558A4AC7" w14:textId="77777777" w:rsidTr="0039324C">
        <w:trPr>
          <w:trHeight w:val="981"/>
        </w:trPr>
        <w:tc>
          <w:tcPr>
            <w:tcW w:w="2035" w:type="dxa"/>
            <w:shd w:val="clear" w:color="auto" w:fill="DBE5F1" w:themeFill="accent1" w:themeFillTint="33"/>
            <w:vAlign w:val="center"/>
          </w:tcPr>
          <w:p w14:paraId="3D347EFD" w14:textId="77777777" w:rsidR="00D07FDA" w:rsidRPr="006E3726" w:rsidRDefault="00D07FDA" w:rsidP="006C1B7E">
            <w:pPr>
              <w:jc w:val="both"/>
              <w:rPr>
                <w:b/>
                <w:color w:val="000000" w:themeColor="text1"/>
              </w:rPr>
            </w:pPr>
            <w:r w:rsidRPr="006E3726">
              <w:rPr>
                <w:b/>
                <w:color w:val="000000" w:themeColor="text1"/>
              </w:rPr>
              <w:t xml:space="preserve">Name </w:t>
            </w:r>
          </w:p>
        </w:tc>
        <w:tc>
          <w:tcPr>
            <w:tcW w:w="7592" w:type="dxa"/>
            <w:vAlign w:val="center"/>
          </w:tcPr>
          <w:p w14:paraId="21F8816F" w14:textId="367A545E" w:rsidR="00D07FDA" w:rsidRPr="006A18C9" w:rsidRDefault="00D07FDA" w:rsidP="006C1B7E">
            <w:pPr>
              <w:jc w:val="both"/>
              <w:rPr>
                <w:lang w:val="en-IN"/>
              </w:rPr>
            </w:pPr>
            <w:r>
              <w:rPr>
                <w:lang w:val="en-IN"/>
              </w:rPr>
              <w:t>Site Profitability</w:t>
            </w:r>
          </w:p>
        </w:tc>
      </w:tr>
      <w:tr w:rsidR="00D07FDA" w:rsidRPr="000F433C" w14:paraId="51C57924" w14:textId="77777777" w:rsidTr="0039324C">
        <w:trPr>
          <w:trHeight w:val="1391"/>
        </w:trPr>
        <w:tc>
          <w:tcPr>
            <w:tcW w:w="2035" w:type="dxa"/>
            <w:shd w:val="clear" w:color="auto" w:fill="DBE5F1" w:themeFill="accent1" w:themeFillTint="33"/>
            <w:vAlign w:val="center"/>
          </w:tcPr>
          <w:p w14:paraId="35638AC3" w14:textId="77777777" w:rsidR="00D07FDA" w:rsidRPr="006E3726" w:rsidRDefault="00D07FDA" w:rsidP="006C1B7E">
            <w:pPr>
              <w:jc w:val="both"/>
              <w:rPr>
                <w:b/>
                <w:color w:val="000000" w:themeColor="text1"/>
              </w:rPr>
            </w:pPr>
            <w:r w:rsidRPr="006E3726">
              <w:rPr>
                <w:b/>
                <w:color w:val="000000" w:themeColor="text1"/>
              </w:rPr>
              <w:t>Stakeholders</w:t>
            </w:r>
          </w:p>
        </w:tc>
        <w:tc>
          <w:tcPr>
            <w:tcW w:w="7592" w:type="dxa"/>
            <w:vAlign w:val="center"/>
          </w:tcPr>
          <w:p w14:paraId="13EBA27E" w14:textId="0E3B12DA" w:rsidR="00D07FDA" w:rsidRPr="000F433C" w:rsidRDefault="00D07FDA" w:rsidP="006C1B7E">
            <w:pPr>
              <w:jc w:val="both"/>
            </w:pPr>
            <w:r>
              <w:t>Marketing</w:t>
            </w:r>
            <w:r w:rsidR="00B23E65">
              <w:t xml:space="preserve">, </w:t>
            </w:r>
            <w:r>
              <w:t>S&amp;D</w:t>
            </w:r>
            <w:r w:rsidR="00B23E65">
              <w:t>, Finance</w:t>
            </w:r>
          </w:p>
        </w:tc>
      </w:tr>
      <w:tr w:rsidR="00D07FDA" w:rsidRPr="000F433C" w14:paraId="130BC29E" w14:textId="77777777" w:rsidTr="0039324C">
        <w:trPr>
          <w:trHeight w:val="1322"/>
        </w:trPr>
        <w:tc>
          <w:tcPr>
            <w:tcW w:w="2035" w:type="dxa"/>
            <w:shd w:val="clear" w:color="auto" w:fill="DBE5F1" w:themeFill="accent1" w:themeFillTint="33"/>
            <w:vAlign w:val="center"/>
          </w:tcPr>
          <w:p w14:paraId="1FC52ADA" w14:textId="77777777" w:rsidR="00D07FDA" w:rsidRPr="006E3726" w:rsidRDefault="00D07FDA" w:rsidP="006C1B7E">
            <w:pPr>
              <w:jc w:val="both"/>
              <w:rPr>
                <w:b/>
                <w:color w:val="000000" w:themeColor="text1"/>
              </w:rPr>
            </w:pPr>
            <w:r w:rsidRPr="006E3726">
              <w:rPr>
                <w:b/>
                <w:color w:val="000000" w:themeColor="text1"/>
              </w:rPr>
              <w:t>In – Scope</w:t>
            </w:r>
          </w:p>
        </w:tc>
        <w:tc>
          <w:tcPr>
            <w:tcW w:w="7592" w:type="dxa"/>
            <w:vAlign w:val="center"/>
          </w:tcPr>
          <w:p w14:paraId="6A09BFB0" w14:textId="77777777" w:rsidR="00D07FDA" w:rsidRDefault="00D07FDA" w:rsidP="006C1B7E">
            <w:pPr>
              <w:jc w:val="both"/>
            </w:pPr>
            <w:r>
              <w:t>Business requirements as captured in this document (as mentioned in section 3)</w:t>
            </w:r>
          </w:p>
        </w:tc>
      </w:tr>
      <w:tr w:rsidR="00D07FDA" w:rsidRPr="000F433C" w14:paraId="5571F9E2" w14:textId="77777777" w:rsidTr="0039324C">
        <w:trPr>
          <w:trHeight w:val="1710"/>
        </w:trPr>
        <w:tc>
          <w:tcPr>
            <w:tcW w:w="2035" w:type="dxa"/>
            <w:shd w:val="clear" w:color="auto" w:fill="DBE5F1" w:themeFill="accent1" w:themeFillTint="33"/>
            <w:vAlign w:val="center"/>
          </w:tcPr>
          <w:p w14:paraId="4535EEA8" w14:textId="77777777" w:rsidR="00D07FDA" w:rsidRPr="006E3726" w:rsidRDefault="00D07FDA" w:rsidP="006C1B7E">
            <w:pPr>
              <w:jc w:val="both"/>
              <w:rPr>
                <w:b/>
                <w:color w:val="000000" w:themeColor="text1"/>
              </w:rPr>
            </w:pPr>
            <w:r w:rsidRPr="006E3726">
              <w:rPr>
                <w:b/>
                <w:color w:val="000000" w:themeColor="text1"/>
              </w:rPr>
              <w:t>Out – Scope</w:t>
            </w:r>
          </w:p>
        </w:tc>
        <w:tc>
          <w:tcPr>
            <w:tcW w:w="7592" w:type="dxa"/>
            <w:vAlign w:val="center"/>
          </w:tcPr>
          <w:p w14:paraId="411172E8" w14:textId="77777777" w:rsidR="00D07FDA" w:rsidRPr="00553AC0" w:rsidRDefault="00D07FDA" w:rsidP="006C1B7E">
            <w:pPr>
              <w:pStyle w:val="ListParagraph"/>
              <w:numPr>
                <w:ilvl w:val="0"/>
                <w:numId w:val="0"/>
              </w:numPr>
              <w:jc w:val="both"/>
            </w:pPr>
            <w:r>
              <w:rPr>
                <w:sz w:val="22"/>
              </w:rPr>
              <w:t>Business requirements not part of this document (as mentioned in section 3)</w:t>
            </w:r>
          </w:p>
        </w:tc>
      </w:tr>
      <w:tr w:rsidR="00D07FDA" w:rsidRPr="000F433C" w14:paraId="4AA915AE" w14:textId="77777777" w:rsidTr="0039324C">
        <w:trPr>
          <w:trHeight w:val="1766"/>
        </w:trPr>
        <w:tc>
          <w:tcPr>
            <w:tcW w:w="2035" w:type="dxa"/>
            <w:shd w:val="clear" w:color="auto" w:fill="DBE5F1" w:themeFill="accent1" w:themeFillTint="33"/>
            <w:vAlign w:val="center"/>
          </w:tcPr>
          <w:p w14:paraId="108C3782" w14:textId="77777777" w:rsidR="00D07FDA" w:rsidRPr="006E3726" w:rsidRDefault="00D07FDA" w:rsidP="006C1B7E">
            <w:pPr>
              <w:jc w:val="both"/>
              <w:rPr>
                <w:b/>
                <w:color w:val="000000" w:themeColor="text1"/>
              </w:rPr>
            </w:pPr>
            <w:r w:rsidRPr="006E3726">
              <w:rPr>
                <w:b/>
                <w:color w:val="000000" w:themeColor="text1"/>
              </w:rPr>
              <w:t>Assumptions &amp; Pre-requisites</w:t>
            </w:r>
          </w:p>
        </w:tc>
        <w:tc>
          <w:tcPr>
            <w:tcW w:w="7592" w:type="dxa"/>
            <w:vAlign w:val="center"/>
          </w:tcPr>
          <w:p w14:paraId="6E3A38FC" w14:textId="407E0456" w:rsidR="00D07FDA" w:rsidRPr="00142408" w:rsidRDefault="00186987" w:rsidP="006C1B7E">
            <w:pPr>
              <w:pStyle w:val="ListParagraph"/>
              <w:numPr>
                <w:ilvl w:val="0"/>
                <w:numId w:val="0"/>
              </w:numPr>
              <w:jc w:val="both"/>
              <w:rPr>
                <w:sz w:val="22"/>
              </w:rPr>
            </w:pPr>
            <w:r>
              <w:rPr>
                <w:sz w:val="22"/>
              </w:rPr>
              <w:t>At Present, summary datasets from BIB have been used for the analysis. All the relevant data sources and KPIs to be part of EDL</w:t>
            </w:r>
          </w:p>
        </w:tc>
      </w:tr>
    </w:tbl>
    <w:p w14:paraId="056A12BC" w14:textId="77777777" w:rsidR="004336CF" w:rsidRPr="004336CF" w:rsidRDefault="004336CF" w:rsidP="006C1B7E">
      <w:pPr>
        <w:jc w:val="both"/>
      </w:pPr>
    </w:p>
    <w:p w14:paraId="388FAF12" w14:textId="0B21D0AE" w:rsidR="004336CF" w:rsidRDefault="004336CF" w:rsidP="006C1B7E">
      <w:pPr>
        <w:jc w:val="both"/>
        <w:rPr>
          <w:rFonts w:cstheme="minorHAnsi"/>
          <w:sz w:val="24"/>
        </w:rPr>
      </w:pPr>
    </w:p>
    <w:p w14:paraId="2B4F521E" w14:textId="145450AC" w:rsidR="004336CF" w:rsidRDefault="004336CF" w:rsidP="006C1B7E">
      <w:pPr>
        <w:jc w:val="both"/>
        <w:rPr>
          <w:rFonts w:cstheme="minorHAnsi"/>
          <w:sz w:val="24"/>
        </w:rPr>
      </w:pPr>
    </w:p>
    <w:p w14:paraId="01A792E1" w14:textId="0876710A" w:rsidR="004336CF" w:rsidRDefault="004336CF" w:rsidP="006C1B7E">
      <w:pPr>
        <w:jc w:val="both"/>
        <w:rPr>
          <w:rFonts w:cstheme="minorHAnsi"/>
          <w:sz w:val="24"/>
        </w:rPr>
      </w:pPr>
    </w:p>
    <w:p w14:paraId="42DB43A1" w14:textId="30A215AE" w:rsidR="004336CF" w:rsidRDefault="004336CF" w:rsidP="006C1B7E">
      <w:pPr>
        <w:jc w:val="both"/>
        <w:rPr>
          <w:rFonts w:cstheme="minorHAnsi"/>
          <w:sz w:val="24"/>
        </w:rPr>
      </w:pPr>
    </w:p>
    <w:p w14:paraId="552673E6" w14:textId="5095D316" w:rsidR="004336CF" w:rsidRDefault="004336CF" w:rsidP="006C1B7E">
      <w:pPr>
        <w:jc w:val="both"/>
        <w:rPr>
          <w:rFonts w:cstheme="minorHAnsi"/>
          <w:sz w:val="24"/>
        </w:rPr>
      </w:pPr>
    </w:p>
    <w:p w14:paraId="1ECFE689" w14:textId="03111950" w:rsidR="004336CF" w:rsidRDefault="004336CF" w:rsidP="006C1B7E">
      <w:pPr>
        <w:jc w:val="both"/>
        <w:rPr>
          <w:rFonts w:cstheme="minorHAnsi"/>
          <w:sz w:val="24"/>
        </w:rPr>
      </w:pPr>
    </w:p>
    <w:p w14:paraId="4204CB28" w14:textId="1E24DECD" w:rsidR="004336CF" w:rsidRDefault="004336CF" w:rsidP="006C1B7E">
      <w:pPr>
        <w:jc w:val="both"/>
        <w:rPr>
          <w:rFonts w:cstheme="minorHAnsi"/>
          <w:sz w:val="24"/>
        </w:rPr>
      </w:pPr>
    </w:p>
    <w:p w14:paraId="1642C3A3" w14:textId="77777777" w:rsidR="004336CF" w:rsidRPr="000D65E9" w:rsidRDefault="004336CF" w:rsidP="006C1B7E">
      <w:pPr>
        <w:jc w:val="both"/>
        <w:rPr>
          <w:rFonts w:cstheme="minorHAnsi"/>
          <w:sz w:val="24"/>
        </w:rPr>
      </w:pPr>
    </w:p>
    <w:p w14:paraId="2093623F" w14:textId="1C24308D" w:rsidR="00085AB2" w:rsidRPr="000D65E9" w:rsidRDefault="00183E2D" w:rsidP="006C1B7E">
      <w:pPr>
        <w:pStyle w:val="Heading1"/>
        <w:numPr>
          <w:ilvl w:val="0"/>
          <w:numId w:val="16"/>
        </w:numPr>
        <w:jc w:val="both"/>
      </w:pPr>
      <w:bookmarkStart w:id="78" w:name="_Toc40629088"/>
      <w:r w:rsidRPr="000D65E9">
        <w:lastRenderedPageBreak/>
        <w:t>Objective</w:t>
      </w:r>
      <w:bookmarkEnd w:id="78"/>
    </w:p>
    <w:p w14:paraId="56DBA4E5" w14:textId="2E7FB93F" w:rsidR="00EE789A" w:rsidRDefault="000D65E9" w:rsidP="006C1B7E">
      <w:pPr>
        <w:ind w:left="-180"/>
        <w:jc w:val="both"/>
        <w:rPr>
          <w:iCs/>
          <w:sz w:val="24"/>
        </w:rPr>
      </w:pPr>
      <w:r>
        <w:rPr>
          <w:iCs/>
          <w:sz w:val="24"/>
        </w:rPr>
        <w:t xml:space="preserve">The objective of site profitability analysis is to provide detailed visibility at site level with respect to </w:t>
      </w:r>
      <w:r w:rsidR="000309EA">
        <w:rPr>
          <w:iCs/>
          <w:sz w:val="24"/>
        </w:rPr>
        <w:t xml:space="preserve">overall </w:t>
      </w:r>
      <w:r>
        <w:rPr>
          <w:iCs/>
          <w:sz w:val="24"/>
        </w:rPr>
        <w:t>cost</w:t>
      </w:r>
      <w:r w:rsidR="000309EA">
        <w:rPr>
          <w:iCs/>
          <w:sz w:val="24"/>
        </w:rPr>
        <w:t xml:space="preserve">, </w:t>
      </w:r>
      <w:r w:rsidR="00E378F7">
        <w:rPr>
          <w:iCs/>
          <w:sz w:val="24"/>
        </w:rPr>
        <w:t>revenue,</w:t>
      </w:r>
      <w:r w:rsidR="000309EA">
        <w:rPr>
          <w:iCs/>
          <w:sz w:val="24"/>
        </w:rPr>
        <w:t xml:space="preserve"> and profit so </w:t>
      </w:r>
      <w:r w:rsidR="00671D45">
        <w:rPr>
          <w:iCs/>
          <w:sz w:val="24"/>
        </w:rPr>
        <w:t xml:space="preserve">that </w:t>
      </w:r>
      <w:r w:rsidR="000309EA">
        <w:rPr>
          <w:iCs/>
          <w:sz w:val="24"/>
        </w:rPr>
        <w:t xml:space="preserve">business teams </w:t>
      </w:r>
      <w:r w:rsidR="00671D45">
        <w:rPr>
          <w:iCs/>
          <w:sz w:val="24"/>
        </w:rPr>
        <w:t xml:space="preserve">can </w:t>
      </w:r>
      <w:r w:rsidR="000309EA">
        <w:rPr>
          <w:iCs/>
          <w:sz w:val="24"/>
        </w:rPr>
        <w:t>take calculated data driven business decisions to o</w:t>
      </w:r>
      <w:r w:rsidR="00606692" w:rsidRPr="000D65E9">
        <w:rPr>
          <w:iCs/>
          <w:sz w:val="24"/>
        </w:rPr>
        <w:t xml:space="preserve">ptimize </w:t>
      </w:r>
      <w:r w:rsidR="00671D45">
        <w:rPr>
          <w:iCs/>
          <w:sz w:val="24"/>
        </w:rPr>
        <w:t xml:space="preserve">capex and opex allocation for network sites. </w:t>
      </w:r>
    </w:p>
    <w:p w14:paraId="020DB6C0" w14:textId="0F48F4CD" w:rsidR="00E12FFD" w:rsidRDefault="00E12FFD" w:rsidP="006C1B7E">
      <w:pPr>
        <w:ind w:left="-90"/>
        <w:jc w:val="both"/>
        <w:rPr>
          <w:iCs/>
          <w:sz w:val="24"/>
        </w:rPr>
      </w:pPr>
    </w:p>
    <w:p w14:paraId="7CE41ACF" w14:textId="5A9CB09E" w:rsidR="00E12FFD" w:rsidRDefault="00E12FFD" w:rsidP="006C1B7E">
      <w:pPr>
        <w:ind w:left="-90"/>
        <w:jc w:val="both"/>
        <w:rPr>
          <w:iCs/>
          <w:sz w:val="24"/>
        </w:rPr>
      </w:pPr>
    </w:p>
    <w:p w14:paraId="48307F7B" w14:textId="2A58AE19" w:rsidR="00E12FFD" w:rsidRDefault="00E12FFD" w:rsidP="006C1B7E">
      <w:pPr>
        <w:ind w:left="-90"/>
        <w:jc w:val="both"/>
        <w:rPr>
          <w:iCs/>
          <w:sz w:val="24"/>
        </w:rPr>
      </w:pPr>
    </w:p>
    <w:p w14:paraId="271BBD17" w14:textId="5EF21606" w:rsidR="00E12FFD" w:rsidRDefault="00E12FFD" w:rsidP="006C1B7E">
      <w:pPr>
        <w:ind w:left="-90"/>
        <w:jc w:val="both"/>
        <w:rPr>
          <w:iCs/>
          <w:sz w:val="24"/>
        </w:rPr>
      </w:pPr>
    </w:p>
    <w:p w14:paraId="0843D76C" w14:textId="24210E70" w:rsidR="00E12FFD" w:rsidRDefault="00E12FFD" w:rsidP="006C1B7E">
      <w:pPr>
        <w:ind w:left="-90"/>
        <w:jc w:val="both"/>
        <w:rPr>
          <w:iCs/>
          <w:sz w:val="24"/>
        </w:rPr>
      </w:pPr>
    </w:p>
    <w:p w14:paraId="2333A5DF" w14:textId="24644BC0" w:rsidR="00E12FFD" w:rsidRDefault="00E12FFD" w:rsidP="006C1B7E">
      <w:pPr>
        <w:ind w:left="-90"/>
        <w:jc w:val="both"/>
        <w:rPr>
          <w:iCs/>
          <w:sz w:val="24"/>
        </w:rPr>
      </w:pPr>
    </w:p>
    <w:p w14:paraId="36BACB09" w14:textId="1360C7A1" w:rsidR="00E12FFD" w:rsidRDefault="00E12FFD" w:rsidP="006C1B7E">
      <w:pPr>
        <w:ind w:left="-90"/>
        <w:jc w:val="both"/>
        <w:rPr>
          <w:iCs/>
          <w:sz w:val="24"/>
        </w:rPr>
      </w:pPr>
    </w:p>
    <w:p w14:paraId="02D735AC" w14:textId="7579D2DD" w:rsidR="00E12FFD" w:rsidRDefault="00E12FFD" w:rsidP="006C1B7E">
      <w:pPr>
        <w:ind w:left="-90"/>
        <w:jc w:val="both"/>
        <w:rPr>
          <w:iCs/>
          <w:sz w:val="24"/>
        </w:rPr>
      </w:pPr>
    </w:p>
    <w:p w14:paraId="5D9B5874" w14:textId="3B5A4C8A" w:rsidR="00E12FFD" w:rsidRDefault="00E12FFD" w:rsidP="006C1B7E">
      <w:pPr>
        <w:ind w:left="-90"/>
        <w:jc w:val="both"/>
        <w:rPr>
          <w:iCs/>
          <w:sz w:val="24"/>
        </w:rPr>
      </w:pPr>
    </w:p>
    <w:p w14:paraId="12372EFD" w14:textId="7C688544" w:rsidR="00E12FFD" w:rsidRDefault="00E12FFD" w:rsidP="006C1B7E">
      <w:pPr>
        <w:ind w:left="-90"/>
        <w:jc w:val="both"/>
        <w:rPr>
          <w:iCs/>
          <w:sz w:val="24"/>
        </w:rPr>
      </w:pPr>
    </w:p>
    <w:p w14:paraId="50CD873A" w14:textId="309D1776" w:rsidR="00E12FFD" w:rsidRDefault="00E12FFD" w:rsidP="006C1B7E">
      <w:pPr>
        <w:ind w:left="-90"/>
        <w:jc w:val="both"/>
        <w:rPr>
          <w:iCs/>
          <w:sz w:val="24"/>
        </w:rPr>
      </w:pPr>
    </w:p>
    <w:p w14:paraId="1599D074" w14:textId="56A69206" w:rsidR="00E12FFD" w:rsidRDefault="00E12FFD" w:rsidP="006C1B7E">
      <w:pPr>
        <w:ind w:left="-90"/>
        <w:jc w:val="both"/>
        <w:rPr>
          <w:iCs/>
          <w:sz w:val="24"/>
        </w:rPr>
      </w:pPr>
    </w:p>
    <w:p w14:paraId="4F3CD2A3" w14:textId="19981D05" w:rsidR="00E12FFD" w:rsidRDefault="00E12FFD" w:rsidP="006C1B7E">
      <w:pPr>
        <w:ind w:left="-90"/>
        <w:jc w:val="both"/>
        <w:rPr>
          <w:iCs/>
          <w:sz w:val="24"/>
        </w:rPr>
      </w:pPr>
    </w:p>
    <w:p w14:paraId="7B9DFF36" w14:textId="23D1D8EC" w:rsidR="00E12FFD" w:rsidRDefault="00E12FFD" w:rsidP="006C1B7E">
      <w:pPr>
        <w:ind w:left="-90"/>
        <w:jc w:val="both"/>
        <w:rPr>
          <w:iCs/>
          <w:sz w:val="24"/>
        </w:rPr>
      </w:pPr>
    </w:p>
    <w:p w14:paraId="447B8E15" w14:textId="25AB76D6" w:rsidR="00E12FFD" w:rsidRDefault="00E12FFD" w:rsidP="006C1B7E">
      <w:pPr>
        <w:ind w:left="-90"/>
        <w:jc w:val="both"/>
        <w:rPr>
          <w:iCs/>
          <w:sz w:val="24"/>
        </w:rPr>
      </w:pPr>
    </w:p>
    <w:p w14:paraId="3DFABCC5" w14:textId="676500D6" w:rsidR="00E12FFD" w:rsidRDefault="00E12FFD" w:rsidP="006C1B7E">
      <w:pPr>
        <w:ind w:left="-90"/>
        <w:jc w:val="both"/>
        <w:rPr>
          <w:iCs/>
          <w:sz w:val="24"/>
        </w:rPr>
      </w:pPr>
    </w:p>
    <w:p w14:paraId="28DDF83F" w14:textId="57BF2FC7" w:rsidR="00E12FFD" w:rsidRDefault="00E12FFD" w:rsidP="006C1B7E">
      <w:pPr>
        <w:ind w:left="-90"/>
        <w:jc w:val="both"/>
        <w:rPr>
          <w:iCs/>
          <w:sz w:val="24"/>
        </w:rPr>
      </w:pPr>
    </w:p>
    <w:p w14:paraId="5C98C3B4" w14:textId="64B0A3C8" w:rsidR="00E12FFD" w:rsidRDefault="00E12FFD" w:rsidP="006C1B7E">
      <w:pPr>
        <w:ind w:left="-90"/>
        <w:jc w:val="both"/>
        <w:rPr>
          <w:iCs/>
          <w:sz w:val="24"/>
        </w:rPr>
      </w:pPr>
    </w:p>
    <w:p w14:paraId="678818B4" w14:textId="08713C3F" w:rsidR="00E12FFD" w:rsidRDefault="00E12FFD" w:rsidP="006C1B7E">
      <w:pPr>
        <w:ind w:left="-90"/>
        <w:jc w:val="both"/>
        <w:rPr>
          <w:iCs/>
          <w:sz w:val="24"/>
        </w:rPr>
      </w:pPr>
    </w:p>
    <w:p w14:paraId="7B20F049" w14:textId="6EF82515" w:rsidR="00E12FFD" w:rsidRDefault="00E12FFD" w:rsidP="006C1B7E">
      <w:pPr>
        <w:ind w:left="-90"/>
        <w:jc w:val="both"/>
        <w:rPr>
          <w:iCs/>
          <w:sz w:val="24"/>
        </w:rPr>
      </w:pPr>
    </w:p>
    <w:p w14:paraId="40B38825" w14:textId="1CED97E9" w:rsidR="00E12FFD" w:rsidRDefault="00E12FFD" w:rsidP="006C1B7E">
      <w:pPr>
        <w:ind w:left="-90"/>
        <w:jc w:val="both"/>
        <w:rPr>
          <w:iCs/>
          <w:sz w:val="24"/>
        </w:rPr>
      </w:pPr>
    </w:p>
    <w:p w14:paraId="61E9918C" w14:textId="2217F34F" w:rsidR="00E12FFD" w:rsidRDefault="00E12FFD" w:rsidP="006C1B7E">
      <w:pPr>
        <w:ind w:left="-90"/>
        <w:jc w:val="both"/>
        <w:rPr>
          <w:iCs/>
          <w:sz w:val="24"/>
        </w:rPr>
      </w:pPr>
    </w:p>
    <w:p w14:paraId="0BDDEC74" w14:textId="1186834A" w:rsidR="00E12FFD" w:rsidRDefault="00E12FFD" w:rsidP="006C1B7E">
      <w:pPr>
        <w:ind w:left="-90"/>
        <w:jc w:val="both"/>
        <w:rPr>
          <w:iCs/>
          <w:sz w:val="24"/>
        </w:rPr>
      </w:pPr>
    </w:p>
    <w:p w14:paraId="706769BF" w14:textId="4C7ED8D9" w:rsidR="00E12FFD" w:rsidRDefault="00E12FFD" w:rsidP="006C1B7E">
      <w:pPr>
        <w:ind w:left="-90"/>
        <w:jc w:val="both"/>
        <w:rPr>
          <w:iCs/>
          <w:sz w:val="24"/>
        </w:rPr>
      </w:pPr>
    </w:p>
    <w:p w14:paraId="3951DBEB" w14:textId="4B1EBB27" w:rsidR="00E12FFD" w:rsidRDefault="00E12FFD" w:rsidP="006C1B7E">
      <w:pPr>
        <w:ind w:left="-90"/>
        <w:jc w:val="both"/>
        <w:rPr>
          <w:iCs/>
          <w:sz w:val="24"/>
        </w:rPr>
      </w:pPr>
    </w:p>
    <w:p w14:paraId="74FEA919" w14:textId="3DCD8648" w:rsidR="00E12FFD" w:rsidRDefault="00E12FFD" w:rsidP="006C1B7E">
      <w:pPr>
        <w:ind w:left="-90"/>
        <w:jc w:val="both"/>
        <w:rPr>
          <w:iCs/>
          <w:sz w:val="24"/>
        </w:rPr>
      </w:pPr>
    </w:p>
    <w:p w14:paraId="10A53EF7" w14:textId="14EC7A15" w:rsidR="00E12FFD" w:rsidRDefault="00E12FFD" w:rsidP="006C1B7E">
      <w:pPr>
        <w:ind w:left="-90"/>
        <w:jc w:val="both"/>
        <w:rPr>
          <w:iCs/>
          <w:sz w:val="24"/>
        </w:rPr>
      </w:pPr>
    </w:p>
    <w:p w14:paraId="4F142928" w14:textId="18C005DC" w:rsidR="00E12FFD" w:rsidRDefault="00E12FFD" w:rsidP="006C1B7E">
      <w:pPr>
        <w:ind w:left="-90"/>
        <w:jc w:val="both"/>
        <w:rPr>
          <w:iCs/>
          <w:sz w:val="24"/>
        </w:rPr>
      </w:pPr>
    </w:p>
    <w:p w14:paraId="19AD7D26" w14:textId="50CD7B9F" w:rsidR="00E12FFD" w:rsidRDefault="00E12FFD" w:rsidP="006C1B7E">
      <w:pPr>
        <w:ind w:left="-90"/>
        <w:jc w:val="both"/>
        <w:rPr>
          <w:iCs/>
          <w:sz w:val="24"/>
        </w:rPr>
      </w:pPr>
    </w:p>
    <w:p w14:paraId="760C51A9" w14:textId="762B9D00" w:rsidR="00E12FFD" w:rsidRDefault="00E12FFD" w:rsidP="006C1B7E">
      <w:pPr>
        <w:ind w:left="-90"/>
        <w:jc w:val="both"/>
        <w:rPr>
          <w:iCs/>
          <w:sz w:val="24"/>
        </w:rPr>
      </w:pPr>
    </w:p>
    <w:p w14:paraId="02330A8E" w14:textId="6FDD2E3B" w:rsidR="00E12FFD" w:rsidRDefault="00E12FFD" w:rsidP="006C1B7E">
      <w:pPr>
        <w:ind w:left="-90"/>
        <w:jc w:val="both"/>
        <w:rPr>
          <w:iCs/>
          <w:sz w:val="24"/>
        </w:rPr>
      </w:pPr>
    </w:p>
    <w:p w14:paraId="13438B2B" w14:textId="4E35D4E0" w:rsidR="00E12FFD" w:rsidRDefault="00E12FFD" w:rsidP="006C1B7E">
      <w:pPr>
        <w:ind w:left="-90"/>
        <w:jc w:val="both"/>
        <w:rPr>
          <w:iCs/>
          <w:sz w:val="24"/>
        </w:rPr>
      </w:pPr>
    </w:p>
    <w:p w14:paraId="02346314" w14:textId="0020B5D5" w:rsidR="00E12FFD" w:rsidRDefault="00E12FFD" w:rsidP="006C1B7E">
      <w:pPr>
        <w:ind w:left="-90"/>
        <w:jc w:val="both"/>
        <w:rPr>
          <w:iCs/>
          <w:sz w:val="24"/>
        </w:rPr>
      </w:pPr>
    </w:p>
    <w:p w14:paraId="01EC6A20" w14:textId="15A438C5" w:rsidR="00E12FFD" w:rsidRDefault="00E12FFD" w:rsidP="006C1B7E">
      <w:pPr>
        <w:ind w:left="-90"/>
        <w:jc w:val="both"/>
        <w:rPr>
          <w:iCs/>
          <w:sz w:val="24"/>
        </w:rPr>
      </w:pPr>
    </w:p>
    <w:p w14:paraId="41F7DB19" w14:textId="42419ED5" w:rsidR="00D36817" w:rsidRPr="00D36817" w:rsidRDefault="00D36817" w:rsidP="006C1B7E">
      <w:pPr>
        <w:pStyle w:val="Heading1"/>
        <w:numPr>
          <w:ilvl w:val="0"/>
          <w:numId w:val="0"/>
        </w:numPr>
        <w:ind w:left="-180"/>
        <w:jc w:val="both"/>
        <w:rPr>
          <w:rStyle w:val="Emphasis"/>
        </w:rPr>
      </w:pPr>
      <w:bookmarkStart w:id="79" w:name="_Toc38239305"/>
      <w:bookmarkStart w:id="80" w:name="_Toc40629089"/>
      <w:r>
        <w:lastRenderedPageBreak/>
        <w:t>3.Business Requirements</w:t>
      </w:r>
      <w:bookmarkEnd w:id="79"/>
      <w:bookmarkEnd w:id="80"/>
    </w:p>
    <w:p w14:paraId="5C9D296B" w14:textId="77777777" w:rsidR="00D36817" w:rsidRDefault="00D36817" w:rsidP="006C1B7E">
      <w:pPr>
        <w:ind w:left="-180"/>
        <w:jc w:val="both"/>
        <w:rPr>
          <w:rFonts w:cstheme="minorHAnsi"/>
          <w:sz w:val="24"/>
        </w:rPr>
      </w:pPr>
      <w:r w:rsidRPr="00CB1C3D">
        <w:rPr>
          <w:rFonts w:cstheme="minorHAnsi"/>
          <w:sz w:val="24"/>
        </w:rPr>
        <w:t xml:space="preserve">This section </w:t>
      </w:r>
      <w:r>
        <w:rPr>
          <w:rFonts w:cstheme="minorHAnsi"/>
          <w:sz w:val="24"/>
        </w:rPr>
        <w:t>captures all the business requirements as raised by business teams for detailed Bolton analysis.</w:t>
      </w:r>
    </w:p>
    <w:p w14:paraId="58229696" w14:textId="77777777" w:rsidR="00D36817" w:rsidRDefault="00D36817" w:rsidP="006C1B7E">
      <w:pPr>
        <w:ind w:left="-90"/>
        <w:jc w:val="both"/>
        <w:rPr>
          <w:iCs/>
          <w:sz w:val="24"/>
        </w:rPr>
      </w:pPr>
    </w:p>
    <w:tbl>
      <w:tblPr>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81" w:author="P.Mahmoudi" w:date="2020-08-15T16:54:00Z">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653"/>
        <w:gridCol w:w="2312"/>
        <w:gridCol w:w="1170"/>
        <w:gridCol w:w="1440"/>
        <w:gridCol w:w="1800"/>
        <w:gridCol w:w="1440"/>
        <w:gridCol w:w="1440"/>
        <w:tblGridChange w:id="82">
          <w:tblGrid>
            <w:gridCol w:w="653"/>
            <w:gridCol w:w="2312"/>
            <w:gridCol w:w="1170"/>
            <w:gridCol w:w="1440"/>
            <w:gridCol w:w="1800"/>
            <w:gridCol w:w="1440"/>
            <w:gridCol w:w="1440"/>
          </w:tblGrid>
        </w:tblGridChange>
      </w:tblGrid>
      <w:tr w:rsidR="00FA7DB6" w:rsidRPr="00612F49" w14:paraId="7CFC0887" w14:textId="0D581C66" w:rsidTr="00CE728B">
        <w:trPr>
          <w:trHeight w:val="474"/>
          <w:trPrChange w:id="83" w:author="P.Mahmoudi" w:date="2020-08-15T16:54:00Z">
            <w:trPr>
              <w:trHeight w:val="474"/>
            </w:trPr>
          </w:trPrChange>
        </w:trPr>
        <w:tc>
          <w:tcPr>
            <w:tcW w:w="653" w:type="dxa"/>
            <w:shd w:val="clear" w:color="auto" w:fill="DBE5F1" w:themeFill="accent1" w:themeFillTint="33"/>
            <w:noWrap/>
            <w:vAlign w:val="center"/>
            <w:hideMark/>
            <w:tcPrChange w:id="84" w:author="P.Mahmoudi" w:date="2020-08-15T16:54:00Z">
              <w:tcPr>
                <w:tcW w:w="653" w:type="dxa"/>
                <w:shd w:val="clear" w:color="auto" w:fill="DBE5F1" w:themeFill="accent1" w:themeFillTint="33"/>
                <w:noWrap/>
                <w:vAlign w:val="center"/>
                <w:hideMark/>
              </w:tcPr>
            </w:tcPrChange>
          </w:tcPr>
          <w:p w14:paraId="58634B29" w14:textId="77777777" w:rsidR="00FA7DB6" w:rsidRPr="00612F49" w:rsidRDefault="00FA7DB6" w:rsidP="006C1B7E">
            <w:pPr>
              <w:jc w:val="both"/>
              <w:rPr>
                <w:rFonts w:ascii="Calibri" w:hAnsi="Calibri" w:cs="Calibri"/>
                <w:b/>
                <w:bCs/>
                <w:color w:val="000000"/>
                <w:sz w:val="20"/>
                <w:szCs w:val="20"/>
              </w:rPr>
            </w:pPr>
            <w:r w:rsidRPr="00612F49">
              <w:rPr>
                <w:rFonts w:ascii="Calibri" w:hAnsi="Calibri" w:cs="Calibri"/>
                <w:b/>
                <w:bCs/>
                <w:color w:val="000000"/>
                <w:sz w:val="20"/>
                <w:szCs w:val="20"/>
              </w:rPr>
              <w:t>Sr. No.</w:t>
            </w:r>
          </w:p>
        </w:tc>
        <w:tc>
          <w:tcPr>
            <w:tcW w:w="2312" w:type="dxa"/>
            <w:shd w:val="clear" w:color="auto" w:fill="DBE5F1" w:themeFill="accent1" w:themeFillTint="33"/>
            <w:noWrap/>
            <w:vAlign w:val="center"/>
            <w:hideMark/>
            <w:tcPrChange w:id="85" w:author="P.Mahmoudi" w:date="2020-08-15T16:54:00Z">
              <w:tcPr>
                <w:tcW w:w="2312" w:type="dxa"/>
                <w:shd w:val="clear" w:color="auto" w:fill="DBE5F1" w:themeFill="accent1" w:themeFillTint="33"/>
                <w:noWrap/>
                <w:vAlign w:val="center"/>
                <w:hideMark/>
              </w:tcPr>
            </w:tcPrChange>
          </w:tcPr>
          <w:p w14:paraId="744740CE" w14:textId="77777777" w:rsidR="00FA7DB6" w:rsidRPr="00612F49" w:rsidRDefault="00FA7DB6" w:rsidP="006C1B7E">
            <w:pPr>
              <w:jc w:val="both"/>
              <w:rPr>
                <w:rFonts w:ascii="Calibri" w:hAnsi="Calibri" w:cs="Calibri"/>
                <w:b/>
                <w:bCs/>
                <w:color w:val="000000"/>
                <w:sz w:val="20"/>
                <w:szCs w:val="20"/>
              </w:rPr>
            </w:pPr>
            <w:r w:rsidRPr="00612F49">
              <w:rPr>
                <w:rFonts w:ascii="Calibri" w:hAnsi="Calibri" w:cs="Calibri"/>
                <w:b/>
                <w:bCs/>
                <w:color w:val="000000"/>
                <w:sz w:val="20"/>
                <w:szCs w:val="20"/>
              </w:rPr>
              <w:t>Business Requirement</w:t>
            </w:r>
          </w:p>
        </w:tc>
        <w:tc>
          <w:tcPr>
            <w:tcW w:w="1170" w:type="dxa"/>
            <w:shd w:val="clear" w:color="auto" w:fill="DBE5F1" w:themeFill="accent1" w:themeFillTint="33"/>
            <w:noWrap/>
            <w:vAlign w:val="center"/>
            <w:hideMark/>
            <w:tcPrChange w:id="86" w:author="P.Mahmoudi" w:date="2020-08-15T16:54:00Z">
              <w:tcPr>
                <w:tcW w:w="1170" w:type="dxa"/>
                <w:shd w:val="clear" w:color="auto" w:fill="DBE5F1" w:themeFill="accent1" w:themeFillTint="33"/>
                <w:noWrap/>
                <w:vAlign w:val="center"/>
                <w:hideMark/>
              </w:tcPr>
            </w:tcPrChange>
          </w:tcPr>
          <w:p w14:paraId="6C8E01AA" w14:textId="77777777" w:rsidR="00FA7DB6" w:rsidRPr="00612F49" w:rsidRDefault="00FA7DB6">
            <w:pPr>
              <w:rPr>
                <w:rFonts w:ascii="Calibri" w:hAnsi="Calibri" w:cs="Calibri"/>
                <w:b/>
                <w:bCs/>
                <w:color w:val="000000"/>
                <w:sz w:val="20"/>
                <w:szCs w:val="20"/>
              </w:rPr>
              <w:pPrChange w:id="87" w:author="P.Mahmoudi" w:date="2020-08-15T10:57:00Z">
                <w:pPr>
                  <w:jc w:val="both"/>
                </w:pPr>
              </w:pPrChange>
            </w:pPr>
            <w:r w:rsidRPr="00612F49">
              <w:rPr>
                <w:rFonts w:ascii="Calibri" w:hAnsi="Calibri" w:cs="Calibri"/>
                <w:b/>
                <w:bCs/>
                <w:color w:val="000000"/>
                <w:sz w:val="20"/>
                <w:szCs w:val="20"/>
              </w:rPr>
              <w:t>Status</w:t>
            </w:r>
          </w:p>
        </w:tc>
        <w:tc>
          <w:tcPr>
            <w:tcW w:w="1440" w:type="dxa"/>
            <w:shd w:val="clear" w:color="auto" w:fill="DBE5F1" w:themeFill="accent1" w:themeFillTint="33"/>
            <w:noWrap/>
            <w:vAlign w:val="center"/>
            <w:hideMark/>
            <w:tcPrChange w:id="88" w:author="P.Mahmoudi" w:date="2020-08-15T16:54:00Z">
              <w:tcPr>
                <w:tcW w:w="1440" w:type="dxa"/>
                <w:shd w:val="clear" w:color="auto" w:fill="DBE5F1" w:themeFill="accent1" w:themeFillTint="33"/>
                <w:noWrap/>
                <w:vAlign w:val="center"/>
                <w:hideMark/>
              </w:tcPr>
            </w:tcPrChange>
          </w:tcPr>
          <w:p w14:paraId="1EE2C714" w14:textId="77777777" w:rsidR="00FA7DB6" w:rsidRPr="00612F49" w:rsidRDefault="00FA7DB6" w:rsidP="006C1B7E">
            <w:pPr>
              <w:jc w:val="both"/>
              <w:rPr>
                <w:rFonts w:ascii="Calibri" w:hAnsi="Calibri" w:cs="Calibri"/>
                <w:b/>
                <w:bCs/>
                <w:color w:val="000000"/>
                <w:sz w:val="20"/>
                <w:szCs w:val="20"/>
              </w:rPr>
            </w:pPr>
            <w:r w:rsidRPr="00612F49">
              <w:rPr>
                <w:rFonts w:ascii="Calibri" w:hAnsi="Calibri" w:cs="Calibri"/>
                <w:b/>
                <w:bCs/>
                <w:color w:val="000000"/>
                <w:sz w:val="20"/>
                <w:szCs w:val="20"/>
              </w:rPr>
              <w:t>Remarks</w:t>
            </w:r>
          </w:p>
        </w:tc>
        <w:tc>
          <w:tcPr>
            <w:tcW w:w="1800" w:type="dxa"/>
            <w:shd w:val="clear" w:color="auto" w:fill="DBE5F1" w:themeFill="accent1" w:themeFillTint="33"/>
            <w:vAlign w:val="center"/>
            <w:tcPrChange w:id="89" w:author="P.Mahmoudi" w:date="2020-08-15T16:54:00Z">
              <w:tcPr>
                <w:tcW w:w="1800" w:type="dxa"/>
                <w:shd w:val="clear" w:color="auto" w:fill="DBE5F1" w:themeFill="accent1" w:themeFillTint="33"/>
                <w:vAlign w:val="center"/>
              </w:tcPr>
            </w:tcPrChange>
          </w:tcPr>
          <w:p w14:paraId="44297225" w14:textId="24E31C81" w:rsidR="00FA7DB6" w:rsidRPr="00612F49" w:rsidRDefault="00FA7DB6">
            <w:pPr>
              <w:rPr>
                <w:rFonts w:ascii="Calibri" w:hAnsi="Calibri" w:cs="Calibri"/>
                <w:b/>
                <w:bCs/>
                <w:color w:val="000000"/>
                <w:sz w:val="20"/>
                <w:szCs w:val="20"/>
              </w:rPr>
              <w:pPrChange w:id="90" w:author="P.Mahmoudi" w:date="2020-08-15T16:54:00Z">
                <w:pPr>
                  <w:jc w:val="both"/>
                </w:pPr>
              </w:pPrChange>
            </w:pPr>
            <w:ins w:id="91" w:author="P.Mahmoudi" w:date="2020-07-26T17:42:00Z">
              <w:r>
                <w:rPr>
                  <w:rFonts w:ascii="Calibri" w:hAnsi="Calibri" w:cs="Calibri"/>
                  <w:b/>
                  <w:bCs/>
                  <w:color w:val="000000"/>
                  <w:sz w:val="20"/>
                  <w:szCs w:val="20"/>
                </w:rPr>
                <w:t>D</w:t>
              </w:r>
              <w:r w:rsidRPr="00EB1793">
                <w:rPr>
                  <w:rFonts w:ascii="Calibri" w:hAnsi="Calibri" w:cs="Calibri"/>
                  <w:b/>
                  <w:bCs/>
                  <w:color w:val="000000"/>
                  <w:sz w:val="20"/>
                  <w:szCs w:val="20"/>
                </w:rPr>
                <w:t xml:space="preserve">ashboard </w:t>
              </w:r>
              <w:r>
                <w:rPr>
                  <w:rFonts w:ascii="Calibri" w:hAnsi="Calibri" w:cs="Calibri"/>
                  <w:b/>
                  <w:bCs/>
                  <w:color w:val="000000"/>
                  <w:sz w:val="20"/>
                  <w:szCs w:val="20"/>
                </w:rPr>
                <w:t>T</w:t>
              </w:r>
              <w:r w:rsidRPr="00EB1793">
                <w:rPr>
                  <w:rFonts w:ascii="Calibri" w:hAnsi="Calibri" w:cs="Calibri"/>
                  <w:b/>
                  <w:bCs/>
                  <w:color w:val="000000"/>
                  <w:sz w:val="20"/>
                  <w:szCs w:val="20"/>
                </w:rPr>
                <w:t>raceability</w:t>
              </w:r>
            </w:ins>
          </w:p>
        </w:tc>
        <w:tc>
          <w:tcPr>
            <w:tcW w:w="1440" w:type="dxa"/>
            <w:shd w:val="clear" w:color="auto" w:fill="DBE5F1" w:themeFill="accent1" w:themeFillTint="33"/>
            <w:vAlign w:val="center"/>
            <w:tcPrChange w:id="92" w:author="P.Mahmoudi" w:date="2020-08-15T16:54:00Z">
              <w:tcPr>
                <w:tcW w:w="1440" w:type="dxa"/>
                <w:shd w:val="clear" w:color="auto" w:fill="DBE5F1" w:themeFill="accent1" w:themeFillTint="33"/>
              </w:tcPr>
            </w:tcPrChange>
          </w:tcPr>
          <w:p w14:paraId="613B7461" w14:textId="3A8D0BB4" w:rsidR="00FA7DB6" w:rsidRDefault="00FA7DB6">
            <w:pPr>
              <w:rPr>
                <w:ins w:id="93" w:author="P.Mahmoudi" w:date="2020-08-15T10:48:00Z"/>
                <w:rFonts w:ascii="Calibri" w:hAnsi="Calibri" w:cs="Calibri"/>
                <w:b/>
                <w:bCs/>
                <w:color w:val="000000"/>
                <w:sz w:val="20"/>
                <w:szCs w:val="20"/>
              </w:rPr>
              <w:pPrChange w:id="94" w:author="P.Mahmoudi" w:date="2020-08-15T10:57:00Z">
                <w:pPr>
                  <w:jc w:val="center"/>
                </w:pPr>
              </w:pPrChange>
            </w:pPr>
            <w:ins w:id="95" w:author="P.Mahmoudi" w:date="2020-08-15T10:48:00Z">
              <w:r>
                <w:rPr>
                  <w:rFonts w:ascii="Calibri" w:hAnsi="Calibri" w:cs="Calibri"/>
                  <w:b/>
                  <w:bCs/>
                  <w:color w:val="000000"/>
                  <w:sz w:val="20"/>
                  <w:szCs w:val="20"/>
                </w:rPr>
                <w:t>Feasibility</w:t>
              </w:r>
            </w:ins>
          </w:p>
        </w:tc>
        <w:tc>
          <w:tcPr>
            <w:tcW w:w="1440" w:type="dxa"/>
            <w:shd w:val="clear" w:color="auto" w:fill="DBE5F1" w:themeFill="accent1" w:themeFillTint="33"/>
            <w:vAlign w:val="center"/>
            <w:tcPrChange w:id="96" w:author="P.Mahmoudi" w:date="2020-08-15T16:54:00Z">
              <w:tcPr>
                <w:tcW w:w="1440" w:type="dxa"/>
                <w:shd w:val="clear" w:color="auto" w:fill="DBE5F1" w:themeFill="accent1" w:themeFillTint="33"/>
                <w:vAlign w:val="center"/>
              </w:tcPr>
            </w:tcPrChange>
          </w:tcPr>
          <w:p w14:paraId="0846205E" w14:textId="281C5025" w:rsidR="00FA7DB6" w:rsidRDefault="00FA7DB6">
            <w:pPr>
              <w:rPr>
                <w:ins w:id="97" w:author="P.Mahmoudi" w:date="2020-08-15T10:42:00Z"/>
                <w:rFonts w:ascii="Calibri" w:hAnsi="Calibri" w:cs="Calibri"/>
                <w:b/>
                <w:bCs/>
                <w:color w:val="000000"/>
                <w:sz w:val="20"/>
                <w:szCs w:val="20"/>
              </w:rPr>
              <w:pPrChange w:id="98" w:author="P.Mahmoudi" w:date="2020-08-15T10:57:00Z">
                <w:pPr>
                  <w:jc w:val="center"/>
                </w:pPr>
              </w:pPrChange>
            </w:pPr>
            <w:ins w:id="99" w:author="P.Mahmoudi" w:date="2020-08-15T10:47:00Z">
              <w:r>
                <w:rPr>
                  <w:rFonts w:ascii="Calibri" w:hAnsi="Calibri" w:cs="Calibri"/>
                  <w:b/>
                  <w:bCs/>
                  <w:color w:val="000000"/>
                  <w:sz w:val="20"/>
                  <w:szCs w:val="20"/>
                </w:rPr>
                <w:t>Data A</w:t>
              </w:r>
            </w:ins>
            <w:ins w:id="100" w:author="P.Mahmoudi" w:date="2020-08-15T10:48:00Z">
              <w:r>
                <w:rPr>
                  <w:rFonts w:ascii="Calibri" w:hAnsi="Calibri" w:cs="Calibri"/>
                  <w:b/>
                  <w:bCs/>
                  <w:color w:val="000000"/>
                  <w:sz w:val="20"/>
                  <w:szCs w:val="20"/>
                </w:rPr>
                <w:t>vailability</w:t>
              </w:r>
            </w:ins>
          </w:p>
        </w:tc>
      </w:tr>
      <w:tr w:rsidR="00FA7DB6" w:rsidRPr="00612F49" w14:paraId="048612BB" w14:textId="0554692E" w:rsidTr="00CE728B">
        <w:trPr>
          <w:trHeight w:val="474"/>
          <w:trPrChange w:id="101" w:author="P.Mahmoudi" w:date="2020-08-15T16:54:00Z">
            <w:trPr>
              <w:trHeight w:val="474"/>
            </w:trPr>
          </w:trPrChange>
        </w:trPr>
        <w:tc>
          <w:tcPr>
            <w:tcW w:w="653" w:type="dxa"/>
            <w:shd w:val="clear" w:color="auto" w:fill="auto"/>
            <w:noWrap/>
            <w:vAlign w:val="center"/>
            <w:hideMark/>
            <w:tcPrChange w:id="102" w:author="P.Mahmoudi" w:date="2020-08-15T16:54:00Z">
              <w:tcPr>
                <w:tcW w:w="653" w:type="dxa"/>
                <w:shd w:val="clear" w:color="auto" w:fill="auto"/>
                <w:noWrap/>
                <w:vAlign w:val="center"/>
                <w:hideMark/>
              </w:tcPr>
            </w:tcPrChange>
          </w:tcPr>
          <w:p w14:paraId="6BE02112" w14:textId="77777777" w:rsidR="00FA7DB6" w:rsidRPr="00612F49" w:rsidRDefault="00FA7DB6" w:rsidP="006C1B7E">
            <w:pPr>
              <w:jc w:val="both"/>
              <w:rPr>
                <w:rFonts w:ascii="Calibri" w:hAnsi="Calibri" w:cs="Calibri"/>
                <w:color w:val="000000"/>
                <w:sz w:val="20"/>
                <w:szCs w:val="20"/>
              </w:rPr>
            </w:pPr>
            <w:r w:rsidRPr="00612F49">
              <w:rPr>
                <w:rFonts w:ascii="Calibri" w:hAnsi="Calibri" w:cs="Calibri"/>
                <w:color w:val="000000"/>
                <w:sz w:val="20"/>
                <w:szCs w:val="20"/>
              </w:rPr>
              <w:t>1</w:t>
            </w:r>
          </w:p>
        </w:tc>
        <w:tc>
          <w:tcPr>
            <w:tcW w:w="2312" w:type="dxa"/>
            <w:shd w:val="clear" w:color="auto" w:fill="auto"/>
            <w:noWrap/>
            <w:vAlign w:val="center"/>
            <w:tcPrChange w:id="103" w:author="P.Mahmoudi" w:date="2020-08-15T16:54:00Z">
              <w:tcPr>
                <w:tcW w:w="2312" w:type="dxa"/>
                <w:shd w:val="clear" w:color="auto" w:fill="auto"/>
                <w:noWrap/>
                <w:vAlign w:val="center"/>
              </w:tcPr>
            </w:tcPrChange>
          </w:tcPr>
          <w:p w14:paraId="10619D76" w14:textId="02EF6820" w:rsidR="00FA7DB6" w:rsidRPr="00612F49" w:rsidRDefault="00FA7DB6" w:rsidP="006C1B7E">
            <w:pPr>
              <w:jc w:val="both"/>
              <w:rPr>
                <w:rFonts w:ascii="Calibri" w:hAnsi="Calibri" w:cs="Calibri"/>
                <w:color w:val="000000"/>
                <w:sz w:val="20"/>
                <w:szCs w:val="20"/>
              </w:rPr>
            </w:pPr>
            <w:r>
              <w:rPr>
                <w:rFonts w:ascii="Calibri" w:hAnsi="Calibri" w:cs="Calibri"/>
                <w:color w:val="000000"/>
                <w:sz w:val="20"/>
                <w:szCs w:val="20"/>
              </w:rPr>
              <w:t>Identify profitable and non-profitable sites</w:t>
            </w:r>
          </w:p>
        </w:tc>
        <w:tc>
          <w:tcPr>
            <w:tcW w:w="1170" w:type="dxa"/>
            <w:shd w:val="clear" w:color="auto" w:fill="auto"/>
            <w:noWrap/>
            <w:vAlign w:val="center"/>
            <w:tcPrChange w:id="104" w:author="P.Mahmoudi" w:date="2020-08-15T16:54:00Z">
              <w:tcPr>
                <w:tcW w:w="1170" w:type="dxa"/>
                <w:shd w:val="clear" w:color="auto" w:fill="auto"/>
                <w:noWrap/>
                <w:vAlign w:val="center"/>
              </w:tcPr>
            </w:tcPrChange>
          </w:tcPr>
          <w:p w14:paraId="0BE27D54" w14:textId="5E1B6981" w:rsidR="00FA7DB6" w:rsidRPr="00612F49" w:rsidRDefault="00FA7DB6">
            <w:pPr>
              <w:rPr>
                <w:rFonts w:ascii="Calibri" w:hAnsi="Calibri" w:cs="Calibri"/>
                <w:color w:val="000000"/>
                <w:sz w:val="20"/>
                <w:szCs w:val="20"/>
              </w:rPr>
              <w:pPrChange w:id="105"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106" w:author="P.Mahmoudi" w:date="2020-08-15T16:54:00Z">
              <w:tcPr>
                <w:tcW w:w="1440" w:type="dxa"/>
                <w:shd w:val="clear" w:color="auto" w:fill="auto"/>
                <w:noWrap/>
                <w:vAlign w:val="center"/>
              </w:tcPr>
            </w:tcPrChange>
          </w:tcPr>
          <w:p w14:paraId="0AEEC19B" w14:textId="781CAA60" w:rsidR="00FA7DB6" w:rsidRPr="00612F49" w:rsidRDefault="00FA7DB6" w:rsidP="006C1B7E">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107" w:author="P.Mahmoudi" w:date="2020-08-15T16:54:00Z">
              <w:tcPr>
                <w:tcW w:w="1800" w:type="dxa"/>
              </w:tcPr>
            </w:tcPrChange>
          </w:tcPr>
          <w:p w14:paraId="58B5009A" w14:textId="043EACCF" w:rsidR="00FA7DB6" w:rsidRDefault="00FA7DB6">
            <w:pPr>
              <w:rPr>
                <w:rFonts w:ascii="Calibri" w:hAnsi="Calibri" w:cs="Calibri"/>
                <w:color w:val="000000"/>
                <w:sz w:val="20"/>
                <w:szCs w:val="20"/>
              </w:rPr>
              <w:pPrChange w:id="108" w:author="P.Mahmoudi" w:date="2020-08-15T16:54:00Z">
                <w:pPr>
                  <w:jc w:val="both"/>
                </w:pPr>
              </w:pPrChange>
            </w:pPr>
            <w:r>
              <w:rPr>
                <w:rFonts w:ascii="Calibri" w:hAnsi="Calibri" w:cs="Calibri"/>
                <w:color w:val="000000"/>
                <w:sz w:val="20"/>
                <w:szCs w:val="20"/>
              </w:rPr>
              <w:t xml:space="preserve">Available in “Profitable &amp; Non Profitable Sites” </w:t>
            </w:r>
            <w:del w:id="109" w:author="P.Mahmoudi" w:date="2020-07-26T17:38:00Z">
              <w:r w:rsidDel="00424EBB">
                <w:rPr>
                  <w:rFonts w:ascii="Calibri" w:hAnsi="Calibri" w:cs="Calibri"/>
                  <w:color w:val="000000"/>
                  <w:sz w:val="20"/>
                  <w:szCs w:val="20"/>
                </w:rPr>
                <w:delText>dashbaord</w:delText>
              </w:r>
            </w:del>
            <w:ins w:id="110" w:author="P.Mahmoudi" w:date="2020-07-26T17:38:00Z">
              <w:r>
                <w:rPr>
                  <w:rFonts w:ascii="Calibri" w:hAnsi="Calibri" w:cs="Calibri"/>
                  <w:color w:val="000000"/>
                  <w:sz w:val="20"/>
                  <w:szCs w:val="20"/>
                </w:rPr>
                <w:t>dashboard</w:t>
              </w:r>
            </w:ins>
          </w:p>
        </w:tc>
        <w:tc>
          <w:tcPr>
            <w:tcW w:w="1440" w:type="dxa"/>
            <w:vAlign w:val="center"/>
            <w:tcPrChange w:id="111" w:author="P.Mahmoudi" w:date="2020-08-15T16:54:00Z">
              <w:tcPr>
                <w:tcW w:w="1440" w:type="dxa"/>
              </w:tcPr>
            </w:tcPrChange>
          </w:tcPr>
          <w:p w14:paraId="5084D3B7" w14:textId="723E35EB" w:rsidR="00FA7DB6" w:rsidRDefault="00FA7DB6">
            <w:pPr>
              <w:rPr>
                <w:ins w:id="112" w:author="P.Mahmoudi" w:date="2020-08-15T10:48:00Z"/>
                <w:rFonts w:ascii="Calibri" w:hAnsi="Calibri" w:cs="Calibri"/>
                <w:color w:val="000000"/>
                <w:sz w:val="20"/>
                <w:szCs w:val="20"/>
              </w:rPr>
              <w:pPrChange w:id="113" w:author="P.Mahmoudi" w:date="2020-08-15T10:57:00Z">
                <w:pPr>
                  <w:jc w:val="center"/>
                </w:pPr>
              </w:pPrChange>
            </w:pPr>
            <w:ins w:id="114" w:author="P.Mahmoudi" w:date="2020-08-15T10:49:00Z">
              <w:r>
                <w:rPr>
                  <w:rFonts w:ascii="Calibri" w:hAnsi="Calibri" w:cs="Calibri"/>
                  <w:color w:val="000000"/>
                  <w:sz w:val="20"/>
                  <w:szCs w:val="20"/>
                </w:rPr>
                <w:t>Feasible</w:t>
              </w:r>
            </w:ins>
          </w:p>
        </w:tc>
        <w:tc>
          <w:tcPr>
            <w:tcW w:w="1440" w:type="dxa"/>
            <w:vAlign w:val="center"/>
            <w:tcPrChange w:id="115" w:author="P.Mahmoudi" w:date="2020-08-15T16:54:00Z">
              <w:tcPr>
                <w:tcW w:w="1440" w:type="dxa"/>
                <w:vAlign w:val="center"/>
              </w:tcPr>
            </w:tcPrChange>
          </w:tcPr>
          <w:p w14:paraId="1253B193" w14:textId="6D2CFE88" w:rsidR="00FA7DB6" w:rsidRDefault="00FA7DB6">
            <w:pPr>
              <w:rPr>
                <w:ins w:id="116" w:author="P.Mahmoudi" w:date="2020-08-15T10:42:00Z"/>
                <w:rFonts w:ascii="Calibri" w:hAnsi="Calibri" w:cs="Calibri"/>
                <w:color w:val="000000"/>
                <w:sz w:val="20"/>
                <w:szCs w:val="20"/>
              </w:rPr>
              <w:pPrChange w:id="117" w:author="P.Mahmoudi" w:date="2020-08-15T10:57:00Z">
                <w:pPr>
                  <w:jc w:val="both"/>
                </w:pPr>
              </w:pPrChange>
            </w:pPr>
            <w:ins w:id="118" w:author="P.Mahmoudi" w:date="2020-08-15T10:50:00Z">
              <w:r>
                <w:rPr>
                  <w:rFonts w:ascii="Calibri" w:hAnsi="Calibri" w:cs="Calibri"/>
                  <w:color w:val="000000"/>
                  <w:sz w:val="20"/>
                  <w:szCs w:val="20"/>
                </w:rPr>
                <w:t>Available</w:t>
              </w:r>
            </w:ins>
          </w:p>
        </w:tc>
      </w:tr>
      <w:tr w:rsidR="00FA7DB6" w:rsidRPr="00612F49" w14:paraId="555B00E9" w14:textId="2FD02028" w:rsidTr="00CE728B">
        <w:trPr>
          <w:trHeight w:val="474"/>
          <w:trPrChange w:id="119" w:author="P.Mahmoudi" w:date="2020-08-15T16:54:00Z">
            <w:trPr>
              <w:trHeight w:val="474"/>
            </w:trPr>
          </w:trPrChange>
        </w:trPr>
        <w:tc>
          <w:tcPr>
            <w:tcW w:w="653" w:type="dxa"/>
            <w:shd w:val="clear" w:color="auto" w:fill="auto"/>
            <w:noWrap/>
            <w:vAlign w:val="center"/>
            <w:hideMark/>
            <w:tcPrChange w:id="120" w:author="P.Mahmoudi" w:date="2020-08-15T16:54:00Z">
              <w:tcPr>
                <w:tcW w:w="653" w:type="dxa"/>
                <w:shd w:val="clear" w:color="auto" w:fill="auto"/>
                <w:noWrap/>
                <w:vAlign w:val="center"/>
                <w:hideMark/>
              </w:tcPr>
            </w:tcPrChange>
          </w:tcPr>
          <w:p w14:paraId="268944FC" w14:textId="77777777" w:rsidR="00FA7DB6" w:rsidRPr="00612F49" w:rsidRDefault="00FA7DB6" w:rsidP="006C1B7E">
            <w:pPr>
              <w:jc w:val="both"/>
              <w:rPr>
                <w:rFonts w:ascii="Calibri" w:hAnsi="Calibri" w:cs="Calibri"/>
                <w:color w:val="000000"/>
                <w:sz w:val="20"/>
                <w:szCs w:val="20"/>
              </w:rPr>
            </w:pPr>
            <w:r w:rsidRPr="00612F49">
              <w:rPr>
                <w:rFonts w:ascii="Calibri" w:hAnsi="Calibri" w:cs="Calibri"/>
                <w:color w:val="000000"/>
                <w:sz w:val="20"/>
                <w:szCs w:val="20"/>
              </w:rPr>
              <w:t>2</w:t>
            </w:r>
          </w:p>
        </w:tc>
        <w:tc>
          <w:tcPr>
            <w:tcW w:w="2312" w:type="dxa"/>
            <w:shd w:val="clear" w:color="auto" w:fill="auto"/>
            <w:noWrap/>
            <w:vAlign w:val="center"/>
            <w:tcPrChange w:id="121" w:author="P.Mahmoudi" w:date="2020-08-15T16:54:00Z">
              <w:tcPr>
                <w:tcW w:w="2312" w:type="dxa"/>
                <w:shd w:val="clear" w:color="auto" w:fill="auto"/>
                <w:noWrap/>
                <w:vAlign w:val="center"/>
              </w:tcPr>
            </w:tcPrChange>
          </w:tcPr>
          <w:p w14:paraId="7B284219" w14:textId="215DE650" w:rsidR="00FA7DB6" w:rsidRPr="00612F49" w:rsidRDefault="00FA7DB6" w:rsidP="006C1B7E">
            <w:pPr>
              <w:jc w:val="both"/>
              <w:rPr>
                <w:rFonts w:ascii="Calibri" w:hAnsi="Calibri" w:cs="Calibri"/>
                <w:color w:val="000000"/>
                <w:sz w:val="20"/>
                <w:szCs w:val="20"/>
              </w:rPr>
            </w:pPr>
            <w:r>
              <w:rPr>
                <w:rFonts w:ascii="Calibri" w:hAnsi="Calibri" w:cs="Calibri"/>
                <w:color w:val="000000"/>
                <w:sz w:val="20"/>
                <w:szCs w:val="20"/>
              </w:rPr>
              <w:t>Add regional level analysis</w:t>
            </w:r>
          </w:p>
        </w:tc>
        <w:tc>
          <w:tcPr>
            <w:tcW w:w="1170" w:type="dxa"/>
            <w:shd w:val="clear" w:color="auto" w:fill="auto"/>
            <w:noWrap/>
            <w:vAlign w:val="center"/>
            <w:tcPrChange w:id="122" w:author="P.Mahmoudi" w:date="2020-08-15T16:54:00Z">
              <w:tcPr>
                <w:tcW w:w="1170" w:type="dxa"/>
                <w:shd w:val="clear" w:color="auto" w:fill="auto"/>
                <w:noWrap/>
                <w:vAlign w:val="center"/>
              </w:tcPr>
            </w:tcPrChange>
          </w:tcPr>
          <w:p w14:paraId="527CAF05" w14:textId="195DED12" w:rsidR="00FA7DB6" w:rsidRPr="00612F49" w:rsidRDefault="00FA7DB6">
            <w:pPr>
              <w:rPr>
                <w:rFonts w:ascii="Calibri" w:hAnsi="Calibri" w:cs="Calibri"/>
                <w:color w:val="000000"/>
                <w:sz w:val="20"/>
                <w:szCs w:val="20"/>
              </w:rPr>
              <w:pPrChange w:id="123"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124" w:author="P.Mahmoudi" w:date="2020-08-15T16:54:00Z">
              <w:tcPr>
                <w:tcW w:w="1440" w:type="dxa"/>
                <w:shd w:val="clear" w:color="auto" w:fill="auto"/>
                <w:noWrap/>
                <w:vAlign w:val="center"/>
              </w:tcPr>
            </w:tcPrChange>
          </w:tcPr>
          <w:p w14:paraId="14532910" w14:textId="4F8B4B0D" w:rsidR="00FA7DB6" w:rsidRPr="00612F49" w:rsidRDefault="00FA7DB6" w:rsidP="006C1B7E">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125" w:author="P.Mahmoudi" w:date="2020-08-15T16:54:00Z">
              <w:tcPr>
                <w:tcW w:w="1800" w:type="dxa"/>
              </w:tcPr>
            </w:tcPrChange>
          </w:tcPr>
          <w:p w14:paraId="147FFE50" w14:textId="4105101A" w:rsidR="00FA7DB6" w:rsidRDefault="00FA7DB6">
            <w:pPr>
              <w:rPr>
                <w:rFonts w:ascii="Calibri" w:hAnsi="Calibri" w:cs="Calibri"/>
                <w:color w:val="000000"/>
                <w:sz w:val="20"/>
                <w:szCs w:val="20"/>
              </w:rPr>
              <w:pPrChange w:id="126" w:author="P.Mahmoudi" w:date="2020-08-15T16:54:00Z">
                <w:pPr>
                  <w:jc w:val="both"/>
                </w:pPr>
              </w:pPrChange>
            </w:pPr>
            <w:r>
              <w:rPr>
                <w:rFonts w:ascii="Calibri" w:hAnsi="Calibri" w:cs="Calibri"/>
                <w:color w:val="000000"/>
                <w:sz w:val="20"/>
                <w:szCs w:val="20"/>
              </w:rPr>
              <w:t>Available in “Geospatial View” dashboard</w:t>
            </w:r>
          </w:p>
        </w:tc>
        <w:tc>
          <w:tcPr>
            <w:tcW w:w="1440" w:type="dxa"/>
            <w:vAlign w:val="center"/>
            <w:tcPrChange w:id="127" w:author="P.Mahmoudi" w:date="2020-08-15T16:54:00Z">
              <w:tcPr>
                <w:tcW w:w="1440" w:type="dxa"/>
              </w:tcPr>
            </w:tcPrChange>
          </w:tcPr>
          <w:p w14:paraId="2B84EE0D" w14:textId="0EA7D50E" w:rsidR="00FA7DB6" w:rsidRDefault="00FA7DB6">
            <w:pPr>
              <w:rPr>
                <w:ins w:id="128" w:author="P.Mahmoudi" w:date="2020-08-15T10:48:00Z"/>
                <w:rFonts w:ascii="Calibri" w:hAnsi="Calibri" w:cs="Calibri"/>
                <w:color w:val="000000"/>
                <w:sz w:val="20"/>
                <w:szCs w:val="20"/>
              </w:rPr>
              <w:pPrChange w:id="129" w:author="P.Mahmoudi" w:date="2020-08-15T10:57:00Z">
                <w:pPr>
                  <w:jc w:val="center"/>
                </w:pPr>
              </w:pPrChange>
            </w:pPr>
            <w:ins w:id="130" w:author="P.Mahmoudi" w:date="2020-08-15T10:49:00Z">
              <w:r>
                <w:rPr>
                  <w:rFonts w:ascii="Calibri" w:hAnsi="Calibri" w:cs="Calibri"/>
                  <w:color w:val="000000"/>
                  <w:sz w:val="20"/>
                  <w:szCs w:val="20"/>
                </w:rPr>
                <w:t>Feasible</w:t>
              </w:r>
            </w:ins>
          </w:p>
        </w:tc>
        <w:tc>
          <w:tcPr>
            <w:tcW w:w="1440" w:type="dxa"/>
            <w:vAlign w:val="center"/>
            <w:tcPrChange w:id="131" w:author="P.Mahmoudi" w:date="2020-08-15T16:54:00Z">
              <w:tcPr>
                <w:tcW w:w="1440" w:type="dxa"/>
                <w:vAlign w:val="center"/>
              </w:tcPr>
            </w:tcPrChange>
          </w:tcPr>
          <w:p w14:paraId="5E6E6A82" w14:textId="5412E32C" w:rsidR="00FA7DB6" w:rsidRDefault="00FA7DB6">
            <w:pPr>
              <w:rPr>
                <w:ins w:id="132" w:author="P.Mahmoudi" w:date="2020-08-15T10:42:00Z"/>
                <w:rFonts w:ascii="Calibri" w:hAnsi="Calibri" w:cs="Calibri"/>
                <w:color w:val="000000"/>
                <w:sz w:val="20"/>
                <w:szCs w:val="20"/>
              </w:rPr>
              <w:pPrChange w:id="133" w:author="P.Mahmoudi" w:date="2020-08-15T10:57:00Z">
                <w:pPr>
                  <w:jc w:val="both"/>
                </w:pPr>
              </w:pPrChange>
            </w:pPr>
            <w:ins w:id="134" w:author="P.Mahmoudi" w:date="2020-08-15T10:50:00Z">
              <w:r>
                <w:rPr>
                  <w:rFonts w:ascii="Calibri" w:hAnsi="Calibri" w:cs="Calibri"/>
                  <w:color w:val="000000"/>
                  <w:sz w:val="20"/>
                  <w:szCs w:val="20"/>
                </w:rPr>
                <w:t>Available</w:t>
              </w:r>
            </w:ins>
          </w:p>
        </w:tc>
      </w:tr>
      <w:tr w:rsidR="00FA7DB6" w:rsidRPr="00612F49" w14:paraId="3B9EDD3D" w14:textId="4CF8DE1C" w:rsidTr="00CE728B">
        <w:trPr>
          <w:trHeight w:val="474"/>
          <w:trPrChange w:id="135" w:author="P.Mahmoudi" w:date="2020-08-15T16:54:00Z">
            <w:trPr>
              <w:trHeight w:val="474"/>
            </w:trPr>
          </w:trPrChange>
        </w:trPr>
        <w:tc>
          <w:tcPr>
            <w:tcW w:w="653" w:type="dxa"/>
            <w:shd w:val="clear" w:color="auto" w:fill="auto"/>
            <w:noWrap/>
            <w:vAlign w:val="center"/>
            <w:hideMark/>
            <w:tcPrChange w:id="136" w:author="P.Mahmoudi" w:date="2020-08-15T16:54:00Z">
              <w:tcPr>
                <w:tcW w:w="653" w:type="dxa"/>
                <w:shd w:val="clear" w:color="auto" w:fill="auto"/>
                <w:noWrap/>
                <w:vAlign w:val="center"/>
                <w:hideMark/>
              </w:tcPr>
            </w:tcPrChange>
          </w:tcPr>
          <w:p w14:paraId="1F3ECA08" w14:textId="77777777" w:rsidR="00FA7DB6" w:rsidRPr="00612F49" w:rsidRDefault="00FA7DB6" w:rsidP="006C1B7E">
            <w:pPr>
              <w:jc w:val="both"/>
              <w:rPr>
                <w:rFonts w:ascii="Calibri" w:hAnsi="Calibri" w:cs="Calibri"/>
                <w:color w:val="000000"/>
                <w:sz w:val="20"/>
                <w:szCs w:val="20"/>
              </w:rPr>
            </w:pPr>
            <w:r w:rsidRPr="00612F49">
              <w:rPr>
                <w:rFonts w:ascii="Calibri" w:hAnsi="Calibri" w:cs="Calibri"/>
                <w:color w:val="000000"/>
                <w:sz w:val="20"/>
                <w:szCs w:val="20"/>
              </w:rPr>
              <w:t>3</w:t>
            </w:r>
          </w:p>
        </w:tc>
        <w:tc>
          <w:tcPr>
            <w:tcW w:w="2312" w:type="dxa"/>
            <w:shd w:val="clear" w:color="auto" w:fill="auto"/>
            <w:noWrap/>
            <w:vAlign w:val="center"/>
            <w:tcPrChange w:id="137" w:author="P.Mahmoudi" w:date="2020-08-15T16:54:00Z">
              <w:tcPr>
                <w:tcW w:w="2312" w:type="dxa"/>
                <w:shd w:val="clear" w:color="auto" w:fill="auto"/>
                <w:noWrap/>
                <w:vAlign w:val="center"/>
              </w:tcPr>
            </w:tcPrChange>
          </w:tcPr>
          <w:p w14:paraId="46D95126" w14:textId="5D895BD6" w:rsidR="00FA7DB6" w:rsidRPr="00612F49" w:rsidRDefault="00FA7DB6" w:rsidP="006C1B7E">
            <w:pPr>
              <w:jc w:val="both"/>
              <w:rPr>
                <w:rFonts w:ascii="Calibri" w:hAnsi="Calibri" w:cs="Calibri"/>
                <w:color w:val="000000"/>
                <w:sz w:val="20"/>
                <w:szCs w:val="20"/>
              </w:rPr>
            </w:pPr>
            <w:r>
              <w:rPr>
                <w:rFonts w:ascii="Calibri" w:hAnsi="Calibri" w:cs="Calibri"/>
                <w:color w:val="000000"/>
                <w:sz w:val="20"/>
                <w:szCs w:val="20"/>
              </w:rPr>
              <w:t>Identify impact of different cost components</w:t>
            </w:r>
          </w:p>
        </w:tc>
        <w:tc>
          <w:tcPr>
            <w:tcW w:w="1170" w:type="dxa"/>
            <w:shd w:val="clear" w:color="auto" w:fill="auto"/>
            <w:noWrap/>
            <w:vAlign w:val="center"/>
            <w:tcPrChange w:id="138" w:author="P.Mahmoudi" w:date="2020-08-15T16:54:00Z">
              <w:tcPr>
                <w:tcW w:w="1170" w:type="dxa"/>
                <w:shd w:val="clear" w:color="auto" w:fill="auto"/>
                <w:noWrap/>
                <w:vAlign w:val="center"/>
              </w:tcPr>
            </w:tcPrChange>
          </w:tcPr>
          <w:p w14:paraId="1A0AFA25" w14:textId="591AAE2E" w:rsidR="00FA7DB6" w:rsidRPr="00612F49" w:rsidRDefault="00FA7DB6">
            <w:pPr>
              <w:rPr>
                <w:rFonts w:ascii="Calibri" w:hAnsi="Calibri" w:cs="Calibri"/>
                <w:color w:val="000000"/>
                <w:sz w:val="20"/>
                <w:szCs w:val="20"/>
              </w:rPr>
              <w:pPrChange w:id="139"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140" w:author="P.Mahmoudi" w:date="2020-08-15T16:54:00Z">
              <w:tcPr>
                <w:tcW w:w="1440" w:type="dxa"/>
                <w:shd w:val="clear" w:color="auto" w:fill="auto"/>
                <w:noWrap/>
                <w:vAlign w:val="center"/>
              </w:tcPr>
            </w:tcPrChange>
          </w:tcPr>
          <w:p w14:paraId="322B2107" w14:textId="6FB005BE" w:rsidR="00FA7DB6" w:rsidRPr="00612F49" w:rsidRDefault="00FA7DB6" w:rsidP="006C1B7E">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141" w:author="P.Mahmoudi" w:date="2020-08-15T16:54:00Z">
              <w:tcPr>
                <w:tcW w:w="1800" w:type="dxa"/>
              </w:tcPr>
            </w:tcPrChange>
          </w:tcPr>
          <w:p w14:paraId="39517A5F" w14:textId="5D650F1F" w:rsidR="00FA7DB6" w:rsidRDefault="00FA7DB6">
            <w:pPr>
              <w:rPr>
                <w:rFonts w:ascii="Calibri" w:hAnsi="Calibri" w:cs="Calibri"/>
                <w:color w:val="000000"/>
                <w:sz w:val="20"/>
                <w:szCs w:val="20"/>
              </w:rPr>
              <w:pPrChange w:id="142" w:author="P.Mahmoudi" w:date="2020-08-15T16:54:00Z">
                <w:pPr>
                  <w:jc w:val="both"/>
                </w:pPr>
              </w:pPrChange>
            </w:pPr>
            <w:r>
              <w:rPr>
                <w:rFonts w:ascii="Calibri" w:hAnsi="Calibri" w:cs="Calibri"/>
                <w:color w:val="000000"/>
                <w:sz w:val="20"/>
                <w:szCs w:val="20"/>
              </w:rPr>
              <w:t>Available in “Profitability Analysis” dashboard</w:t>
            </w:r>
          </w:p>
        </w:tc>
        <w:tc>
          <w:tcPr>
            <w:tcW w:w="1440" w:type="dxa"/>
            <w:vAlign w:val="center"/>
            <w:tcPrChange w:id="143" w:author="P.Mahmoudi" w:date="2020-08-15T16:54:00Z">
              <w:tcPr>
                <w:tcW w:w="1440" w:type="dxa"/>
              </w:tcPr>
            </w:tcPrChange>
          </w:tcPr>
          <w:p w14:paraId="035AFA6D" w14:textId="0F168F68" w:rsidR="00FA7DB6" w:rsidRDefault="00FA7DB6">
            <w:pPr>
              <w:rPr>
                <w:ins w:id="144" w:author="P.Mahmoudi" w:date="2020-08-15T10:48:00Z"/>
                <w:rFonts w:ascii="Calibri" w:hAnsi="Calibri" w:cs="Calibri"/>
                <w:color w:val="000000"/>
                <w:sz w:val="20"/>
                <w:szCs w:val="20"/>
              </w:rPr>
              <w:pPrChange w:id="145" w:author="P.Mahmoudi" w:date="2020-08-15T10:57:00Z">
                <w:pPr>
                  <w:jc w:val="center"/>
                </w:pPr>
              </w:pPrChange>
            </w:pPr>
            <w:ins w:id="146" w:author="P.Mahmoudi" w:date="2020-08-15T10:49:00Z">
              <w:r>
                <w:rPr>
                  <w:rFonts w:ascii="Calibri" w:hAnsi="Calibri" w:cs="Calibri"/>
                  <w:color w:val="000000"/>
                  <w:sz w:val="20"/>
                  <w:szCs w:val="20"/>
                </w:rPr>
                <w:t>Feasible</w:t>
              </w:r>
            </w:ins>
          </w:p>
        </w:tc>
        <w:tc>
          <w:tcPr>
            <w:tcW w:w="1440" w:type="dxa"/>
            <w:vAlign w:val="center"/>
            <w:tcPrChange w:id="147" w:author="P.Mahmoudi" w:date="2020-08-15T16:54:00Z">
              <w:tcPr>
                <w:tcW w:w="1440" w:type="dxa"/>
                <w:vAlign w:val="center"/>
              </w:tcPr>
            </w:tcPrChange>
          </w:tcPr>
          <w:p w14:paraId="026DACB2" w14:textId="1E336994" w:rsidR="00FA7DB6" w:rsidRDefault="00FA7DB6">
            <w:pPr>
              <w:rPr>
                <w:ins w:id="148" w:author="P.Mahmoudi" w:date="2020-08-15T10:42:00Z"/>
                <w:rFonts w:ascii="Calibri" w:hAnsi="Calibri" w:cs="Calibri"/>
                <w:color w:val="000000"/>
                <w:sz w:val="20"/>
                <w:szCs w:val="20"/>
              </w:rPr>
            </w:pPr>
            <w:ins w:id="149" w:author="P.Mahmoudi" w:date="2020-08-15T10:50:00Z">
              <w:r>
                <w:rPr>
                  <w:rFonts w:ascii="Calibri" w:hAnsi="Calibri" w:cs="Calibri"/>
                  <w:color w:val="000000"/>
                  <w:sz w:val="20"/>
                  <w:szCs w:val="20"/>
                </w:rPr>
                <w:t>Available</w:t>
              </w:r>
            </w:ins>
          </w:p>
        </w:tc>
      </w:tr>
      <w:tr w:rsidR="00FA7DB6" w:rsidRPr="00612F49" w14:paraId="568A8E83" w14:textId="4486D7F2" w:rsidTr="00CE728B">
        <w:trPr>
          <w:trHeight w:val="474"/>
          <w:trPrChange w:id="150" w:author="P.Mahmoudi" w:date="2020-08-15T16:54:00Z">
            <w:trPr>
              <w:trHeight w:val="474"/>
            </w:trPr>
          </w:trPrChange>
        </w:trPr>
        <w:tc>
          <w:tcPr>
            <w:tcW w:w="653" w:type="dxa"/>
            <w:shd w:val="clear" w:color="auto" w:fill="auto"/>
            <w:noWrap/>
            <w:vAlign w:val="center"/>
            <w:tcPrChange w:id="151" w:author="P.Mahmoudi" w:date="2020-08-15T16:54:00Z">
              <w:tcPr>
                <w:tcW w:w="653" w:type="dxa"/>
                <w:shd w:val="clear" w:color="auto" w:fill="auto"/>
                <w:noWrap/>
                <w:vAlign w:val="center"/>
              </w:tcPr>
            </w:tcPrChange>
          </w:tcPr>
          <w:p w14:paraId="5AF90942" w14:textId="1439030D" w:rsidR="00FA7DB6" w:rsidRPr="00612F49" w:rsidRDefault="00FA7DB6" w:rsidP="009F08D6">
            <w:pPr>
              <w:jc w:val="both"/>
              <w:rPr>
                <w:rFonts w:ascii="Calibri" w:hAnsi="Calibri" w:cs="Calibri"/>
                <w:color w:val="000000"/>
                <w:sz w:val="20"/>
                <w:szCs w:val="20"/>
              </w:rPr>
            </w:pPr>
            <w:r w:rsidRPr="00612F49">
              <w:rPr>
                <w:rFonts w:ascii="Calibri" w:hAnsi="Calibri" w:cs="Calibri"/>
                <w:color w:val="000000"/>
                <w:sz w:val="20"/>
                <w:szCs w:val="20"/>
              </w:rPr>
              <w:t>4</w:t>
            </w:r>
          </w:p>
        </w:tc>
        <w:tc>
          <w:tcPr>
            <w:tcW w:w="2312" w:type="dxa"/>
            <w:shd w:val="clear" w:color="auto" w:fill="auto"/>
            <w:noWrap/>
            <w:vAlign w:val="center"/>
            <w:tcPrChange w:id="152" w:author="P.Mahmoudi" w:date="2020-08-15T16:54:00Z">
              <w:tcPr>
                <w:tcW w:w="2312" w:type="dxa"/>
                <w:shd w:val="clear" w:color="auto" w:fill="auto"/>
                <w:noWrap/>
                <w:vAlign w:val="center"/>
              </w:tcPr>
            </w:tcPrChange>
          </w:tcPr>
          <w:p w14:paraId="1EE5194C" w14:textId="71DF2E34" w:rsidR="00FA7DB6" w:rsidRDefault="00FA7DB6" w:rsidP="009F08D6">
            <w:pPr>
              <w:jc w:val="both"/>
              <w:rPr>
                <w:rFonts w:ascii="Calibri" w:hAnsi="Calibri" w:cs="Calibri"/>
                <w:color w:val="000000"/>
                <w:sz w:val="20"/>
                <w:szCs w:val="20"/>
              </w:rPr>
            </w:pPr>
            <w:r>
              <w:rPr>
                <w:rFonts w:ascii="Calibri" w:hAnsi="Calibri" w:cs="Calibri"/>
                <w:color w:val="000000"/>
                <w:sz w:val="20"/>
                <w:szCs w:val="20"/>
              </w:rPr>
              <w:t>Measure revenue at service level for profitable and non-profitable sites</w:t>
            </w:r>
          </w:p>
        </w:tc>
        <w:tc>
          <w:tcPr>
            <w:tcW w:w="1170" w:type="dxa"/>
            <w:shd w:val="clear" w:color="auto" w:fill="auto"/>
            <w:noWrap/>
            <w:vAlign w:val="center"/>
            <w:tcPrChange w:id="153" w:author="P.Mahmoudi" w:date="2020-08-15T16:54:00Z">
              <w:tcPr>
                <w:tcW w:w="1170" w:type="dxa"/>
                <w:shd w:val="clear" w:color="auto" w:fill="auto"/>
                <w:noWrap/>
                <w:vAlign w:val="center"/>
              </w:tcPr>
            </w:tcPrChange>
          </w:tcPr>
          <w:p w14:paraId="560836CD" w14:textId="19FC758E" w:rsidR="00FA7DB6" w:rsidRDefault="00FA7DB6">
            <w:pPr>
              <w:rPr>
                <w:rFonts w:ascii="Calibri" w:hAnsi="Calibri" w:cs="Calibri"/>
                <w:color w:val="000000"/>
                <w:sz w:val="20"/>
                <w:szCs w:val="20"/>
              </w:rPr>
              <w:pPrChange w:id="154"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155" w:author="P.Mahmoudi" w:date="2020-08-15T16:54:00Z">
              <w:tcPr>
                <w:tcW w:w="1440" w:type="dxa"/>
                <w:shd w:val="clear" w:color="auto" w:fill="auto"/>
                <w:noWrap/>
                <w:vAlign w:val="center"/>
              </w:tcPr>
            </w:tcPrChange>
          </w:tcPr>
          <w:p w14:paraId="142B272C" w14:textId="05369B63" w:rsidR="00FA7DB6" w:rsidRDefault="00FA7DB6" w:rsidP="009F08D6">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156" w:author="P.Mahmoudi" w:date="2020-08-15T16:54:00Z">
              <w:tcPr>
                <w:tcW w:w="1800" w:type="dxa"/>
                <w:vAlign w:val="center"/>
              </w:tcPr>
            </w:tcPrChange>
          </w:tcPr>
          <w:p w14:paraId="24B0B3DB" w14:textId="4FEB89AD" w:rsidR="00FA7DB6" w:rsidRDefault="00FA7DB6">
            <w:pPr>
              <w:rPr>
                <w:rFonts w:ascii="Calibri" w:hAnsi="Calibri" w:cs="Calibri"/>
                <w:color w:val="000000"/>
                <w:sz w:val="20"/>
                <w:szCs w:val="20"/>
              </w:rPr>
              <w:pPrChange w:id="157" w:author="P.Mahmoudi" w:date="2020-08-15T16:54:00Z">
                <w:pPr>
                  <w:jc w:val="both"/>
                </w:pPr>
              </w:pPrChange>
            </w:pPr>
            <w:ins w:id="158" w:author="P.Mahmoudi" w:date="2020-07-26T17:43:00Z">
              <w:r>
                <w:rPr>
                  <w:rFonts w:ascii="Calibri" w:hAnsi="Calibri" w:cs="Calibri"/>
                  <w:color w:val="000000"/>
                  <w:sz w:val="20"/>
                  <w:szCs w:val="20"/>
                </w:rPr>
                <w:t>Available in “Profitable &amp; Non Profitable Sites” dashboard</w:t>
              </w:r>
            </w:ins>
          </w:p>
        </w:tc>
        <w:tc>
          <w:tcPr>
            <w:tcW w:w="1440" w:type="dxa"/>
            <w:vAlign w:val="center"/>
            <w:tcPrChange w:id="159" w:author="P.Mahmoudi" w:date="2020-08-15T16:54:00Z">
              <w:tcPr>
                <w:tcW w:w="1440" w:type="dxa"/>
              </w:tcPr>
            </w:tcPrChange>
          </w:tcPr>
          <w:p w14:paraId="19118122" w14:textId="5410D463" w:rsidR="00FA7DB6" w:rsidRDefault="00FA7DB6">
            <w:pPr>
              <w:rPr>
                <w:ins w:id="160" w:author="P.Mahmoudi" w:date="2020-08-15T10:48:00Z"/>
                <w:rFonts w:ascii="Calibri" w:hAnsi="Calibri" w:cs="Calibri"/>
                <w:color w:val="000000"/>
                <w:sz w:val="20"/>
                <w:szCs w:val="20"/>
              </w:rPr>
              <w:pPrChange w:id="161" w:author="P.Mahmoudi" w:date="2020-08-15T10:57:00Z">
                <w:pPr>
                  <w:jc w:val="center"/>
                </w:pPr>
              </w:pPrChange>
            </w:pPr>
            <w:ins w:id="162" w:author="P.Mahmoudi" w:date="2020-08-15T10:49:00Z">
              <w:r>
                <w:rPr>
                  <w:rFonts w:ascii="Calibri" w:hAnsi="Calibri" w:cs="Calibri"/>
                  <w:color w:val="000000"/>
                  <w:sz w:val="20"/>
                  <w:szCs w:val="20"/>
                </w:rPr>
                <w:t>Feasible</w:t>
              </w:r>
            </w:ins>
          </w:p>
        </w:tc>
        <w:tc>
          <w:tcPr>
            <w:tcW w:w="1440" w:type="dxa"/>
            <w:vAlign w:val="center"/>
            <w:tcPrChange w:id="163" w:author="P.Mahmoudi" w:date="2020-08-15T16:54:00Z">
              <w:tcPr>
                <w:tcW w:w="1440" w:type="dxa"/>
                <w:vAlign w:val="center"/>
              </w:tcPr>
            </w:tcPrChange>
          </w:tcPr>
          <w:p w14:paraId="04172A00" w14:textId="51885932" w:rsidR="00FA7DB6" w:rsidRDefault="00FA7DB6">
            <w:pPr>
              <w:rPr>
                <w:ins w:id="164" w:author="P.Mahmoudi" w:date="2020-08-15T10:42:00Z"/>
                <w:rFonts w:ascii="Calibri" w:hAnsi="Calibri" w:cs="Calibri"/>
                <w:color w:val="000000"/>
                <w:sz w:val="20"/>
                <w:szCs w:val="20"/>
              </w:rPr>
            </w:pPr>
            <w:ins w:id="165" w:author="P.Mahmoudi" w:date="2020-08-15T10:50:00Z">
              <w:r>
                <w:rPr>
                  <w:rFonts w:ascii="Calibri" w:hAnsi="Calibri" w:cs="Calibri"/>
                  <w:color w:val="000000"/>
                  <w:sz w:val="20"/>
                  <w:szCs w:val="20"/>
                </w:rPr>
                <w:t>Available</w:t>
              </w:r>
            </w:ins>
          </w:p>
        </w:tc>
      </w:tr>
      <w:tr w:rsidR="00101A08" w:rsidRPr="00612F49" w14:paraId="6F5A4733" w14:textId="77777777" w:rsidTr="00CE728B">
        <w:tblPrEx>
          <w:tblPrExChange w:id="166" w:author="P.Mahmoudi" w:date="2020-08-15T16:54:00Z">
            <w:tblPrEx>
              <w:tblW w:w="10255" w:type="dxa"/>
            </w:tblPrEx>
          </w:tblPrExChange>
        </w:tblPrEx>
        <w:trPr>
          <w:trHeight w:val="474"/>
          <w:ins w:id="167" w:author="P.Mahmoudi" w:date="2020-08-15T16:21:00Z"/>
          <w:trPrChange w:id="168" w:author="P.Mahmoudi" w:date="2020-08-15T16:54:00Z">
            <w:trPr>
              <w:trHeight w:val="474"/>
            </w:trPr>
          </w:trPrChange>
        </w:trPr>
        <w:tc>
          <w:tcPr>
            <w:tcW w:w="653" w:type="dxa"/>
            <w:shd w:val="clear" w:color="auto" w:fill="auto"/>
            <w:noWrap/>
            <w:vAlign w:val="center"/>
            <w:tcPrChange w:id="169" w:author="P.Mahmoudi" w:date="2020-08-15T16:54:00Z">
              <w:tcPr>
                <w:tcW w:w="653" w:type="dxa"/>
                <w:shd w:val="clear" w:color="auto" w:fill="auto"/>
                <w:noWrap/>
                <w:vAlign w:val="center"/>
              </w:tcPr>
            </w:tcPrChange>
          </w:tcPr>
          <w:p w14:paraId="7DD98B5D" w14:textId="09546A10" w:rsidR="00101A08" w:rsidRPr="00612F49" w:rsidRDefault="00101A08" w:rsidP="009F08D6">
            <w:pPr>
              <w:jc w:val="both"/>
              <w:rPr>
                <w:ins w:id="170" w:author="P.Mahmoudi" w:date="2020-08-15T16:21:00Z"/>
                <w:rFonts w:ascii="Calibri" w:hAnsi="Calibri" w:cs="Calibri"/>
                <w:color w:val="000000"/>
                <w:sz w:val="20"/>
                <w:szCs w:val="20"/>
              </w:rPr>
            </w:pPr>
            <w:ins w:id="171" w:author="P.Mahmoudi" w:date="2020-08-15T16:21:00Z">
              <w:r>
                <w:rPr>
                  <w:rFonts w:ascii="Calibri" w:hAnsi="Calibri" w:cs="Calibri"/>
                  <w:color w:val="000000"/>
                  <w:sz w:val="20"/>
                  <w:szCs w:val="20"/>
                </w:rPr>
                <w:t>5</w:t>
              </w:r>
            </w:ins>
          </w:p>
        </w:tc>
        <w:tc>
          <w:tcPr>
            <w:tcW w:w="2312" w:type="dxa"/>
            <w:shd w:val="clear" w:color="auto" w:fill="auto"/>
            <w:noWrap/>
            <w:vAlign w:val="center"/>
            <w:tcPrChange w:id="172" w:author="P.Mahmoudi" w:date="2020-08-15T16:54:00Z">
              <w:tcPr>
                <w:tcW w:w="2312" w:type="dxa"/>
                <w:shd w:val="clear" w:color="auto" w:fill="auto"/>
                <w:noWrap/>
                <w:vAlign w:val="center"/>
              </w:tcPr>
            </w:tcPrChange>
          </w:tcPr>
          <w:p w14:paraId="1DC47AC1" w14:textId="31209B3B" w:rsidR="00101A08" w:rsidRDefault="00101A08" w:rsidP="009F08D6">
            <w:pPr>
              <w:jc w:val="both"/>
              <w:rPr>
                <w:ins w:id="173" w:author="P.Mahmoudi" w:date="2020-08-15T16:21:00Z"/>
                <w:rFonts w:ascii="Calibri" w:hAnsi="Calibri" w:cs="Calibri"/>
                <w:color w:val="000000"/>
                <w:sz w:val="20"/>
                <w:szCs w:val="20"/>
              </w:rPr>
            </w:pPr>
            <w:ins w:id="174" w:author="P.Mahmoudi" w:date="2020-08-15T16:21:00Z">
              <w:r w:rsidRPr="00101A08">
                <w:rPr>
                  <w:rFonts w:ascii="Calibri" w:hAnsi="Calibri" w:cs="Calibri"/>
                  <w:color w:val="000000"/>
                  <w:sz w:val="20"/>
                  <w:szCs w:val="20"/>
                </w:rPr>
                <w:t>Having whole details when using a specify filter</w:t>
              </w:r>
            </w:ins>
          </w:p>
        </w:tc>
        <w:tc>
          <w:tcPr>
            <w:tcW w:w="1170" w:type="dxa"/>
            <w:shd w:val="clear" w:color="auto" w:fill="auto"/>
            <w:noWrap/>
            <w:vAlign w:val="center"/>
            <w:tcPrChange w:id="175" w:author="P.Mahmoudi" w:date="2020-08-15T16:54:00Z">
              <w:tcPr>
                <w:tcW w:w="1170" w:type="dxa"/>
                <w:shd w:val="clear" w:color="auto" w:fill="auto"/>
                <w:noWrap/>
                <w:vAlign w:val="center"/>
              </w:tcPr>
            </w:tcPrChange>
          </w:tcPr>
          <w:p w14:paraId="15A5FD48" w14:textId="055E5DB7" w:rsidR="00101A08" w:rsidRDefault="00101A08">
            <w:pPr>
              <w:rPr>
                <w:ins w:id="176" w:author="P.Mahmoudi" w:date="2020-08-15T16:21:00Z"/>
                <w:rFonts w:ascii="Calibri" w:hAnsi="Calibri" w:cs="Calibri"/>
                <w:color w:val="000000"/>
                <w:sz w:val="20"/>
                <w:szCs w:val="20"/>
              </w:rPr>
            </w:pPr>
            <w:ins w:id="177" w:author="P.Mahmoudi" w:date="2020-08-15T16:21:00Z">
              <w:r>
                <w:rPr>
                  <w:rFonts w:ascii="Calibri" w:hAnsi="Calibri" w:cs="Calibri"/>
                  <w:color w:val="000000"/>
                  <w:sz w:val="20"/>
                  <w:szCs w:val="20"/>
                </w:rPr>
                <w:t>Completed</w:t>
              </w:r>
            </w:ins>
          </w:p>
        </w:tc>
        <w:tc>
          <w:tcPr>
            <w:tcW w:w="1440" w:type="dxa"/>
            <w:shd w:val="clear" w:color="auto" w:fill="auto"/>
            <w:noWrap/>
            <w:vAlign w:val="center"/>
            <w:tcPrChange w:id="178" w:author="P.Mahmoudi" w:date="2020-08-15T16:54:00Z">
              <w:tcPr>
                <w:tcW w:w="1440" w:type="dxa"/>
                <w:shd w:val="clear" w:color="auto" w:fill="auto"/>
                <w:noWrap/>
                <w:vAlign w:val="center"/>
              </w:tcPr>
            </w:tcPrChange>
          </w:tcPr>
          <w:p w14:paraId="1BF26B5B" w14:textId="6621C902" w:rsidR="00101A08" w:rsidRDefault="00101A08" w:rsidP="009F08D6">
            <w:pPr>
              <w:jc w:val="both"/>
              <w:rPr>
                <w:ins w:id="179" w:author="P.Mahmoudi" w:date="2020-08-15T16:21:00Z"/>
                <w:rFonts w:ascii="Calibri" w:hAnsi="Calibri" w:cs="Calibri"/>
                <w:color w:val="000000"/>
                <w:sz w:val="20"/>
                <w:szCs w:val="20"/>
              </w:rPr>
            </w:pPr>
            <w:ins w:id="180" w:author="P.Mahmoudi" w:date="2020-08-15T16:21:00Z">
              <w:r>
                <w:rPr>
                  <w:rFonts w:ascii="Calibri" w:hAnsi="Calibri" w:cs="Calibri"/>
                  <w:color w:val="000000"/>
                  <w:sz w:val="20"/>
                  <w:szCs w:val="20"/>
                </w:rPr>
                <w:t>Dashboard has been updated</w:t>
              </w:r>
            </w:ins>
          </w:p>
        </w:tc>
        <w:tc>
          <w:tcPr>
            <w:tcW w:w="1800" w:type="dxa"/>
            <w:vAlign w:val="center"/>
            <w:tcPrChange w:id="181" w:author="P.Mahmoudi" w:date="2020-08-15T16:54:00Z">
              <w:tcPr>
                <w:tcW w:w="1800" w:type="dxa"/>
                <w:vAlign w:val="center"/>
              </w:tcPr>
            </w:tcPrChange>
          </w:tcPr>
          <w:p w14:paraId="3E0D3E60" w14:textId="1A0769E8" w:rsidR="00101A08" w:rsidRDefault="00101A08">
            <w:pPr>
              <w:rPr>
                <w:ins w:id="182" w:author="P.Mahmoudi" w:date="2020-08-15T16:21:00Z"/>
                <w:rFonts w:ascii="Calibri" w:hAnsi="Calibri" w:cs="Calibri"/>
                <w:color w:val="000000"/>
                <w:sz w:val="20"/>
                <w:szCs w:val="20"/>
              </w:rPr>
            </w:pPr>
            <w:ins w:id="183" w:author="P.Mahmoudi" w:date="2020-08-15T16:22:00Z">
              <w:r>
                <w:rPr>
                  <w:rFonts w:ascii="Calibri" w:hAnsi="Calibri" w:cs="Calibri"/>
                  <w:color w:val="000000"/>
                  <w:sz w:val="20"/>
                  <w:szCs w:val="20"/>
                </w:rPr>
                <w:t>Available in all dashboards</w:t>
              </w:r>
            </w:ins>
          </w:p>
        </w:tc>
        <w:tc>
          <w:tcPr>
            <w:tcW w:w="1440" w:type="dxa"/>
            <w:vAlign w:val="center"/>
            <w:tcPrChange w:id="184" w:author="P.Mahmoudi" w:date="2020-08-15T16:54:00Z">
              <w:tcPr>
                <w:tcW w:w="1440" w:type="dxa"/>
                <w:vAlign w:val="center"/>
              </w:tcPr>
            </w:tcPrChange>
          </w:tcPr>
          <w:p w14:paraId="1D1ECB2F" w14:textId="30113D83" w:rsidR="00101A08" w:rsidRDefault="00101A08">
            <w:pPr>
              <w:rPr>
                <w:ins w:id="185" w:author="P.Mahmoudi" w:date="2020-08-15T16:21:00Z"/>
                <w:rFonts w:ascii="Calibri" w:hAnsi="Calibri" w:cs="Calibri"/>
                <w:color w:val="000000"/>
                <w:sz w:val="20"/>
                <w:szCs w:val="20"/>
              </w:rPr>
            </w:pPr>
            <w:ins w:id="186" w:author="P.Mahmoudi" w:date="2020-08-15T16:22:00Z">
              <w:r>
                <w:rPr>
                  <w:rFonts w:ascii="Calibri" w:hAnsi="Calibri" w:cs="Calibri"/>
                  <w:color w:val="000000"/>
                  <w:sz w:val="20"/>
                  <w:szCs w:val="20"/>
                </w:rPr>
                <w:t>Feasible</w:t>
              </w:r>
            </w:ins>
          </w:p>
        </w:tc>
        <w:tc>
          <w:tcPr>
            <w:tcW w:w="1440" w:type="dxa"/>
            <w:vAlign w:val="center"/>
            <w:tcPrChange w:id="187" w:author="P.Mahmoudi" w:date="2020-08-15T16:54:00Z">
              <w:tcPr>
                <w:tcW w:w="1440" w:type="dxa"/>
                <w:vAlign w:val="center"/>
              </w:tcPr>
            </w:tcPrChange>
          </w:tcPr>
          <w:p w14:paraId="4165898A" w14:textId="47288AD7" w:rsidR="00101A08" w:rsidRDefault="00101A08">
            <w:pPr>
              <w:rPr>
                <w:ins w:id="188" w:author="P.Mahmoudi" w:date="2020-08-15T16:21:00Z"/>
                <w:rFonts w:ascii="Calibri" w:hAnsi="Calibri" w:cs="Calibri"/>
                <w:color w:val="000000"/>
                <w:sz w:val="20"/>
                <w:szCs w:val="20"/>
              </w:rPr>
            </w:pPr>
            <w:ins w:id="189" w:author="P.Mahmoudi" w:date="2020-08-15T16:22:00Z">
              <w:r>
                <w:rPr>
                  <w:rFonts w:ascii="Calibri" w:hAnsi="Calibri" w:cs="Calibri"/>
                  <w:color w:val="000000"/>
                  <w:sz w:val="20"/>
                  <w:szCs w:val="20"/>
                </w:rPr>
                <w:t>Available</w:t>
              </w:r>
            </w:ins>
          </w:p>
        </w:tc>
      </w:tr>
      <w:tr w:rsidR="00101A08" w:rsidRPr="00612F49" w14:paraId="0F27F512" w14:textId="77777777" w:rsidTr="00CE728B">
        <w:tblPrEx>
          <w:tblPrExChange w:id="190" w:author="P.Mahmoudi" w:date="2020-08-15T16:54:00Z">
            <w:tblPrEx>
              <w:tblW w:w="10255" w:type="dxa"/>
            </w:tblPrEx>
          </w:tblPrExChange>
        </w:tblPrEx>
        <w:trPr>
          <w:trHeight w:val="474"/>
          <w:ins w:id="191" w:author="P.Mahmoudi" w:date="2020-08-15T16:23:00Z"/>
          <w:trPrChange w:id="192" w:author="P.Mahmoudi" w:date="2020-08-15T16:54:00Z">
            <w:trPr>
              <w:trHeight w:val="474"/>
            </w:trPr>
          </w:trPrChange>
        </w:trPr>
        <w:tc>
          <w:tcPr>
            <w:tcW w:w="653" w:type="dxa"/>
            <w:shd w:val="clear" w:color="auto" w:fill="auto"/>
            <w:noWrap/>
            <w:vAlign w:val="center"/>
            <w:tcPrChange w:id="193" w:author="P.Mahmoudi" w:date="2020-08-15T16:54:00Z">
              <w:tcPr>
                <w:tcW w:w="653" w:type="dxa"/>
                <w:shd w:val="clear" w:color="auto" w:fill="auto"/>
                <w:noWrap/>
                <w:vAlign w:val="center"/>
              </w:tcPr>
            </w:tcPrChange>
          </w:tcPr>
          <w:p w14:paraId="49990498" w14:textId="0E488823" w:rsidR="00101A08" w:rsidRDefault="00101A08" w:rsidP="009F08D6">
            <w:pPr>
              <w:jc w:val="both"/>
              <w:rPr>
                <w:ins w:id="194" w:author="P.Mahmoudi" w:date="2020-08-15T16:23:00Z"/>
                <w:rFonts w:ascii="Calibri" w:hAnsi="Calibri" w:cs="Calibri"/>
                <w:color w:val="000000"/>
                <w:sz w:val="20"/>
                <w:szCs w:val="20"/>
              </w:rPr>
            </w:pPr>
            <w:ins w:id="195" w:author="P.Mahmoudi" w:date="2020-08-15T16:23:00Z">
              <w:r>
                <w:rPr>
                  <w:rFonts w:ascii="Calibri" w:hAnsi="Calibri" w:cs="Calibri"/>
                  <w:color w:val="000000"/>
                  <w:sz w:val="20"/>
                  <w:szCs w:val="20"/>
                </w:rPr>
                <w:t>6</w:t>
              </w:r>
            </w:ins>
          </w:p>
        </w:tc>
        <w:tc>
          <w:tcPr>
            <w:tcW w:w="2312" w:type="dxa"/>
            <w:shd w:val="clear" w:color="auto" w:fill="auto"/>
            <w:noWrap/>
            <w:vAlign w:val="center"/>
            <w:tcPrChange w:id="196" w:author="P.Mahmoudi" w:date="2020-08-15T16:54:00Z">
              <w:tcPr>
                <w:tcW w:w="2312" w:type="dxa"/>
                <w:shd w:val="clear" w:color="auto" w:fill="auto"/>
                <w:noWrap/>
                <w:vAlign w:val="center"/>
              </w:tcPr>
            </w:tcPrChange>
          </w:tcPr>
          <w:p w14:paraId="0E520F5E" w14:textId="12E3F721" w:rsidR="00101A08" w:rsidRPr="00101A08" w:rsidRDefault="00101A08">
            <w:pPr>
              <w:rPr>
                <w:ins w:id="197" w:author="P.Mahmoudi" w:date="2020-08-15T16:23:00Z"/>
                <w:rFonts w:ascii="Calibri" w:hAnsi="Calibri" w:cs="Calibri"/>
                <w:color w:val="000000"/>
                <w:sz w:val="20"/>
                <w:szCs w:val="20"/>
              </w:rPr>
              <w:pPrChange w:id="198" w:author="P.Mahmoudi" w:date="2020-08-15T16:23:00Z">
                <w:pPr>
                  <w:jc w:val="both"/>
                </w:pPr>
              </w:pPrChange>
            </w:pPr>
            <w:ins w:id="199" w:author="P.Mahmoudi" w:date="2020-08-15T16:23:00Z">
              <w:r w:rsidRPr="00101A08">
                <w:rPr>
                  <w:rFonts w:ascii="Calibri" w:hAnsi="Calibri" w:cs="Calibri"/>
                  <w:color w:val="000000"/>
                  <w:sz w:val="20"/>
                  <w:szCs w:val="20"/>
                </w:rPr>
                <w:t>For a non-profitable which of data/voice/sms has more effect</w:t>
              </w:r>
            </w:ins>
          </w:p>
        </w:tc>
        <w:tc>
          <w:tcPr>
            <w:tcW w:w="1170" w:type="dxa"/>
            <w:shd w:val="clear" w:color="auto" w:fill="auto"/>
            <w:noWrap/>
            <w:vAlign w:val="center"/>
            <w:tcPrChange w:id="200" w:author="P.Mahmoudi" w:date="2020-08-15T16:54:00Z">
              <w:tcPr>
                <w:tcW w:w="1170" w:type="dxa"/>
                <w:shd w:val="clear" w:color="auto" w:fill="auto"/>
                <w:noWrap/>
                <w:vAlign w:val="center"/>
              </w:tcPr>
            </w:tcPrChange>
          </w:tcPr>
          <w:p w14:paraId="7D243BF2" w14:textId="4960D05A" w:rsidR="00101A08" w:rsidRDefault="00101A08">
            <w:pPr>
              <w:rPr>
                <w:ins w:id="201" w:author="P.Mahmoudi" w:date="2020-08-15T16:23:00Z"/>
                <w:rFonts w:ascii="Calibri" w:hAnsi="Calibri" w:cs="Calibri"/>
                <w:color w:val="000000"/>
                <w:sz w:val="20"/>
                <w:szCs w:val="20"/>
              </w:rPr>
            </w:pPr>
            <w:ins w:id="202" w:author="P.Mahmoudi" w:date="2020-08-15T16:24:00Z">
              <w:r>
                <w:rPr>
                  <w:rFonts w:ascii="Calibri" w:hAnsi="Calibri" w:cs="Calibri"/>
                  <w:color w:val="000000"/>
                  <w:sz w:val="20"/>
                  <w:szCs w:val="20"/>
                </w:rPr>
                <w:t>Completed</w:t>
              </w:r>
            </w:ins>
          </w:p>
        </w:tc>
        <w:tc>
          <w:tcPr>
            <w:tcW w:w="1440" w:type="dxa"/>
            <w:shd w:val="clear" w:color="auto" w:fill="auto"/>
            <w:noWrap/>
            <w:vAlign w:val="center"/>
            <w:tcPrChange w:id="203" w:author="P.Mahmoudi" w:date="2020-08-15T16:54:00Z">
              <w:tcPr>
                <w:tcW w:w="1440" w:type="dxa"/>
                <w:shd w:val="clear" w:color="auto" w:fill="auto"/>
                <w:noWrap/>
                <w:vAlign w:val="center"/>
              </w:tcPr>
            </w:tcPrChange>
          </w:tcPr>
          <w:p w14:paraId="721CB8F5" w14:textId="25A5180E" w:rsidR="00101A08" w:rsidRDefault="00101A08" w:rsidP="009F08D6">
            <w:pPr>
              <w:jc w:val="both"/>
              <w:rPr>
                <w:ins w:id="204" w:author="P.Mahmoudi" w:date="2020-08-15T16:23:00Z"/>
                <w:rFonts w:ascii="Calibri" w:hAnsi="Calibri" w:cs="Calibri"/>
                <w:color w:val="000000"/>
                <w:sz w:val="20"/>
                <w:szCs w:val="20"/>
              </w:rPr>
            </w:pPr>
            <w:ins w:id="205" w:author="P.Mahmoudi" w:date="2020-08-15T16:24:00Z">
              <w:r>
                <w:rPr>
                  <w:rFonts w:ascii="Calibri" w:hAnsi="Calibri" w:cs="Calibri"/>
                  <w:color w:val="000000"/>
                  <w:sz w:val="20"/>
                  <w:szCs w:val="20"/>
                </w:rPr>
                <w:t>Dashboard has been updated</w:t>
              </w:r>
            </w:ins>
          </w:p>
        </w:tc>
        <w:tc>
          <w:tcPr>
            <w:tcW w:w="1800" w:type="dxa"/>
            <w:vAlign w:val="center"/>
            <w:tcPrChange w:id="206" w:author="P.Mahmoudi" w:date="2020-08-15T16:54:00Z">
              <w:tcPr>
                <w:tcW w:w="1800" w:type="dxa"/>
                <w:vAlign w:val="center"/>
              </w:tcPr>
            </w:tcPrChange>
          </w:tcPr>
          <w:p w14:paraId="52F08D8F" w14:textId="10C431C8" w:rsidR="00101A08" w:rsidRDefault="00101A08">
            <w:pPr>
              <w:rPr>
                <w:ins w:id="207" w:author="P.Mahmoudi" w:date="2020-08-15T16:23:00Z"/>
                <w:rFonts w:ascii="Calibri" w:hAnsi="Calibri" w:cs="Calibri"/>
                <w:color w:val="000000"/>
                <w:sz w:val="20"/>
                <w:szCs w:val="20"/>
              </w:rPr>
            </w:pPr>
            <w:ins w:id="208" w:author="P.Mahmoudi" w:date="2020-08-15T16:24:00Z">
              <w:r>
                <w:rPr>
                  <w:rFonts w:ascii="Calibri" w:hAnsi="Calibri" w:cs="Calibri"/>
                  <w:color w:val="000000"/>
                  <w:sz w:val="20"/>
                  <w:szCs w:val="20"/>
                </w:rPr>
                <w:t>Available in “Profitable &amp; Non Profitable Sites” dashboard</w:t>
              </w:r>
            </w:ins>
          </w:p>
        </w:tc>
        <w:tc>
          <w:tcPr>
            <w:tcW w:w="1440" w:type="dxa"/>
            <w:vAlign w:val="center"/>
            <w:tcPrChange w:id="209" w:author="P.Mahmoudi" w:date="2020-08-15T16:54:00Z">
              <w:tcPr>
                <w:tcW w:w="1440" w:type="dxa"/>
                <w:vAlign w:val="center"/>
              </w:tcPr>
            </w:tcPrChange>
          </w:tcPr>
          <w:p w14:paraId="717378D8" w14:textId="2E6F4C64" w:rsidR="00101A08" w:rsidRDefault="00194805">
            <w:pPr>
              <w:rPr>
                <w:ins w:id="210" w:author="P.Mahmoudi" w:date="2020-08-15T16:23:00Z"/>
                <w:rFonts w:ascii="Calibri" w:hAnsi="Calibri" w:cs="Calibri"/>
                <w:color w:val="000000"/>
                <w:sz w:val="20"/>
                <w:szCs w:val="20"/>
              </w:rPr>
            </w:pPr>
            <w:ins w:id="211" w:author="P.Mahmoudi" w:date="2020-08-15T16:38:00Z">
              <w:r>
                <w:rPr>
                  <w:rFonts w:ascii="Calibri" w:hAnsi="Calibri" w:cs="Calibri"/>
                  <w:color w:val="000000"/>
                  <w:sz w:val="20"/>
                  <w:szCs w:val="20"/>
                </w:rPr>
                <w:t>Feasible</w:t>
              </w:r>
            </w:ins>
          </w:p>
        </w:tc>
        <w:tc>
          <w:tcPr>
            <w:tcW w:w="1440" w:type="dxa"/>
            <w:vAlign w:val="center"/>
            <w:tcPrChange w:id="212" w:author="P.Mahmoudi" w:date="2020-08-15T16:54:00Z">
              <w:tcPr>
                <w:tcW w:w="1440" w:type="dxa"/>
                <w:vAlign w:val="center"/>
              </w:tcPr>
            </w:tcPrChange>
          </w:tcPr>
          <w:p w14:paraId="75EFE4C3" w14:textId="1F24EAA9" w:rsidR="00101A08" w:rsidRDefault="00194805">
            <w:pPr>
              <w:rPr>
                <w:ins w:id="213" w:author="P.Mahmoudi" w:date="2020-08-15T16:23:00Z"/>
                <w:rFonts w:ascii="Calibri" w:hAnsi="Calibri" w:cs="Calibri"/>
                <w:color w:val="000000"/>
                <w:sz w:val="20"/>
                <w:szCs w:val="20"/>
              </w:rPr>
            </w:pPr>
            <w:ins w:id="214" w:author="P.Mahmoudi" w:date="2020-08-15T16:38:00Z">
              <w:r>
                <w:rPr>
                  <w:rFonts w:ascii="Calibri" w:hAnsi="Calibri" w:cs="Calibri"/>
                  <w:color w:val="000000"/>
                  <w:sz w:val="20"/>
                  <w:szCs w:val="20"/>
                </w:rPr>
                <w:t>Available</w:t>
              </w:r>
            </w:ins>
          </w:p>
        </w:tc>
      </w:tr>
      <w:tr w:rsidR="00194805" w:rsidRPr="00612F49" w14:paraId="64AB387F" w14:textId="77777777" w:rsidTr="00E865A8">
        <w:tblPrEx>
          <w:tblPrExChange w:id="215" w:author="P.Mahmoudi" w:date="2020-08-15T17:11:00Z">
            <w:tblPrEx>
              <w:tblW w:w="10255" w:type="dxa"/>
            </w:tblPrEx>
          </w:tblPrExChange>
        </w:tblPrEx>
        <w:trPr>
          <w:trHeight w:val="474"/>
          <w:ins w:id="216" w:author="P.Mahmoudi" w:date="2020-08-15T16:39:00Z"/>
          <w:trPrChange w:id="217" w:author="P.Mahmoudi" w:date="2020-08-15T17:11:00Z">
            <w:trPr>
              <w:trHeight w:val="474"/>
            </w:trPr>
          </w:trPrChange>
        </w:trPr>
        <w:tc>
          <w:tcPr>
            <w:tcW w:w="653" w:type="dxa"/>
            <w:shd w:val="clear" w:color="auto" w:fill="auto"/>
            <w:noWrap/>
            <w:vAlign w:val="center"/>
            <w:tcPrChange w:id="218" w:author="P.Mahmoudi" w:date="2020-08-15T17:11:00Z">
              <w:tcPr>
                <w:tcW w:w="653" w:type="dxa"/>
                <w:shd w:val="clear" w:color="auto" w:fill="auto"/>
                <w:noWrap/>
                <w:vAlign w:val="center"/>
              </w:tcPr>
            </w:tcPrChange>
          </w:tcPr>
          <w:p w14:paraId="2E1D97F6" w14:textId="4AA9ED90" w:rsidR="00194805" w:rsidRDefault="0022758B" w:rsidP="009F08D6">
            <w:pPr>
              <w:jc w:val="both"/>
              <w:rPr>
                <w:ins w:id="219" w:author="P.Mahmoudi" w:date="2020-08-15T16:39:00Z"/>
                <w:rFonts w:ascii="Calibri" w:hAnsi="Calibri" w:cs="Calibri"/>
                <w:color w:val="000000"/>
                <w:sz w:val="20"/>
                <w:szCs w:val="20"/>
              </w:rPr>
            </w:pPr>
            <w:ins w:id="220" w:author="P.Mahmoudi" w:date="2020-08-15T17:44:00Z">
              <w:r>
                <w:rPr>
                  <w:rFonts w:ascii="Calibri" w:hAnsi="Calibri" w:cs="Calibri"/>
                  <w:color w:val="000000"/>
                  <w:sz w:val="20"/>
                  <w:szCs w:val="20"/>
                </w:rPr>
                <w:t>7</w:t>
              </w:r>
            </w:ins>
          </w:p>
        </w:tc>
        <w:tc>
          <w:tcPr>
            <w:tcW w:w="2312" w:type="dxa"/>
            <w:shd w:val="clear" w:color="auto" w:fill="auto"/>
            <w:noWrap/>
            <w:vAlign w:val="center"/>
            <w:tcPrChange w:id="221" w:author="P.Mahmoudi" w:date="2020-08-15T17:11:00Z">
              <w:tcPr>
                <w:tcW w:w="2312" w:type="dxa"/>
                <w:shd w:val="clear" w:color="auto" w:fill="auto"/>
                <w:noWrap/>
                <w:vAlign w:val="center"/>
              </w:tcPr>
            </w:tcPrChange>
          </w:tcPr>
          <w:p w14:paraId="405B7F53" w14:textId="3660FE39" w:rsidR="00194805" w:rsidRPr="00101A08" w:rsidRDefault="00E865A8" w:rsidP="00101A08">
            <w:pPr>
              <w:rPr>
                <w:ins w:id="222" w:author="P.Mahmoudi" w:date="2020-08-15T16:39:00Z"/>
                <w:rFonts w:ascii="Calibri" w:hAnsi="Calibri" w:cs="Calibri"/>
                <w:color w:val="000000"/>
                <w:sz w:val="20"/>
                <w:szCs w:val="20"/>
              </w:rPr>
            </w:pPr>
            <w:ins w:id="223" w:author="P.Mahmoudi" w:date="2020-08-15T17:10:00Z">
              <w:r>
                <w:rPr>
                  <w:rFonts w:ascii="Calibri" w:hAnsi="Calibri" w:cs="Calibri"/>
                  <w:color w:val="000000"/>
                  <w:sz w:val="20"/>
                  <w:szCs w:val="20"/>
                </w:rPr>
                <w:t>E</w:t>
              </w:r>
              <w:r w:rsidRPr="00E865A8">
                <w:rPr>
                  <w:rFonts w:ascii="Calibri" w:hAnsi="Calibri" w:cs="Calibri"/>
                  <w:color w:val="000000"/>
                  <w:sz w:val="20"/>
                  <w:szCs w:val="20"/>
                </w:rPr>
                <w:t>xport</w:t>
              </w:r>
              <w:r>
                <w:rPr>
                  <w:rFonts w:ascii="Calibri" w:hAnsi="Calibri" w:cs="Calibri"/>
                  <w:color w:val="000000"/>
                  <w:sz w:val="20"/>
                  <w:szCs w:val="20"/>
                </w:rPr>
                <w:t>ing</w:t>
              </w:r>
              <w:r w:rsidRPr="00E865A8">
                <w:rPr>
                  <w:rFonts w:ascii="Calibri" w:hAnsi="Calibri" w:cs="Calibri"/>
                  <w:color w:val="000000"/>
                  <w:sz w:val="20"/>
                  <w:szCs w:val="20"/>
                </w:rPr>
                <w:t xml:space="preserve"> data in CSV format for revenue per site</w:t>
              </w:r>
            </w:ins>
          </w:p>
        </w:tc>
        <w:tc>
          <w:tcPr>
            <w:tcW w:w="1170" w:type="dxa"/>
            <w:shd w:val="clear" w:color="auto" w:fill="auto"/>
            <w:noWrap/>
            <w:vAlign w:val="center"/>
            <w:tcPrChange w:id="224" w:author="P.Mahmoudi" w:date="2020-08-15T17:11:00Z">
              <w:tcPr>
                <w:tcW w:w="1170" w:type="dxa"/>
                <w:shd w:val="clear" w:color="auto" w:fill="auto"/>
                <w:noWrap/>
                <w:vAlign w:val="center"/>
              </w:tcPr>
            </w:tcPrChange>
          </w:tcPr>
          <w:p w14:paraId="11306D85" w14:textId="3B2B89F5" w:rsidR="00194805" w:rsidRDefault="00E865A8">
            <w:pPr>
              <w:rPr>
                <w:ins w:id="225" w:author="P.Mahmoudi" w:date="2020-08-15T16:39:00Z"/>
                <w:rFonts w:ascii="Calibri" w:hAnsi="Calibri" w:cs="Calibri"/>
                <w:color w:val="000000"/>
                <w:sz w:val="20"/>
                <w:szCs w:val="20"/>
              </w:rPr>
            </w:pPr>
            <w:ins w:id="226" w:author="P.Mahmoudi" w:date="2020-08-15T17:10:00Z">
              <w:r>
                <w:rPr>
                  <w:rFonts w:ascii="Calibri" w:hAnsi="Calibri" w:cs="Calibri"/>
                  <w:color w:val="000000"/>
                  <w:sz w:val="20"/>
                  <w:szCs w:val="20"/>
                </w:rPr>
                <w:t>Completed</w:t>
              </w:r>
            </w:ins>
          </w:p>
        </w:tc>
        <w:tc>
          <w:tcPr>
            <w:tcW w:w="1440" w:type="dxa"/>
            <w:shd w:val="clear" w:color="auto" w:fill="auto"/>
            <w:noWrap/>
            <w:vAlign w:val="center"/>
            <w:tcPrChange w:id="227" w:author="P.Mahmoudi" w:date="2020-08-15T17:11:00Z">
              <w:tcPr>
                <w:tcW w:w="1440" w:type="dxa"/>
                <w:shd w:val="clear" w:color="auto" w:fill="auto"/>
                <w:noWrap/>
                <w:vAlign w:val="center"/>
              </w:tcPr>
            </w:tcPrChange>
          </w:tcPr>
          <w:p w14:paraId="09E63D0B" w14:textId="78603B23" w:rsidR="00194805" w:rsidRDefault="00E865A8">
            <w:pPr>
              <w:rPr>
                <w:ins w:id="228" w:author="P.Mahmoudi" w:date="2020-08-15T16:39:00Z"/>
                <w:rFonts w:ascii="Calibri" w:hAnsi="Calibri" w:cs="Calibri"/>
                <w:color w:val="000000"/>
                <w:sz w:val="20"/>
                <w:szCs w:val="20"/>
              </w:rPr>
              <w:pPrChange w:id="229" w:author="P.Mahmoudi" w:date="2020-08-15T17:11:00Z">
                <w:pPr>
                  <w:jc w:val="both"/>
                </w:pPr>
              </w:pPrChange>
            </w:pPr>
            <w:ins w:id="230" w:author="P.Mahmoudi" w:date="2020-08-15T17:11:00Z">
              <w:r>
                <w:rPr>
                  <w:rFonts w:ascii="Calibri" w:hAnsi="Calibri" w:cs="Calibri"/>
                  <w:color w:val="000000"/>
                  <w:sz w:val="20"/>
                  <w:szCs w:val="20"/>
                </w:rPr>
                <w:t>Can be exported in tableau</w:t>
              </w:r>
            </w:ins>
          </w:p>
        </w:tc>
        <w:tc>
          <w:tcPr>
            <w:tcW w:w="1800" w:type="dxa"/>
            <w:vAlign w:val="center"/>
            <w:tcPrChange w:id="231" w:author="P.Mahmoudi" w:date="2020-08-15T17:11:00Z">
              <w:tcPr>
                <w:tcW w:w="1800" w:type="dxa"/>
                <w:vAlign w:val="center"/>
              </w:tcPr>
            </w:tcPrChange>
          </w:tcPr>
          <w:p w14:paraId="60C08B89" w14:textId="77777777" w:rsidR="00194805" w:rsidRDefault="00194805">
            <w:pPr>
              <w:rPr>
                <w:ins w:id="232" w:author="P.Mahmoudi" w:date="2020-08-15T16:39:00Z"/>
                <w:rFonts w:ascii="Calibri" w:hAnsi="Calibri" w:cs="Calibri"/>
                <w:color w:val="000000"/>
                <w:sz w:val="20"/>
                <w:szCs w:val="20"/>
              </w:rPr>
            </w:pPr>
          </w:p>
        </w:tc>
        <w:tc>
          <w:tcPr>
            <w:tcW w:w="1440" w:type="dxa"/>
            <w:vAlign w:val="center"/>
            <w:tcPrChange w:id="233" w:author="P.Mahmoudi" w:date="2020-08-15T17:11:00Z">
              <w:tcPr>
                <w:tcW w:w="1440" w:type="dxa"/>
                <w:vAlign w:val="center"/>
              </w:tcPr>
            </w:tcPrChange>
          </w:tcPr>
          <w:p w14:paraId="55B5FDFB" w14:textId="61D29FF8" w:rsidR="00194805" w:rsidRDefault="00E865A8">
            <w:pPr>
              <w:rPr>
                <w:ins w:id="234" w:author="P.Mahmoudi" w:date="2020-08-15T16:39:00Z"/>
                <w:rFonts w:ascii="Calibri" w:hAnsi="Calibri" w:cs="Calibri"/>
                <w:color w:val="000000"/>
                <w:sz w:val="20"/>
                <w:szCs w:val="20"/>
              </w:rPr>
            </w:pPr>
            <w:ins w:id="235" w:author="P.Mahmoudi" w:date="2020-08-15T17:11:00Z">
              <w:r>
                <w:rPr>
                  <w:rFonts w:ascii="Calibri" w:hAnsi="Calibri" w:cs="Calibri"/>
                  <w:color w:val="000000"/>
                  <w:sz w:val="20"/>
                  <w:szCs w:val="20"/>
                </w:rPr>
                <w:t>Feasible</w:t>
              </w:r>
            </w:ins>
          </w:p>
        </w:tc>
        <w:tc>
          <w:tcPr>
            <w:tcW w:w="1440" w:type="dxa"/>
            <w:vAlign w:val="center"/>
            <w:tcPrChange w:id="236" w:author="P.Mahmoudi" w:date="2020-08-15T17:11:00Z">
              <w:tcPr>
                <w:tcW w:w="1440" w:type="dxa"/>
                <w:vAlign w:val="center"/>
              </w:tcPr>
            </w:tcPrChange>
          </w:tcPr>
          <w:p w14:paraId="41DD5FA6" w14:textId="3A11A86F" w:rsidR="00194805" w:rsidRDefault="00E865A8">
            <w:pPr>
              <w:rPr>
                <w:ins w:id="237" w:author="P.Mahmoudi" w:date="2020-08-15T16:39:00Z"/>
                <w:rFonts w:ascii="Calibri" w:hAnsi="Calibri" w:cs="Calibri"/>
                <w:color w:val="000000"/>
                <w:sz w:val="20"/>
                <w:szCs w:val="20"/>
              </w:rPr>
            </w:pPr>
            <w:ins w:id="238" w:author="P.Mahmoudi" w:date="2020-08-15T17:11:00Z">
              <w:r>
                <w:rPr>
                  <w:rFonts w:ascii="Calibri" w:hAnsi="Calibri" w:cs="Calibri"/>
                  <w:color w:val="000000"/>
                  <w:sz w:val="20"/>
                  <w:szCs w:val="20"/>
                </w:rPr>
                <w:t>Available</w:t>
              </w:r>
            </w:ins>
          </w:p>
        </w:tc>
      </w:tr>
      <w:tr w:rsidR="00FA7DB6" w:rsidRPr="00612F49" w14:paraId="66890D89" w14:textId="07B2E645" w:rsidTr="00CE728B">
        <w:trPr>
          <w:trHeight w:val="474"/>
          <w:trPrChange w:id="239" w:author="P.Mahmoudi" w:date="2020-08-15T16:54:00Z">
            <w:trPr>
              <w:trHeight w:val="474"/>
            </w:trPr>
          </w:trPrChange>
        </w:trPr>
        <w:tc>
          <w:tcPr>
            <w:tcW w:w="653" w:type="dxa"/>
            <w:shd w:val="clear" w:color="auto" w:fill="auto"/>
            <w:noWrap/>
            <w:vAlign w:val="center"/>
            <w:tcPrChange w:id="240" w:author="P.Mahmoudi" w:date="2020-08-15T16:54:00Z">
              <w:tcPr>
                <w:tcW w:w="653" w:type="dxa"/>
                <w:shd w:val="clear" w:color="auto" w:fill="auto"/>
                <w:noWrap/>
                <w:vAlign w:val="center"/>
              </w:tcPr>
            </w:tcPrChange>
          </w:tcPr>
          <w:p w14:paraId="2396CC7C" w14:textId="3FDA4E0C" w:rsidR="00FA7DB6" w:rsidRPr="00612F49" w:rsidRDefault="007A74ED" w:rsidP="009F08D6">
            <w:pPr>
              <w:jc w:val="both"/>
              <w:rPr>
                <w:rFonts w:ascii="Calibri" w:hAnsi="Calibri" w:cs="Calibri"/>
                <w:color w:val="000000"/>
                <w:sz w:val="20"/>
                <w:szCs w:val="20"/>
              </w:rPr>
            </w:pPr>
            <w:ins w:id="241" w:author="P.Mahmoudi" w:date="2020-08-15T17:44:00Z">
              <w:r>
                <w:rPr>
                  <w:rFonts w:ascii="Calibri" w:hAnsi="Calibri" w:cs="Calibri"/>
                  <w:color w:val="000000"/>
                  <w:sz w:val="20"/>
                  <w:szCs w:val="20"/>
                </w:rPr>
                <w:t>8</w:t>
              </w:r>
            </w:ins>
            <w:del w:id="242" w:author="P.Mahmoudi" w:date="2020-08-15T17:44:00Z">
              <w:r w:rsidR="00FA7DB6" w:rsidDel="007A74ED">
                <w:rPr>
                  <w:rFonts w:ascii="Calibri" w:hAnsi="Calibri" w:cs="Calibri"/>
                  <w:color w:val="000000"/>
                  <w:sz w:val="20"/>
                  <w:szCs w:val="20"/>
                </w:rPr>
                <w:delText>5</w:delText>
              </w:r>
            </w:del>
          </w:p>
        </w:tc>
        <w:tc>
          <w:tcPr>
            <w:tcW w:w="2312" w:type="dxa"/>
            <w:shd w:val="clear" w:color="auto" w:fill="auto"/>
            <w:noWrap/>
            <w:vAlign w:val="center"/>
            <w:tcPrChange w:id="243" w:author="P.Mahmoudi" w:date="2020-08-15T16:54:00Z">
              <w:tcPr>
                <w:tcW w:w="2312" w:type="dxa"/>
                <w:shd w:val="clear" w:color="auto" w:fill="auto"/>
                <w:noWrap/>
                <w:vAlign w:val="center"/>
              </w:tcPr>
            </w:tcPrChange>
          </w:tcPr>
          <w:p w14:paraId="6B2F8650" w14:textId="7785899B" w:rsidR="00FA7DB6" w:rsidRDefault="00FA7DB6" w:rsidP="009F08D6">
            <w:pPr>
              <w:jc w:val="both"/>
              <w:rPr>
                <w:rFonts w:ascii="Calibri" w:hAnsi="Calibri" w:cs="Calibri"/>
                <w:color w:val="000000"/>
                <w:sz w:val="20"/>
                <w:szCs w:val="20"/>
              </w:rPr>
            </w:pPr>
            <w:r>
              <w:rPr>
                <w:rFonts w:ascii="Calibri" w:hAnsi="Calibri" w:cs="Calibri"/>
                <w:color w:val="000000"/>
                <w:sz w:val="20"/>
                <w:szCs w:val="20"/>
              </w:rPr>
              <w:t>Add information about planned sites</w:t>
            </w:r>
          </w:p>
        </w:tc>
        <w:tc>
          <w:tcPr>
            <w:tcW w:w="1170" w:type="dxa"/>
            <w:shd w:val="clear" w:color="auto" w:fill="auto"/>
            <w:noWrap/>
            <w:vAlign w:val="center"/>
            <w:tcPrChange w:id="244" w:author="P.Mahmoudi" w:date="2020-08-15T16:54:00Z">
              <w:tcPr>
                <w:tcW w:w="1170" w:type="dxa"/>
                <w:shd w:val="clear" w:color="auto" w:fill="auto"/>
                <w:noWrap/>
                <w:vAlign w:val="center"/>
              </w:tcPr>
            </w:tcPrChange>
          </w:tcPr>
          <w:p w14:paraId="1940A007" w14:textId="0DF01FD7" w:rsidR="00FA7DB6" w:rsidRDefault="00FA7DB6">
            <w:pPr>
              <w:rPr>
                <w:rFonts w:ascii="Calibri" w:hAnsi="Calibri" w:cs="Calibri"/>
                <w:color w:val="000000"/>
                <w:sz w:val="20"/>
                <w:szCs w:val="20"/>
              </w:rPr>
              <w:pPrChange w:id="245"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246" w:author="P.Mahmoudi" w:date="2020-08-15T16:54:00Z">
              <w:tcPr>
                <w:tcW w:w="1440" w:type="dxa"/>
                <w:shd w:val="clear" w:color="auto" w:fill="auto"/>
                <w:noWrap/>
                <w:vAlign w:val="center"/>
              </w:tcPr>
            </w:tcPrChange>
          </w:tcPr>
          <w:p w14:paraId="5F47F4D9" w14:textId="79943C17" w:rsidR="00FA7DB6" w:rsidRDefault="00FA7DB6" w:rsidP="009F08D6">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247" w:author="P.Mahmoudi" w:date="2020-08-15T16:54:00Z">
              <w:tcPr>
                <w:tcW w:w="1800" w:type="dxa"/>
              </w:tcPr>
            </w:tcPrChange>
          </w:tcPr>
          <w:p w14:paraId="0EFC2721" w14:textId="5D756001" w:rsidR="00FA7DB6" w:rsidRDefault="00FA7DB6">
            <w:pPr>
              <w:rPr>
                <w:rFonts w:ascii="Calibri" w:hAnsi="Calibri" w:cs="Calibri"/>
                <w:color w:val="000000"/>
                <w:sz w:val="20"/>
                <w:szCs w:val="20"/>
              </w:rPr>
              <w:pPrChange w:id="248" w:author="P.Mahmoudi" w:date="2020-08-15T16:54:00Z">
                <w:pPr>
                  <w:jc w:val="both"/>
                </w:pPr>
              </w:pPrChange>
            </w:pPr>
            <w:ins w:id="249" w:author="P.Mahmoudi" w:date="2020-07-26T17:51:00Z">
              <w:r>
                <w:rPr>
                  <w:rFonts w:ascii="Calibri" w:hAnsi="Calibri" w:cs="Calibri"/>
                  <w:color w:val="000000"/>
                  <w:sz w:val="20"/>
                  <w:szCs w:val="20"/>
                </w:rPr>
                <w:t>S</w:t>
              </w:r>
            </w:ins>
            <w:ins w:id="250" w:author="P.Mahmoudi" w:date="2020-07-26T17:43:00Z">
              <w:r>
                <w:rPr>
                  <w:rFonts w:ascii="Calibri" w:hAnsi="Calibri" w:cs="Calibri"/>
                  <w:color w:val="000000"/>
                  <w:sz w:val="20"/>
                  <w:szCs w:val="20"/>
                </w:rPr>
                <w:t>tatus of the site</w:t>
              </w:r>
            </w:ins>
            <w:ins w:id="251" w:author="P.Mahmoudi" w:date="2020-07-26T17:49:00Z">
              <w:r>
                <w:rPr>
                  <w:rFonts w:ascii="Calibri" w:hAnsi="Calibri" w:cs="Calibri"/>
                  <w:color w:val="000000"/>
                  <w:sz w:val="20"/>
                  <w:szCs w:val="20"/>
                </w:rPr>
                <w:t xml:space="preserve"> is available as </w:t>
              </w:r>
            </w:ins>
            <w:ins w:id="252" w:author="P.Mahmoudi" w:date="2020-07-26T17:51:00Z">
              <w:r>
                <w:rPr>
                  <w:rFonts w:ascii="Calibri" w:hAnsi="Calibri" w:cs="Calibri"/>
                  <w:color w:val="000000"/>
                  <w:sz w:val="20"/>
                  <w:szCs w:val="20"/>
                </w:rPr>
                <w:t xml:space="preserve">a </w:t>
              </w:r>
            </w:ins>
            <w:ins w:id="253" w:author="P.Mahmoudi" w:date="2020-07-26T17:49:00Z">
              <w:r>
                <w:rPr>
                  <w:rFonts w:ascii="Calibri" w:hAnsi="Calibri" w:cs="Calibri"/>
                  <w:color w:val="000000"/>
                  <w:sz w:val="20"/>
                  <w:szCs w:val="20"/>
                </w:rPr>
                <w:t>filter</w:t>
              </w:r>
            </w:ins>
            <w:ins w:id="254" w:author="P.Mahmoudi" w:date="2020-07-26T17:43:00Z">
              <w:r>
                <w:rPr>
                  <w:rFonts w:ascii="Calibri" w:hAnsi="Calibri" w:cs="Calibri"/>
                  <w:color w:val="000000"/>
                  <w:sz w:val="20"/>
                  <w:szCs w:val="20"/>
                </w:rPr>
                <w:t xml:space="preserve"> </w:t>
              </w:r>
            </w:ins>
            <w:ins w:id="255" w:author="P.Mahmoudi" w:date="2020-07-26T17:44:00Z">
              <w:r w:rsidR="00101A08">
                <w:rPr>
                  <w:rFonts w:ascii="Calibri" w:hAnsi="Calibri" w:cs="Calibri"/>
                  <w:color w:val="000000"/>
                  <w:sz w:val="20"/>
                  <w:szCs w:val="20"/>
                </w:rPr>
                <w:t>(can</w:t>
              </w:r>
            </w:ins>
            <w:ins w:id="256" w:author="P.Mahmoudi" w:date="2020-08-15T16:23:00Z">
              <w:r w:rsidR="00101A08">
                <w:rPr>
                  <w:rFonts w:ascii="Calibri" w:hAnsi="Calibri" w:cs="Calibri"/>
                  <w:color w:val="000000"/>
                  <w:sz w:val="20"/>
                  <w:szCs w:val="20"/>
                </w:rPr>
                <w:t xml:space="preserve"> </w:t>
              </w:r>
            </w:ins>
            <w:ins w:id="257" w:author="P.Mahmoudi" w:date="2020-07-26T17:44:00Z">
              <w:r>
                <w:rPr>
                  <w:rFonts w:ascii="Calibri" w:hAnsi="Calibri" w:cs="Calibri"/>
                  <w:color w:val="000000"/>
                  <w:sz w:val="20"/>
                  <w:szCs w:val="20"/>
                </w:rPr>
                <w:t>see information just for planned sites)</w:t>
              </w:r>
            </w:ins>
          </w:p>
        </w:tc>
        <w:tc>
          <w:tcPr>
            <w:tcW w:w="1440" w:type="dxa"/>
            <w:vAlign w:val="center"/>
            <w:tcPrChange w:id="258" w:author="P.Mahmoudi" w:date="2020-08-15T16:54:00Z">
              <w:tcPr>
                <w:tcW w:w="1440" w:type="dxa"/>
              </w:tcPr>
            </w:tcPrChange>
          </w:tcPr>
          <w:p w14:paraId="72B1914B" w14:textId="665C2354" w:rsidR="00FA7DB6" w:rsidRDefault="00FA7DB6">
            <w:pPr>
              <w:rPr>
                <w:ins w:id="259" w:author="P.Mahmoudi" w:date="2020-08-15T10:48:00Z"/>
                <w:rFonts w:ascii="Calibri" w:hAnsi="Calibri" w:cs="Calibri"/>
                <w:color w:val="000000"/>
                <w:sz w:val="20"/>
                <w:szCs w:val="20"/>
              </w:rPr>
              <w:pPrChange w:id="260" w:author="P.Mahmoudi" w:date="2020-08-15T10:57:00Z">
                <w:pPr>
                  <w:jc w:val="center"/>
                </w:pPr>
              </w:pPrChange>
            </w:pPr>
            <w:ins w:id="261" w:author="P.Mahmoudi" w:date="2020-08-15T10:49:00Z">
              <w:r>
                <w:rPr>
                  <w:rFonts w:ascii="Calibri" w:hAnsi="Calibri" w:cs="Calibri"/>
                  <w:color w:val="000000"/>
                  <w:sz w:val="20"/>
                  <w:szCs w:val="20"/>
                </w:rPr>
                <w:t>Feasible</w:t>
              </w:r>
            </w:ins>
          </w:p>
        </w:tc>
        <w:tc>
          <w:tcPr>
            <w:tcW w:w="1440" w:type="dxa"/>
            <w:vAlign w:val="center"/>
            <w:tcPrChange w:id="262" w:author="P.Mahmoudi" w:date="2020-08-15T16:54:00Z">
              <w:tcPr>
                <w:tcW w:w="1440" w:type="dxa"/>
                <w:vAlign w:val="center"/>
              </w:tcPr>
            </w:tcPrChange>
          </w:tcPr>
          <w:p w14:paraId="7538953E" w14:textId="7D64ADD8" w:rsidR="00FA7DB6" w:rsidRDefault="00FA7DB6">
            <w:pPr>
              <w:rPr>
                <w:ins w:id="263" w:author="P.Mahmoudi" w:date="2020-08-15T10:42:00Z"/>
                <w:rFonts w:ascii="Calibri" w:hAnsi="Calibri" w:cs="Calibri"/>
                <w:color w:val="000000"/>
                <w:sz w:val="20"/>
                <w:szCs w:val="20"/>
              </w:rPr>
              <w:pPrChange w:id="264" w:author="P.Mahmoudi" w:date="2020-08-15T10:57:00Z">
                <w:pPr>
                  <w:jc w:val="both"/>
                </w:pPr>
              </w:pPrChange>
            </w:pPr>
            <w:ins w:id="265" w:author="P.Mahmoudi" w:date="2020-08-15T10:50:00Z">
              <w:r>
                <w:rPr>
                  <w:rFonts w:ascii="Calibri" w:hAnsi="Calibri" w:cs="Calibri"/>
                  <w:color w:val="000000"/>
                  <w:sz w:val="20"/>
                  <w:szCs w:val="20"/>
                </w:rPr>
                <w:t>Available</w:t>
              </w:r>
            </w:ins>
          </w:p>
        </w:tc>
      </w:tr>
      <w:tr w:rsidR="00FA7DB6" w:rsidRPr="00612F49" w14:paraId="0DA3AF6F" w14:textId="16C263DC" w:rsidTr="00CE728B">
        <w:trPr>
          <w:trHeight w:val="474"/>
          <w:trPrChange w:id="266" w:author="P.Mahmoudi" w:date="2020-08-15T16:54:00Z">
            <w:trPr>
              <w:trHeight w:val="474"/>
            </w:trPr>
          </w:trPrChange>
        </w:trPr>
        <w:tc>
          <w:tcPr>
            <w:tcW w:w="653" w:type="dxa"/>
            <w:shd w:val="clear" w:color="auto" w:fill="auto"/>
            <w:noWrap/>
            <w:vAlign w:val="center"/>
            <w:tcPrChange w:id="267" w:author="P.Mahmoudi" w:date="2020-08-15T16:54:00Z">
              <w:tcPr>
                <w:tcW w:w="653" w:type="dxa"/>
                <w:shd w:val="clear" w:color="auto" w:fill="auto"/>
                <w:noWrap/>
                <w:vAlign w:val="center"/>
              </w:tcPr>
            </w:tcPrChange>
          </w:tcPr>
          <w:p w14:paraId="64100E1E" w14:textId="71B611A8" w:rsidR="00FA7DB6" w:rsidRPr="00612F49" w:rsidRDefault="00FA7DB6" w:rsidP="009F08D6">
            <w:pPr>
              <w:jc w:val="both"/>
              <w:rPr>
                <w:rFonts w:ascii="Calibri" w:hAnsi="Calibri" w:cs="Calibri"/>
                <w:color w:val="000000"/>
                <w:sz w:val="20"/>
                <w:szCs w:val="20"/>
              </w:rPr>
            </w:pPr>
            <w:del w:id="268" w:author="P.Mahmoudi" w:date="2020-08-15T17:44:00Z">
              <w:r w:rsidDel="007A74ED">
                <w:rPr>
                  <w:rFonts w:ascii="Calibri" w:hAnsi="Calibri" w:cs="Calibri"/>
                  <w:color w:val="000000"/>
                  <w:sz w:val="20"/>
                  <w:szCs w:val="20"/>
                </w:rPr>
                <w:delText>6</w:delText>
              </w:r>
            </w:del>
            <w:ins w:id="269" w:author="P.Mahmoudi" w:date="2020-08-15T17:44:00Z">
              <w:r w:rsidR="007A74ED">
                <w:rPr>
                  <w:rFonts w:ascii="Calibri" w:hAnsi="Calibri" w:cs="Calibri"/>
                  <w:color w:val="000000"/>
                  <w:sz w:val="20"/>
                  <w:szCs w:val="20"/>
                </w:rPr>
                <w:t>9</w:t>
              </w:r>
            </w:ins>
          </w:p>
        </w:tc>
        <w:tc>
          <w:tcPr>
            <w:tcW w:w="2312" w:type="dxa"/>
            <w:shd w:val="clear" w:color="auto" w:fill="auto"/>
            <w:noWrap/>
            <w:vAlign w:val="center"/>
            <w:tcPrChange w:id="270" w:author="P.Mahmoudi" w:date="2020-08-15T16:54:00Z">
              <w:tcPr>
                <w:tcW w:w="2312" w:type="dxa"/>
                <w:shd w:val="clear" w:color="auto" w:fill="auto"/>
                <w:noWrap/>
                <w:vAlign w:val="center"/>
              </w:tcPr>
            </w:tcPrChange>
          </w:tcPr>
          <w:p w14:paraId="56FA9300" w14:textId="580FFEF6" w:rsidR="00FA7DB6" w:rsidRDefault="00FA7DB6" w:rsidP="009F08D6">
            <w:pPr>
              <w:jc w:val="both"/>
              <w:rPr>
                <w:rFonts w:ascii="Calibri" w:hAnsi="Calibri" w:cs="Calibri"/>
                <w:color w:val="000000"/>
                <w:sz w:val="20"/>
                <w:szCs w:val="20"/>
              </w:rPr>
            </w:pPr>
            <w:r>
              <w:rPr>
                <w:rFonts w:ascii="Calibri" w:hAnsi="Calibri" w:cs="Calibri"/>
                <w:color w:val="000000"/>
                <w:sz w:val="20"/>
                <w:szCs w:val="20"/>
              </w:rPr>
              <w:t>Add GIS site type information</w:t>
            </w:r>
          </w:p>
        </w:tc>
        <w:tc>
          <w:tcPr>
            <w:tcW w:w="1170" w:type="dxa"/>
            <w:shd w:val="clear" w:color="auto" w:fill="auto"/>
            <w:noWrap/>
            <w:vAlign w:val="center"/>
            <w:tcPrChange w:id="271" w:author="P.Mahmoudi" w:date="2020-08-15T16:54:00Z">
              <w:tcPr>
                <w:tcW w:w="1170" w:type="dxa"/>
                <w:shd w:val="clear" w:color="auto" w:fill="auto"/>
                <w:noWrap/>
                <w:vAlign w:val="center"/>
              </w:tcPr>
            </w:tcPrChange>
          </w:tcPr>
          <w:p w14:paraId="65E65BBC" w14:textId="3D8EE747" w:rsidR="00FA7DB6" w:rsidRDefault="00FA7DB6">
            <w:pPr>
              <w:rPr>
                <w:rFonts w:ascii="Calibri" w:hAnsi="Calibri" w:cs="Calibri"/>
                <w:color w:val="000000"/>
                <w:sz w:val="20"/>
                <w:szCs w:val="20"/>
              </w:rPr>
              <w:pPrChange w:id="272"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273" w:author="P.Mahmoudi" w:date="2020-08-15T16:54:00Z">
              <w:tcPr>
                <w:tcW w:w="1440" w:type="dxa"/>
                <w:shd w:val="clear" w:color="auto" w:fill="auto"/>
                <w:noWrap/>
                <w:vAlign w:val="center"/>
              </w:tcPr>
            </w:tcPrChange>
          </w:tcPr>
          <w:p w14:paraId="515A3B59" w14:textId="2E4B58C0" w:rsidR="00FA7DB6" w:rsidRDefault="00FA7DB6" w:rsidP="009F08D6">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274" w:author="P.Mahmoudi" w:date="2020-08-15T16:54:00Z">
              <w:tcPr>
                <w:tcW w:w="1800" w:type="dxa"/>
              </w:tcPr>
            </w:tcPrChange>
          </w:tcPr>
          <w:p w14:paraId="180711A9" w14:textId="3DF603CC" w:rsidR="00FA7DB6" w:rsidRDefault="00FA7DB6">
            <w:pPr>
              <w:rPr>
                <w:rFonts w:ascii="Calibri" w:hAnsi="Calibri" w:cs="Calibri"/>
                <w:color w:val="000000"/>
                <w:sz w:val="20"/>
                <w:szCs w:val="20"/>
              </w:rPr>
              <w:pPrChange w:id="275" w:author="P.Mahmoudi" w:date="2020-08-15T16:54:00Z">
                <w:pPr>
                  <w:jc w:val="both"/>
                </w:pPr>
              </w:pPrChange>
            </w:pPr>
            <w:ins w:id="276" w:author="P.Mahmoudi" w:date="2020-07-26T17:44:00Z">
              <w:r>
                <w:rPr>
                  <w:rFonts w:ascii="Calibri" w:hAnsi="Calibri" w:cs="Calibri"/>
                  <w:color w:val="000000"/>
                  <w:sz w:val="20"/>
                  <w:szCs w:val="20"/>
                </w:rPr>
                <w:t>GIS site type</w:t>
              </w:r>
            </w:ins>
            <w:ins w:id="277" w:author="P.Mahmoudi" w:date="2020-07-26T17:51:00Z">
              <w:r>
                <w:rPr>
                  <w:rFonts w:ascii="Calibri" w:hAnsi="Calibri" w:cs="Calibri"/>
                  <w:color w:val="000000"/>
                  <w:sz w:val="20"/>
                  <w:szCs w:val="20"/>
                </w:rPr>
                <w:t xml:space="preserve"> is available as a filter</w:t>
              </w:r>
            </w:ins>
          </w:p>
        </w:tc>
        <w:tc>
          <w:tcPr>
            <w:tcW w:w="1440" w:type="dxa"/>
            <w:vAlign w:val="center"/>
            <w:tcPrChange w:id="278" w:author="P.Mahmoudi" w:date="2020-08-15T16:54:00Z">
              <w:tcPr>
                <w:tcW w:w="1440" w:type="dxa"/>
              </w:tcPr>
            </w:tcPrChange>
          </w:tcPr>
          <w:p w14:paraId="5C531EE9" w14:textId="674B6076" w:rsidR="00FA7DB6" w:rsidRDefault="00FA7DB6">
            <w:pPr>
              <w:rPr>
                <w:ins w:id="279" w:author="P.Mahmoudi" w:date="2020-08-15T10:48:00Z"/>
                <w:rFonts w:ascii="Calibri" w:hAnsi="Calibri" w:cs="Calibri"/>
                <w:color w:val="000000"/>
                <w:sz w:val="20"/>
                <w:szCs w:val="20"/>
              </w:rPr>
              <w:pPrChange w:id="280" w:author="P.Mahmoudi" w:date="2020-08-15T16:48:00Z">
                <w:pPr>
                  <w:jc w:val="center"/>
                </w:pPr>
              </w:pPrChange>
            </w:pPr>
            <w:ins w:id="281" w:author="P.Mahmoudi" w:date="2020-08-15T10:49:00Z">
              <w:r>
                <w:rPr>
                  <w:rFonts w:ascii="Calibri" w:hAnsi="Calibri" w:cs="Calibri"/>
                  <w:color w:val="000000"/>
                  <w:sz w:val="20"/>
                  <w:szCs w:val="20"/>
                </w:rPr>
                <w:t>Feasible</w:t>
              </w:r>
            </w:ins>
          </w:p>
        </w:tc>
        <w:tc>
          <w:tcPr>
            <w:tcW w:w="1440" w:type="dxa"/>
            <w:vAlign w:val="center"/>
            <w:tcPrChange w:id="282" w:author="P.Mahmoudi" w:date="2020-08-15T16:54:00Z">
              <w:tcPr>
                <w:tcW w:w="1440" w:type="dxa"/>
                <w:vAlign w:val="center"/>
              </w:tcPr>
            </w:tcPrChange>
          </w:tcPr>
          <w:p w14:paraId="3A7DBDF9" w14:textId="11BC1571" w:rsidR="00FA7DB6" w:rsidRDefault="00FA7DB6">
            <w:pPr>
              <w:rPr>
                <w:ins w:id="283" w:author="P.Mahmoudi" w:date="2020-08-15T10:42:00Z"/>
                <w:rFonts w:ascii="Calibri" w:hAnsi="Calibri" w:cs="Calibri"/>
                <w:color w:val="000000"/>
                <w:sz w:val="20"/>
                <w:szCs w:val="20"/>
              </w:rPr>
            </w:pPr>
            <w:ins w:id="284" w:author="P.Mahmoudi" w:date="2020-08-15T10:50:00Z">
              <w:r>
                <w:rPr>
                  <w:rFonts w:ascii="Calibri" w:hAnsi="Calibri" w:cs="Calibri"/>
                  <w:color w:val="000000"/>
                  <w:sz w:val="20"/>
                  <w:szCs w:val="20"/>
                </w:rPr>
                <w:t>Available</w:t>
              </w:r>
            </w:ins>
          </w:p>
        </w:tc>
      </w:tr>
      <w:tr w:rsidR="00194805" w:rsidRPr="00612F49" w14:paraId="3DEC4137" w14:textId="77777777" w:rsidTr="00CE728B">
        <w:tblPrEx>
          <w:tblPrExChange w:id="285" w:author="P.Mahmoudi" w:date="2020-08-15T16:54:00Z">
            <w:tblPrEx>
              <w:tblW w:w="10255" w:type="dxa"/>
            </w:tblPrEx>
          </w:tblPrExChange>
        </w:tblPrEx>
        <w:trPr>
          <w:trHeight w:val="474"/>
          <w:ins w:id="286" w:author="P.Mahmoudi" w:date="2020-08-15T16:44:00Z"/>
          <w:trPrChange w:id="287" w:author="P.Mahmoudi" w:date="2020-08-15T16:54:00Z">
            <w:trPr>
              <w:trHeight w:val="474"/>
            </w:trPr>
          </w:trPrChange>
        </w:trPr>
        <w:tc>
          <w:tcPr>
            <w:tcW w:w="653" w:type="dxa"/>
            <w:shd w:val="clear" w:color="auto" w:fill="auto"/>
            <w:noWrap/>
            <w:vAlign w:val="center"/>
            <w:tcPrChange w:id="288" w:author="P.Mahmoudi" w:date="2020-08-15T16:54:00Z">
              <w:tcPr>
                <w:tcW w:w="653" w:type="dxa"/>
                <w:shd w:val="clear" w:color="auto" w:fill="auto"/>
                <w:noWrap/>
                <w:vAlign w:val="center"/>
              </w:tcPr>
            </w:tcPrChange>
          </w:tcPr>
          <w:p w14:paraId="7E401088" w14:textId="5E306A57" w:rsidR="00194805" w:rsidRDefault="007A74ED" w:rsidP="00194805">
            <w:pPr>
              <w:jc w:val="both"/>
              <w:rPr>
                <w:ins w:id="289" w:author="P.Mahmoudi" w:date="2020-08-15T16:44:00Z"/>
                <w:rFonts w:ascii="Calibri" w:hAnsi="Calibri" w:cs="Calibri"/>
                <w:color w:val="000000"/>
                <w:sz w:val="20"/>
                <w:szCs w:val="20"/>
              </w:rPr>
            </w:pPr>
            <w:ins w:id="290" w:author="P.Mahmoudi" w:date="2020-08-15T17:44:00Z">
              <w:r>
                <w:rPr>
                  <w:rFonts w:ascii="Calibri" w:hAnsi="Calibri" w:cs="Calibri"/>
                  <w:color w:val="000000"/>
                  <w:sz w:val="20"/>
                  <w:szCs w:val="20"/>
                </w:rPr>
                <w:t>10</w:t>
              </w:r>
            </w:ins>
          </w:p>
        </w:tc>
        <w:tc>
          <w:tcPr>
            <w:tcW w:w="2312" w:type="dxa"/>
            <w:shd w:val="clear" w:color="auto" w:fill="auto"/>
            <w:noWrap/>
            <w:vAlign w:val="center"/>
            <w:tcPrChange w:id="291" w:author="P.Mahmoudi" w:date="2020-08-15T16:54:00Z">
              <w:tcPr>
                <w:tcW w:w="2312" w:type="dxa"/>
                <w:shd w:val="clear" w:color="auto" w:fill="auto"/>
                <w:noWrap/>
                <w:vAlign w:val="center"/>
              </w:tcPr>
            </w:tcPrChange>
          </w:tcPr>
          <w:p w14:paraId="7AC73354" w14:textId="134F32D7" w:rsidR="00194805" w:rsidRDefault="00194805" w:rsidP="00194805">
            <w:pPr>
              <w:jc w:val="both"/>
              <w:rPr>
                <w:ins w:id="292" w:author="P.Mahmoudi" w:date="2020-08-15T16:44:00Z"/>
                <w:rFonts w:ascii="Calibri" w:hAnsi="Calibri" w:cs="Calibri"/>
                <w:color w:val="000000"/>
                <w:sz w:val="20"/>
                <w:szCs w:val="20"/>
              </w:rPr>
            </w:pPr>
            <w:ins w:id="293" w:author="P.Mahmoudi" w:date="2020-08-15T16:44:00Z">
              <w:r w:rsidRPr="00194805">
                <w:rPr>
                  <w:rFonts w:ascii="Calibri" w:hAnsi="Calibri" w:cs="Calibri"/>
                  <w:color w:val="000000"/>
                  <w:sz w:val="20"/>
                  <w:szCs w:val="20"/>
                </w:rPr>
                <w:t>Adding profitable &amp; non profitable percentage based on above( GIS and radio type filters)</w:t>
              </w:r>
            </w:ins>
          </w:p>
        </w:tc>
        <w:tc>
          <w:tcPr>
            <w:tcW w:w="1170" w:type="dxa"/>
            <w:shd w:val="clear" w:color="auto" w:fill="auto"/>
            <w:noWrap/>
            <w:vAlign w:val="center"/>
            <w:tcPrChange w:id="294" w:author="P.Mahmoudi" w:date="2020-08-15T16:54:00Z">
              <w:tcPr>
                <w:tcW w:w="1170" w:type="dxa"/>
                <w:shd w:val="clear" w:color="auto" w:fill="auto"/>
                <w:noWrap/>
                <w:vAlign w:val="center"/>
              </w:tcPr>
            </w:tcPrChange>
          </w:tcPr>
          <w:p w14:paraId="47091C85" w14:textId="3F626A38" w:rsidR="00194805" w:rsidRDefault="00194805" w:rsidP="00194805">
            <w:pPr>
              <w:rPr>
                <w:ins w:id="295" w:author="P.Mahmoudi" w:date="2020-08-15T16:44:00Z"/>
                <w:rFonts w:ascii="Calibri" w:hAnsi="Calibri" w:cs="Calibri"/>
                <w:color w:val="000000"/>
                <w:sz w:val="20"/>
                <w:szCs w:val="20"/>
              </w:rPr>
            </w:pPr>
            <w:ins w:id="296" w:author="P.Mahmoudi" w:date="2020-08-15T16:45:00Z">
              <w:r>
                <w:rPr>
                  <w:rFonts w:ascii="Calibri" w:hAnsi="Calibri" w:cs="Calibri"/>
                  <w:color w:val="000000"/>
                  <w:sz w:val="20"/>
                  <w:szCs w:val="20"/>
                </w:rPr>
                <w:t>Completed</w:t>
              </w:r>
            </w:ins>
          </w:p>
        </w:tc>
        <w:tc>
          <w:tcPr>
            <w:tcW w:w="1440" w:type="dxa"/>
            <w:shd w:val="clear" w:color="auto" w:fill="auto"/>
            <w:noWrap/>
            <w:vAlign w:val="center"/>
            <w:tcPrChange w:id="297" w:author="P.Mahmoudi" w:date="2020-08-15T16:54:00Z">
              <w:tcPr>
                <w:tcW w:w="1440" w:type="dxa"/>
                <w:shd w:val="clear" w:color="auto" w:fill="auto"/>
                <w:noWrap/>
                <w:vAlign w:val="center"/>
              </w:tcPr>
            </w:tcPrChange>
          </w:tcPr>
          <w:p w14:paraId="4397EFA9" w14:textId="2B494980" w:rsidR="00194805" w:rsidRDefault="00194805" w:rsidP="00194805">
            <w:pPr>
              <w:jc w:val="both"/>
              <w:rPr>
                <w:ins w:id="298" w:author="P.Mahmoudi" w:date="2020-08-15T16:44:00Z"/>
                <w:rFonts w:ascii="Calibri" w:hAnsi="Calibri" w:cs="Calibri"/>
                <w:color w:val="000000"/>
                <w:sz w:val="20"/>
                <w:szCs w:val="20"/>
              </w:rPr>
            </w:pPr>
            <w:ins w:id="299" w:author="P.Mahmoudi" w:date="2020-08-15T16:46:00Z">
              <w:r>
                <w:rPr>
                  <w:rFonts w:ascii="Calibri" w:hAnsi="Calibri" w:cs="Calibri"/>
                  <w:color w:val="000000"/>
                  <w:sz w:val="20"/>
                  <w:szCs w:val="20"/>
                </w:rPr>
                <w:t>Dashboard has been updated</w:t>
              </w:r>
            </w:ins>
          </w:p>
        </w:tc>
        <w:tc>
          <w:tcPr>
            <w:tcW w:w="1800" w:type="dxa"/>
            <w:vAlign w:val="center"/>
            <w:tcPrChange w:id="300" w:author="P.Mahmoudi" w:date="2020-08-15T16:54:00Z">
              <w:tcPr>
                <w:tcW w:w="1800" w:type="dxa"/>
              </w:tcPr>
            </w:tcPrChange>
          </w:tcPr>
          <w:p w14:paraId="36D1FBF7" w14:textId="43B7934A" w:rsidR="00194805" w:rsidRDefault="00194805">
            <w:pPr>
              <w:rPr>
                <w:ins w:id="301" w:author="P.Mahmoudi" w:date="2020-08-15T16:44:00Z"/>
                <w:rFonts w:ascii="Calibri" w:hAnsi="Calibri" w:cs="Calibri"/>
                <w:color w:val="000000"/>
                <w:sz w:val="20"/>
                <w:szCs w:val="20"/>
              </w:rPr>
            </w:pPr>
            <w:ins w:id="302" w:author="P.Mahmoudi" w:date="2020-08-15T16:47:00Z">
              <w:r>
                <w:rPr>
                  <w:rFonts w:ascii="Calibri" w:hAnsi="Calibri" w:cs="Calibri"/>
                  <w:color w:val="000000"/>
                  <w:sz w:val="20"/>
                  <w:szCs w:val="20"/>
                </w:rPr>
                <w:t>Available in “Profitability Analysis” dashboard</w:t>
              </w:r>
            </w:ins>
          </w:p>
        </w:tc>
        <w:tc>
          <w:tcPr>
            <w:tcW w:w="1440" w:type="dxa"/>
            <w:vAlign w:val="center"/>
            <w:tcPrChange w:id="303" w:author="P.Mahmoudi" w:date="2020-08-15T16:54:00Z">
              <w:tcPr>
                <w:tcW w:w="1440" w:type="dxa"/>
                <w:vAlign w:val="center"/>
              </w:tcPr>
            </w:tcPrChange>
          </w:tcPr>
          <w:p w14:paraId="30BBF6D7" w14:textId="44E079D7" w:rsidR="00194805" w:rsidRDefault="00194805" w:rsidP="00194805">
            <w:pPr>
              <w:rPr>
                <w:ins w:id="304" w:author="P.Mahmoudi" w:date="2020-08-15T16:44:00Z"/>
                <w:rFonts w:ascii="Calibri" w:hAnsi="Calibri" w:cs="Calibri"/>
                <w:color w:val="000000"/>
                <w:sz w:val="20"/>
                <w:szCs w:val="20"/>
              </w:rPr>
            </w:pPr>
            <w:ins w:id="305" w:author="P.Mahmoudi" w:date="2020-08-15T16:46:00Z">
              <w:r>
                <w:rPr>
                  <w:rFonts w:ascii="Calibri" w:hAnsi="Calibri" w:cs="Calibri"/>
                  <w:color w:val="000000"/>
                  <w:sz w:val="20"/>
                  <w:szCs w:val="20"/>
                </w:rPr>
                <w:t>Feasible</w:t>
              </w:r>
            </w:ins>
          </w:p>
        </w:tc>
        <w:tc>
          <w:tcPr>
            <w:tcW w:w="1440" w:type="dxa"/>
            <w:vAlign w:val="center"/>
            <w:tcPrChange w:id="306" w:author="P.Mahmoudi" w:date="2020-08-15T16:54:00Z">
              <w:tcPr>
                <w:tcW w:w="1440" w:type="dxa"/>
                <w:vAlign w:val="center"/>
              </w:tcPr>
            </w:tcPrChange>
          </w:tcPr>
          <w:p w14:paraId="35F97437" w14:textId="72AEF7E2" w:rsidR="00194805" w:rsidRDefault="00194805" w:rsidP="00194805">
            <w:pPr>
              <w:rPr>
                <w:ins w:id="307" w:author="P.Mahmoudi" w:date="2020-08-15T16:44:00Z"/>
                <w:rFonts w:ascii="Calibri" w:hAnsi="Calibri" w:cs="Calibri"/>
                <w:color w:val="000000"/>
                <w:sz w:val="20"/>
                <w:szCs w:val="20"/>
              </w:rPr>
            </w:pPr>
            <w:ins w:id="308" w:author="P.Mahmoudi" w:date="2020-08-15T16:46:00Z">
              <w:r>
                <w:rPr>
                  <w:rFonts w:ascii="Calibri" w:hAnsi="Calibri" w:cs="Calibri"/>
                  <w:color w:val="000000"/>
                  <w:sz w:val="20"/>
                  <w:szCs w:val="20"/>
                </w:rPr>
                <w:t>Available</w:t>
              </w:r>
            </w:ins>
          </w:p>
        </w:tc>
      </w:tr>
      <w:tr w:rsidR="00194805" w:rsidRPr="00612F49" w14:paraId="3D7E446F" w14:textId="04EDC523" w:rsidTr="00CE728B">
        <w:trPr>
          <w:trHeight w:val="474"/>
          <w:trPrChange w:id="309" w:author="P.Mahmoudi" w:date="2020-08-15T16:54:00Z">
            <w:trPr>
              <w:trHeight w:val="474"/>
            </w:trPr>
          </w:trPrChange>
        </w:trPr>
        <w:tc>
          <w:tcPr>
            <w:tcW w:w="653" w:type="dxa"/>
            <w:shd w:val="clear" w:color="auto" w:fill="auto"/>
            <w:noWrap/>
            <w:vAlign w:val="center"/>
            <w:tcPrChange w:id="310" w:author="P.Mahmoudi" w:date="2020-08-15T16:54:00Z">
              <w:tcPr>
                <w:tcW w:w="653" w:type="dxa"/>
                <w:shd w:val="clear" w:color="auto" w:fill="auto"/>
                <w:noWrap/>
                <w:vAlign w:val="center"/>
              </w:tcPr>
            </w:tcPrChange>
          </w:tcPr>
          <w:p w14:paraId="41382513" w14:textId="33138D2C" w:rsidR="00194805" w:rsidRPr="00612F49" w:rsidRDefault="00194805" w:rsidP="00194805">
            <w:pPr>
              <w:jc w:val="both"/>
              <w:rPr>
                <w:rFonts w:ascii="Calibri" w:hAnsi="Calibri" w:cs="Calibri"/>
                <w:color w:val="000000"/>
                <w:sz w:val="20"/>
                <w:szCs w:val="20"/>
              </w:rPr>
            </w:pPr>
            <w:del w:id="311" w:author="P.Mahmoudi" w:date="2020-08-15T17:44:00Z">
              <w:r w:rsidDel="007A74ED">
                <w:rPr>
                  <w:rFonts w:ascii="Calibri" w:hAnsi="Calibri" w:cs="Calibri"/>
                  <w:color w:val="000000"/>
                  <w:sz w:val="20"/>
                  <w:szCs w:val="20"/>
                </w:rPr>
                <w:delText>7</w:delText>
              </w:r>
            </w:del>
            <w:ins w:id="312" w:author="P.Mahmoudi" w:date="2020-08-15T17:44:00Z">
              <w:r w:rsidR="007A74ED">
                <w:rPr>
                  <w:rFonts w:ascii="Calibri" w:hAnsi="Calibri" w:cs="Calibri"/>
                  <w:color w:val="000000"/>
                  <w:sz w:val="20"/>
                  <w:szCs w:val="20"/>
                </w:rPr>
                <w:t>11</w:t>
              </w:r>
            </w:ins>
          </w:p>
        </w:tc>
        <w:tc>
          <w:tcPr>
            <w:tcW w:w="2312" w:type="dxa"/>
            <w:shd w:val="clear" w:color="auto" w:fill="auto"/>
            <w:noWrap/>
            <w:vAlign w:val="center"/>
            <w:tcPrChange w:id="313" w:author="P.Mahmoudi" w:date="2020-08-15T16:54:00Z">
              <w:tcPr>
                <w:tcW w:w="2312" w:type="dxa"/>
                <w:shd w:val="clear" w:color="auto" w:fill="auto"/>
                <w:noWrap/>
                <w:vAlign w:val="center"/>
              </w:tcPr>
            </w:tcPrChange>
          </w:tcPr>
          <w:p w14:paraId="21F331D4" w14:textId="406ECC0E" w:rsidR="00194805" w:rsidRDefault="00194805" w:rsidP="00194805">
            <w:pPr>
              <w:jc w:val="both"/>
              <w:rPr>
                <w:rFonts w:ascii="Calibri" w:hAnsi="Calibri" w:cs="Calibri"/>
                <w:color w:val="000000"/>
                <w:sz w:val="20"/>
                <w:szCs w:val="20"/>
              </w:rPr>
            </w:pPr>
            <w:r>
              <w:rPr>
                <w:rFonts w:ascii="Calibri" w:hAnsi="Calibri" w:cs="Calibri"/>
                <w:color w:val="000000"/>
                <w:sz w:val="20"/>
                <w:szCs w:val="20"/>
              </w:rPr>
              <w:t>Add Radio site type information</w:t>
            </w:r>
          </w:p>
        </w:tc>
        <w:tc>
          <w:tcPr>
            <w:tcW w:w="1170" w:type="dxa"/>
            <w:shd w:val="clear" w:color="auto" w:fill="auto"/>
            <w:noWrap/>
            <w:vAlign w:val="center"/>
            <w:tcPrChange w:id="314" w:author="P.Mahmoudi" w:date="2020-08-15T16:54:00Z">
              <w:tcPr>
                <w:tcW w:w="1170" w:type="dxa"/>
                <w:shd w:val="clear" w:color="auto" w:fill="auto"/>
                <w:noWrap/>
                <w:vAlign w:val="center"/>
              </w:tcPr>
            </w:tcPrChange>
          </w:tcPr>
          <w:p w14:paraId="09CB6963" w14:textId="268CA5EA" w:rsidR="00194805" w:rsidRDefault="00194805">
            <w:pPr>
              <w:rPr>
                <w:rFonts w:ascii="Calibri" w:hAnsi="Calibri" w:cs="Calibri"/>
                <w:color w:val="000000"/>
                <w:sz w:val="20"/>
                <w:szCs w:val="20"/>
              </w:rPr>
              <w:pPrChange w:id="315"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316" w:author="P.Mahmoudi" w:date="2020-08-15T16:54:00Z">
              <w:tcPr>
                <w:tcW w:w="1440" w:type="dxa"/>
                <w:shd w:val="clear" w:color="auto" w:fill="auto"/>
                <w:noWrap/>
                <w:vAlign w:val="center"/>
              </w:tcPr>
            </w:tcPrChange>
          </w:tcPr>
          <w:p w14:paraId="5B96A67F" w14:textId="7CC5D4F3" w:rsidR="00194805" w:rsidRDefault="00194805" w:rsidP="00194805">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317" w:author="P.Mahmoudi" w:date="2020-08-15T16:54:00Z">
              <w:tcPr>
                <w:tcW w:w="1800" w:type="dxa"/>
              </w:tcPr>
            </w:tcPrChange>
          </w:tcPr>
          <w:p w14:paraId="614C4010" w14:textId="4D22D614" w:rsidR="00194805" w:rsidRDefault="00194805">
            <w:pPr>
              <w:rPr>
                <w:rFonts w:ascii="Calibri" w:hAnsi="Calibri" w:cs="Calibri"/>
                <w:color w:val="000000"/>
                <w:sz w:val="20"/>
                <w:szCs w:val="20"/>
              </w:rPr>
              <w:pPrChange w:id="318" w:author="P.Mahmoudi" w:date="2020-08-15T16:54:00Z">
                <w:pPr>
                  <w:jc w:val="both"/>
                </w:pPr>
              </w:pPrChange>
            </w:pPr>
            <w:ins w:id="319" w:author="P.Mahmoudi" w:date="2020-07-26T17:51:00Z">
              <w:r>
                <w:rPr>
                  <w:rFonts w:ascii="Calibri" w:hAnsi="Calibri" w:cs="Calibri"/>
                  <w:color w:val="000000"/>
                  <w:sz w:val="20"/>
                  <w:szCs w:val="20"/>
                </w:rPr>
                <w:t>R</w:t>
              </w:r>
            </w:ins>
            <w:ins w:id="320" w:author="P.Mahmoudi" w:date="2020-07-26T17:44:00Z">
              <w:r>
                <w:rPr>
                  <w:rFonts w:ascii="Calibri" w:hAnsi="Calibri" w:cs="Calibri"/>
                  <w:color w:val="000000"/>
                  <w:sz w:val="20"/>
                  <w:szCs w:val="20"/>
                </w:rPr>
                <w:t xml:space="preserve">adio site type </w:t>
              </w:r>
            </w:ins>
            <w:ins w:id="321" w:author="P.Mahmoudi" w:date="2020-07-26T17:51:00Z">
              <w:r>
                <w:rPr>
                  <w:rFonts w:ascii="Calibri" w:hAnsi="Calibri" w:cs="Calibri"/>
                  <w:color w:val="000000"/>
                  <w:sz w:val="20"/>
                  <w:szCs w:val="20"/>
                </w:rPr>
                <w:t>is available as a filter</w:t>
              </w:r>
            </w:ins>
          </w:p>
        </w:tc>
        <w:tc>
          <w:tcPr>
            <w:tcW w:w="1440" w:type="dxa"/>
            <w:vAlign w:val="center"/>
            <w:tcPrChange w:id="322" w:author="P.Mahmoudi" w:date="2020-08-15T16:54:00Z">
              <w:tcPr>
                <w:tcW w:w="1440" w:type="dxa"/>
              </w:tcPr>
            </w:tcPrChange>
          </w:tcPr>
          <w:p w14:paraId="5158AD6E" w14:textId="7B3F6907" w:rsidR="00194805" w:rsidRDefault="00194805">
            <w:pPr>
              <w:rPr>
                <w:ins w:id="323" w:author="P.Mahmoudi" w:date="2020-08-15T10:48:00Z"/>
                <w:rFonts w:ascii="Calibri" w:hAnsi="Calibri" w:cs="Calibri"/>
                <w:color w:val="000000"/>
                <w:sz w:val="20"/>
                <w:szCs w:val="20"/>
              </w:rPr>
              <w:pPrChange w:id="324" w:author="P.Mahmoudi" w:date="2020-08-15T10:57:00Z">
                <w:pPr>
                  <w:jc w:val="center"/>
                </w:pPr>
              </w:pPrChange>
            </w:pPr>
            <w:ins w:id="325" w:author="P.Mahmoudi" w:date="2020-08-15T10:49:00Z">
              <w:r>
                <w:rPr>
                  <w:rFonts w:ascii="Calibri" w:hAnsi="Calibri" w:cs="Calibri"/>
                  <w:color w:val="000000"/>
                  <w:sz w:val="20"/>
                  <w:szCs w:val="20"/>
                </w:rPr>
                <w:t>Feasible</w:t>
              </w:r>
            </w:ins>
          </w:p>
        </w:tc>
        <w:tc>
          <w:tcPr>
            <w:tcW w:w="1440" w:type="dxa"/>
            <w:vAlign w:val="center"/>
            <w:tcPrChange w:id="326" w:author="P.Mahmoudi" w:date="2020-08-15T16:54:00Z">
              <w:tcPr>
                <w:tcW w:w="1440" w:type="dxa"/>
                <w:vAlign w:val="center"/>
              </w:tcPr>
            </w:tcPrChange>
          </w:tcPr>
          <w:p w14:paraId="30B094BA" w14:textId="10568176" w:rsidR="00194805" w:rsidRDefault="00194805">
            <w:pPr>
              <w:rPr>
                <w:ins w:id="327" w:author="P.Mahmoudi" w:date="2020-08-15T10:42:00Z"/>
                <w:rFonts w:ascii="Calibri" w:hAnsi="Calibri" w:cs="Calibri"/>
                <w:color w:val="000000"/>
                <w:sz w:val="20"/>
                <w:szCs w:val="20"/>
              </w:rPr>
              <w:pPrChange w:id="328" w:author="P.Mahmoudi" w:date="2020-08-15T10:57:00Z">
                <w:pPr>
                  <w:jc w:val="both"/>
                </w:pPr>
              </w:pPrChange>
            </w:pPr>
            <w:ins w:id="329" w:author="P.Mahmoudi" w:date="2020-08-15T10:50:00Z">
              <w:r>
                <w:rPr>
                  <w:rFonts w:ascii="Calibri" w:hAnsi="Calibri" w:cs="Calibri"/>
                  <w:color w:val="000000"/>
                  <w:sz w:val="20"/>
                  <w:szCs w:val="20"/>
                </w:rPr>
                <w:t>Available</w:t>
              </w:r>
            </w:ins>
          </w:p>
        </w:tc>
      </w:tr>
      <w:tr w:rsidR="00194805" w:rsidRPr="00612F49" w14:paraId="67D37C21" w14:textId="01466237" w:rsidTr="00CE728B">
        <w:trPr>
          <w:trHeight w:val="474"/>
          <w:trPrChange w:id="330" w:author="P.Mahmoudi" w:date="2020-08-15T16:54:00Z">
            <w:trPr>
              <w:trHeight w:val="474"/>
            </w:trPr>
          </w:trPrChange>
        </w:trPr>
        <w:tc>
          <w:tcPr>
            <w:tcW w:w="653" w:type="dxa"/>
            <w:shd w:val="clear" w:color="auto" w:fill="auto"/>
            <w:noWrap/>
            <w:vAlign w:val="center"/>
            <w:tcPrChange w:id="331" w:author="P.Mahmoudi" w:date="2020-08-15T16:54:00Z">
              <w:tcPr>
                <w:tcW w:w="653" w:type="dxa"/>
                <w:shd w:val="clear" w:color="auto" w:fill="auto"/>
                <w:noWrap/>
                <w:vAlign w:val="center"/>
              </w:tcPr>
            </w:tcPrChange>
          </w:tcPr>
          <w:p w14:paraId="40751DD4" w14:textId="18A46140" w:rsidR="00194805" w:rsidRPr="00612F49" w:rsidRDefault="00194805" w:rsidP="00194805">
            <w:pPr>
              <w:jc w:val="both"/>
              <w:rPr>
                <w:rFonts w:ascii="Calibri" w:hAnsi="Calibri" w:cs="Calibri"/>
                <w:color w:val="000000"/>
                <w:sz w:val="20"/>
                <w:szCs w:val="20"/>
              </w:rPr>
            </w:pPr>
            <w:del w:id="332" w:author="P.Mahmoudi" w:date="2020-08-15T17:45:00Z">
              <w:r w:rsidDel="007A74ED">
                <w:rPr>
                  <w:rFonts w:ascii="Calibri" w:hAnsi="Calibri" w:cs="Calibri"/>
                  <w:color w:val="000000"/>
                  <w:sz w:val="20"/>
                  <w:szCs w:val="20"/>
                </w:rPr>
                <w:lastRenderedPageBreak/>
                <w:delText>8</w:delText>
              </w:r>
            </w:del>
            <w:ins w:id="333" w:author="P.Mahmoudi" w:date="2020-08-15T17:45:00Z">
              <w:r w:rsidR="007A74ED">
                <w:rPr>
                  <w:rFonts w:ascii="Calibri" w:hAnsi="Calibri" w:cs="Calibri"/>
                  <w:color w:val="000000"/>
                  <w:sz w:val="20"/>
                  <w:szCs w:val="20"/>
                </w:rPr>
                <w:t>12</w:t>
              </w:r>
            </w:ins>
          </w:p>
        </w:tc>
        <w:tc>
          <w:tcPr>
            <w:tcW w:w="2312" w:type="dxa"/>
            <w:shd w:val="clear" w:color="auto" w:fill="auto"/>
            <w:noWrap/>
            <w:vAlign w:val="center"/>
            <w:tcPrChange w:id="334" w:author="P.Mahmoudi" w:date="2020-08-15T16:54:00Z">
              <w:tcPr>
                <w:tcW w:w="2312" w:type="dxa"/>
                <w:shd w:val="clear" w:color="auto" w:fill="auto"/>
                <w:noWrap/>
                <w:vAlign w:val="center"/>
              </w:tcPr>
            </w:tcPrChange>
          </w:tcPr>
          <w:p w14:paraId="68063424" w14:textId="1FFC0436" w:rsidR="00194805" w:rsidRDefault="00194805" w:rsidP="00194805">
            <w:pPr>
              <w:jc w:val="both"/>
              <w:rPr>
                <w:rFonts w:ascii="Calibri" w:hAnsi="Calibri" w:cs="Calibri"/>
                <w:color w:val="000000"/>
                <w:sz w:val="20"/>
                <w:szCs w:val="20"/>
              </w:rPr>
            </w:pPr>
            <w:r>
              <w:rPr>
                <w:rFonts w:ascii="Calibri" w:hAnsi="Calibri" w:cs="Calibri"/>
                <w:color w:val="000000"/>
                <w:sz w:val="20"/>
                <w:szCs w:val="20"/>
              </w:rPr>
              <w:t>Add site status information</w:t>
            </w:r>
          </w:p>
        </w:tc>
        <w:tc>
          <w:tcPr>
            <w:tcW w:w="1170" w:type="dxa"/>
            <w:shd w:val="clear" w:color="auto" w:fill="auto"/>
            <w:noWrap/>
            <w:vAlign w:val="center"/>
            <w:tcPrChange w:id="335" w:author="P.Mahmoudi" w:date="2020-08-15T16:54:00Z">
              <w:tcPr>
                <w:tcW w:w="1170" w:type="dxa"/>
                <w:shd w:val="clear" w:color="auto" w:fill="auto"/>
                <w:noWrap/>
                <w:vAlign w:val="center"/>
              </w:tcPr>
            </w:tcPrChange>
          </w:tcPr>
          <w:p w14:paraId="510B3905" w14:textId="0D893EEC" w:rsidR="00194805" w:rsidRDefault="00194805">
            <w:pPr>
              <w:rPr>
                <w:rFonts w:ascii="Calibri" w:hAnsi="Calibri" w:cs="Calibri"/>
                <w:color w:val="000000"/>
                <w:sz w:val="20"/>
                <w:szCs w:val="20"/>
              </w:rPr>
              <w:pPrChange w:id="336"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337" w:author="P.Mahmoudi" w:date="2020-08-15T16:54:00Z">
              <w:tcPr>
                <w:tcW w:w="1440" w:type="dxa"/>
                <w:shd w:val="clear" w:color="auto" w:fill="auto"/>
                <w:noWrap/>
                <w:vAlign w:val="center"/>
              </w:tcPr>
            </w:tcPrChange>
          </w:tcPr>
          <w:p w14:paraId="36975CE5" w14:textId="653F9A48" w:rsidR="00194805" w:rsidRDefault="00194805" w:rsidP="00194805">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338" w:author="P.Mahmoudi" w:date="2020-08-15T16:54:00Z">
              <w:tcPr>
                <w:tcW w:w="1800" w:type="dxa"/>
              </w:tcPr>
            </w:tcPrChange>
          </w:tcPr>
          <w:p w14:paraId="230B3CA3" w14:textId="19982D58" w:rsidR="00194805" w:rsidRDefault="00194805">
            <w:pPr>
              <w:rPr>
                <w:rFonts w:ascii="Calibri" w:hAnsi="Calibri" w:cs="Calibri"/>
                <w:color w:val="000000"/>
                <w:sz w:val="20"/>
                <w:szCs w:val="20"/>
              </w:rPr>
              <w:pPrChange w:id="339" w:author="P.Mahmoudi" w:date="2020-08-15T16:54:00Z">
                <w:pPr>
                  <w:jc w:val="both"/>
                </w:pPr>
              </w:pPrChange>
            </w:pPr>
            <w:ins w:id="340" w:author="P.Mahmoudi" w:date="2020-07-26T17:52:00Z">
              <w:r>
                <w:rPr>
                  <w:rFonts w:ascii="Calibri" w:hAnsi="Calibri" w:cs="Calibri"/>
                  <w:color w:val="000000"/>
                  <w:sz w:val="20"/>
                  <w:szCs w:val="20"/>
                </w:rPr>
                <w:t>S</w:t>
              </w:r>
            </w:ins>
            <w:ins w:id="341" w:author="P.Mahmoudi" w:date="2020-07-26T17:45:00Z">
              <w:r>
                <w:rPr>
                  <w:rFonts w:ascii="Calibri" w:hAnsi="Calibri" w:cs="Calibri"/>
                  <w:color w:val="000000"/>
                  <w:sz w:val="20"/>
                  <w:szCs w:val="20"/>
                </w:rPr>
                <w:t>ite status</w:t>
              </w:r>
            </w:ins>
            <w:ins w:id="342" w:author="P.Mahmoudi" w:date="2020-07-26T17:52:00Z">
              <w:r>
                <w:rPr>
                  <w:rFonts w:ascii="Calibri" w:hAnsi="Calibri" w:cs="Calibri"/>
                  <w:color w:val="000000"/>
                  <w:sz w:val="20"/>
                  <w:szCs w:val="20"/>
                </w:rPr>
                <w:t xml:space="preserve"> is available as a filter</w:t>
              </w:r>
            </w:ins>
          </w:p>
        </w:tc>
        <w:tc>
          <w:tcPr>
            <w:tcW w:w="1440" w:type="dxa"/>
            <w:vAlign w:val="center"/>
            <w:tcPrChange w:id="343" w:author="P.Mahmoudi" w:date="2020-08-15T16:54:00Z">
              <w:tcPr>
                <w:tcW w:w="1440" w:type="dxa"/>
              </w:tcPr>
            </w:tcPrChange>
          </w:tcPr>
          <w:p w14:paraId="3AA76AAD" w14:textId="63568468" w:rsidR="00194805" w:rsidRDefault="00194805">
            <w:pPr>
              <w:rPr>
                <w:ins w:id="344" w:author="P.Mahmoudi" w:date="2020-08-15T10:48:00Z"/>
                <w:rFonts w:ascii="Calibri" w:hAnsi="Calibri" w:cs="Calibri"/>
                <w:color w:val="000000"/>
                <w:sz w:val="20"/>
                <w:szCs w:val="20"/>
              </w:rPr>
              <w:pPrChange w:id="345" w:author="P.Mahmoudi" w:date="2020-08-15T10:57:00Z">
                <w:pPr>
                  <w:jc w:val="center"/>
                </w:pPr>
              </w:pPrChange>
            </w:pPr>
            <w:ins w:id="346" w:author="P.Mahmoudi" w:date="2020-08-15T10:49:00Z">
              <w:r>
                <w:rPr>
                  <w:rFonts w:ascii="Calibri" w:hAnsi="Calibri" w:cs="Calibri"/>
                  <w:color w:val="000000"/>
                  <w:sz w:val="20"/>
                  <w:szCs w:val="20"/>
                </w:rPr>
                <w:t>Feasible</w:t>
              </w:r>
            </w:ins>
          </w:p>
        </w:tc>
        <w:tc>
          <w:tcPr>
            <w:tcW w:w="1440" w:type="dxa"/>
            <w:vAlign w:val="center"/>
            <w:tcPrChange w:id="347" w:author="P.Mahmoudi" w:date="2020-08-15T16:54:00Z">
              <w:tcPr>
                <w:tcW w:w="1440" w:type="dxa"/>
                <w:vAlign w:val="center"/>
              </w:tcPr>
            </w:tcPrChange>
          </w:tcPr>
          <w:p w14:paraId="043285C4" w14:textId="04603593" w:rsidR="00194805" w:rsidRDefault="00194805">
            <w:pPr>
              <w:rPr>
                <w:ins w:id="348" w:author="P.Mahmoudi" w:date="2020-08-15T10:42:00Z"/>
                <w:rFonts w:ascii="Calibri" w:hAnsi="Calibri" w:cs="Calibri"/>
                <w:color w:val="000000"/>
                <w:sz w:val="20"/>
                <w:szCs w:val="20"/>
              </w:rPr>
              <w:pPrChange w:id="349" w:author="P.Mahmoudi" w:date="2020-08-15T10:57:00Z">
                <w:pPr>
                  <w:jc w:val="both"/>
                </w:pPr>
              </w:pPrChange>
            </w:pPr>
            <w:ins w:id="350" w:author="P.Mahmoudi" w:date="2020-08-15T10:50:00Z">
              <w:r>
                <w:rPr>
                  <w:rFonts w:ascii="Calibri" w:hAnsi="Calibri" w:cs="Calibri"/>
                  <w:color w:val="000000"/>
                  <w:sz w:val="20"/>
                  <w:szCs w:val="20"/>
                </w:rPr>
                <w:t>Available</w:t>
              </w:r>
            </w:ins>
          </w:p>
        </w:tc>
      </w:tr>
      <w:tr w:rsidR="00194805" w:rsidRPr="00612F49" w14:paraId="490BD0BC" w14:textId="21426302" w:rsidTr="00CE728B">
        <w:trPr>
          <w:trHeight w:val="474"/>
          <w:trPrChange w:id="351" w:author="P.Mahmoudi" w:date="2020-08-15T16:54:00Z">
            <w:trPr>
              <w:trHeight w:val="474"/>
            </w:trPr>
          </w:trPrChange>
        </w:trPr>
        <w:tc>
          <w:tcPr>
            <w:tcW w:w="653" w:type="dxa"/>
            <w:shd w:val="clear" w:color="auto" w:fill="auto"/>
            <w:noWrap/>
            <w:vAlign w:val="center"/>
            <w:tcPrChange w:id="352" w:author="P.Mahmoudi" w:date="2020-08-15T16:54:00Z">
              <w:tcPr>
                <w:tcW w:w="653" w:type="dxa"/>
                <w:shd w:val="clear" w:color="auto" w:fill="auto"/>
                <w:noWrap/>
                <w:vAlign w:val="center"/>
              </w:tcPr>
            </w:tcPrChange>
          </w:tcPr>
          <w:p w14:paraId="60FA94A0" w14:textId="6B446468" w:rsidR="00194805" w:rsidRPr="00612F49" w:rsidRDefault="00194805" w:rsidP="00194805">
            <w:pPr>
              <w:jc w:val="both"/>
              <w:rPr>
                <w:rFonts w:ascii="Calibri" w:hAnsi="Calibri" w:cs="Calibri"/>
                <w:color w:val="000000"/>
                <w:sz w:val="20"/>
                <w:szCs w:val="20"/>
              </w:rPr>
            </w:pPr>
            <w:del w:id="353" w:author="P.Mahmoudi" w:date="2020-08-15T17:45:00Z">
              <w:r w:rsidDel="007A74ED">
                <w:rPr>
                  <w:rFonts w:ascii="Calibri" w:hAnsi="Calibri" w:cs="Calibri"/>
                  <w:color w:val="000000"/>
                  <w:sz w:val="20"/>
                  <w:szCs w:val="20"/>
                </w:rPr>
                <w:delText>9</w:delText>
              </w:r>
            </w:del>
            <w:ins w:id="354" w:author="P.Mahmoudi" w:date="2020-08-15T17:45:00Z">
              <w:r w:rsidR="007A74ED">
                <w:rPr>
                  <w:rFonts w:ascii="Calibri" w:hAnsi="Calibri" w:cs="Calibri"/>
                  <w:color w:val="000000"/>
                  <w:sz w:val="20"/>
                  <w:szCs w:val="20"/>
                </w:rPr>
                <w:t>13</w:t>
              </w:r>
            </w:ins>
          </w:p>
        </w:tc>
        <w:tc>
          <w:tcPr>
            <w:tcW w:w="2312" w:type="dxa"/>
            <w:shd w:val="clear" w:color="auto" w:fill="auto"/>
            <w:noWrap/>
            <w:vAlign w:val="center"/>
            <w:tcPrChange w:id="355" w:author="P.Mahmoudi" w:date="2020-08-15T16:54:00Z">
              <w:tcPr>
                <w:tcW w:w="2312" w:type="dxa"/>
                <w:shd w:val="clear" w:color="auto" w:fill="auto"/>
                <w:noWrap/>
                <w:vAlign w:val="center"/>
              </w:tcPr>
            </w:tcPrChange>
          </w:tcPr>
          <w:p w14:paraId="0824A5C1" w14:textId="1F9643D0" w:rsidR="00194805" w:rsidRDefault="00194805">
            <w:pPr>
              <w:rPr>
                <w:rFonts w:ascii="Calibri" w:hAnsi="Calibri" w:cs="Calibri"/>
                <w:color w:val="000000"/>
                <w:sz w:val="20"/>
                <w:szCs w:val="20"/>
              </w:rPr>
              <w:pPrChange w:id="356" w:author="P.Mahmoudi" w:date="2020-07-26T17:45:00Z">
                <w:pPr>
                  <w:jc w:val="both"/>
                </w:pPr>
              </w:pPrChange>
            </w:pPr>
            <w:r w:rsidRPr="009F08D6">
              <w:rPr>
                <w:rFonts w:ascii="Calibri" w:hAnsi="Calibri" w:cs="Calibri"/>
                <w:color w:val="000000"/>
                <w:sz w:val="20"/>
                <w:szCs w:val="20"/>
              </w:rPr>
              <w:t>Add SIM technology usage(3G/4G)</w:t>
            </w:r>
          </w:p>
        </w:tc>
        <w:tc>
          <w:tcPr>
            <w:tcW w:w="1170" w:type="dxa"/>
            <w:shd w:val="clear" w:color="auto" w:fill="auto"/>
            <w:noWrap/>
            <w:vAlign w:val="center"/>
            <w:tcPrChange w:id="357" w:author="P.Mahmoudi" w:date="2020-08-15T16:54:00Z">
              <w:tcPr>
                <w:tcW w:w="1170" w:type="dxa"/>
                <w:shd w:val="clear" w:color="auto" w:fill="auto"/>
                <w:noWrap/>
                <w:vAlign w:val="center"/>
              </w:tcPr>
            </w:tcPrChange>
          </w:tcPr>
          <w:p w14:paraId="00F7989C" w14:textId="7EFFCCDD" w:rsidR="00194805" w:rsidRDefault="00194805">
            <w:pPr>
              <w:rPr>
                <w:rFonts w:ascii="Calibri" w:hAnsi="Calibri" w:cs="Calibri"/>
                <w:color w:val="000000"/>
                <w:sz w:val="20"/>
                <w:szCs w:val="20"/>
              </w:rPr>
              <w:pPrChange w:id="358"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359" w:author="P.Mahmoudi" w:date="2020-08-15T16:54:00Z">
              <w:tcPr>
                <w:tcW w:w="1440" w:type="dxa"/>
                <w:shd w:val="clear" w:color="auto" w:fill="auto"/>
                <w:noWrap/>
                <w:vAlign w:val="center"/>
              </w:tcPr>
            </w:tcPrChange>
          </w:tcPr>
          <w:p w14:paraId="35A654B1" w14:textId="36633551" w:rsidR="00194805" w:rsidRDefault="00194805" w:rsidP="00194805">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360" w:author="P.Mahmoudi" w:date="2020-08-15T16:54:00Z">
              <w:tcPr>
                <w:tcW w:w="1800" w:type="dxa"/>
              </w:tcPr>
            </w:tcPrChange>
          </w:tcPr>
          <w:p w14:paraId="0DDE0FD6" w14:textId="4B357889" w:rsidR="00194805" w:rsidRDefault="00194805">
            <w:pPr>
              <w:rPr>
                <w:rFonts w:ascii="Calibri" w:hAnsi="Calibri" w:cs="Calibri"/>
                <w:color w:val="000000"/>
                <w:sz w:val="20"/>
                <w:szCs w:val="20"/>
              </w:rPr>
              <w:pPrChange w:id="361" w:author="P.Mahmoudi" w:date="2020-08-15T16:54:00Z">
                <w:pPr>
                  <w:jc w:val="both"/>
                </w:pPr>
              </w:pPrChange>
            </w:pPr>
            <w:ins w:id="362" w:author="P.Mahmoudi" w:date="2020-07-26T17:52:00Z">
              <w:r>
                <w:rPr>
                  <w:rFonts w:ascii="Calibri" w:hAnsi="Calibri" w:cs="Calibri"/>
                  <w:color w:val="000000"/>
                  <w:sz w:val="20"/>
                  <w:szCs w:val="20"/>
                </w:rPr>
                <w:t>H</w:t>
              </w:r>
            </w:ins>
            <w:ins w:id="363" w:author="P.Mahmoudi" w:date="2020-07-26T17:45:00Z">
              <w:r>
                <w:rPr>
                  <w:rFonts w:ascii="Calibri" w:hAnsi="Calibri" w:cs="Calibri"/>
                  <w:color w:val="000000"/>
                  <w:sz w:val="20"/>
                  <w:szCs w:val="20"/>
                </w:rPr>
                <w:t>andset type</w:t>
              </w:r>
            </w:ins>
            <w:ins w:id="364" w:author="P.Mahmoudi" w:date="2020-07-26T17:52:00Z">
              <w:r>
                <w:rPr>
                  <w:rFonts w:ascii="Calibri" w:hAnsi="Calibri" w:cs="Calibri"/>
                  <w:color w:val="000000"/>
                  <w:sz w:val="20"/>
                  <w:szCs w:val="20"/>
                </w:rPr>
                <w:t xml:space="preserve"> is available as a filter</w:t>
              </w:r>
            </w:ins>
          </w:p>
        </w:tc>
        <w:tc>
          <w:tcPr>
            <w:tcW w:w="1440" w:type="dxa"/>
            <w:vAlign w:val="center"/>
            <w:tcPrChange w:id="365" w:author="P.Mahmoudi" w:date="2020-08-15T16:54:00Z">
              <w:tcPr>
                <w:tcW w:w="1440" w:type="dxa"/>
              </w:tcPr>
            </w:tcPrChange>
          </w:tcPr>
          <w:p w14:paraId="773B4F43" w14:textId="52CD0051" w:rsidR="00194805" w:rsidRDefault="00194805">
            <w:pPr>
              <w:rPr>
                <w:ins w:id="366" w:author="P.Mahmoudi" w:date="2020-08-15T10:48:00Z"/>
                <w:rFonts w:ascii="Calibri" w:hAnsi="Calibri" w:cs="Calibri"/>
                <w:color w:val="000000"/>
                <w:sz w:val="20"/>
                <w:szCs w:val="20"/>
              </w:rPr>
              <w:pPrChange w:id="367" w:author="P.Mahmoudi" w:date="2020-08-15T10:57:00Z">
                <w:pPr>
                  <w:jc w:val="center"/>
                </w:pPr>
              </w:pPrChange>
            </w:pPr>
            <w:ins w:id="368" w:author="P.Mahmoudi" w:date="2020-08-15T10:49:00Z">
              <w:r>
                <w:rPr>
                  <w:rFonts w:ascii="Calibri" w:hAnsi="Calibri" w:cs="Calibri"/>
                  <w:color w:val="000000"/>
                  <w:sz w:val="20"/>
                  <w:szCs w:val="20"/>
                </w:rPr>
                <w:t>Feasible</w:t>
              </w:r>
            </w:ins>
          </w:p>
        </w:tc>
        <w:tc>
          <w:tcPr>
            <w:tcW w:w="1440" w:type="dxa"/>
            <w:vAlign w:val="center"/>
            <w:tcPrChange w:id="369" w:author="P.Mahmoudi" w:date="2020-08-15T16:54:00Z">
              <w:tcPr>
                <w:tcW w:w="1440" w:type="dxa"/>
                <w:vAlign w:val="center"/>
              </w:tcPr>
            </w:tcPrChange>
          </w:tcPr>
          <w:p w14:paraId="0ADD088C" w14:textId="1E8BE474" w:rsidR="00194805" w:rsidRDefault="00194805">
            <w:pPr>
              <w:rPr>
                <w:ins w:id="370" w:author="P.Mahmoudi" w:date="2020-08-15T10:42:00Z"/>
                <w:rFonts w:ascii="Calibri" w:hAnsi="Calibri" w:cs="Calibri"/>
                <w:color w:val="000000"/>
                <w:sz w:val="20"/>
                <w:szCs w:val="20"/>
              </w:rPr>
              <w:pPrChange w:id="371" w:author="P.Mahmoudi" w:date="2020-08-15T10:57:00Z">
                <w:pPr>
                  <w:jc w:val="both"/>
                </w:pPr>
              </w:pPrChange>
            </w:pPr>
            <w:ins w:id="372" w:author="P.Mahmoudi" w:date="2020-08-15T10:50:00Z">
              <w:r>
                <w:rPr>
                  <w:rFonts w:ascii="Calibri" w:hAnsi="Calibri" w:cs="Calibri"/>
                  <w:color w:val="000000"/>
                  <w:sz w:val="20"/>
                  <w:szCs w:val="20"/>
                </w:rPr>
                <w:t>Available</w:t>
              </w:r>
            </w:ins>
          </w:p>
        </w:tc>
      </w:tr>
      <w:tr w:rsidR="001E4DEB" w:rsidRPr="00612F49" w14:paraId="39DA800D" w14:textId="77777777" w:rsidTr="00CE728B">
        <w:trPr>
          <w:trHeight w:val="474"/>
          <w:ins w:id="373" w:author="P.Mahmoudi" w:date="2020-08-15T17:03:00Z"/>
        </w:trPr>
        <w:tc>
          <w:tcPr>
            <w:tcW w:w="653" w:type="dxa"/>
            <w:shd w:val="clear" w:color="auto" w:fill="auto"/>
            <w:noWrap/>
            <w:vAlign w:val="center"/>
          </w:tcPr>
          <w:p w14:paraId="7FAAA70B" w14:textId="744B1879" w:rsidR="001E4DEB" w:rsidRDefault="007A74ED" w:rsidP="00194805">
            <w:pPr>
              <w:jc w:val="both"/>
              <w:rPr>
                <w:ins w:id="374" w:author="P.Mahmoudi" w:date="2020-08-15T17:03:00Z"/>
                <w:rFonts w:ascii="Calibri" w:hAnsi="Calibri" w:cs="Calibri"/>
                <w:color w:val="000000"/>
                <w:sz w:val="20"/>
                <w:szCs w:val="20"/>
              </w:rPr>
            </w:pPr>
            <w:ins w:id="375" w:author="P.Mahmoudi" w:date="2020-08-15T17:45:00Z">
              <w:r>
                <w:rPr>
                  <w:rFonts w:ascii="Calibri" w:hAnsi="Calibri" w:cs="Calibri"/>
                  <w:color w:val="000000"/>
                  <w:sz w:val="20"/>
                  <w:szCs w:val="20"/>
                </w:rPr>
                <w:t>14</w:t>
              </w:r>
            </w:ins>
          </w:p>
        </w:tc>
        <w:tc>
          <w:tcPr>
            <w:tcW w:w="2312" w:type="dxa"/>
            <w:shd w:val="clear" w:color="auto" w:fill="auto"/>
            <w:noWrap/>
            <w:vAlign w:val="center"/>
          </w:tcPr>
          <w:p w14:paraId="50D7607C" w14:textId="3F3DB783" w:rsidR="001E4DEB" w:rsidRPr="009F08D6" w:rsidRDefault="001E4DEB" w:rsidP="00194805">
            <w:pPr>
              <w:rPr>
                <w:ins w:id="376" w:author="P.Mahmoudi" w:date="2020-08-15T17:03:00Z"/>
                <w:rFonts w:ascii="Calibri" w:hAnsi="Calibri" w:cs="Calibri"/>
                <w:color w:val="000000"/>
                <w:sz w:val="20"/>
                <w:szCs w:val="20"/>
              </w:rPr>
            </w:pPr>
            <w:ins w:id="377" w:author="P.Mahmoudi" w:date="2020-08-15T17:03:00Z">
              <w:r w:rsidRPr="001E4DEB">
                <w:rPr>
                  <w:rFonts w:ascii="Calibri" w:hAnsi="Calibri" w:cs="Calibri"/>
                  <w:color w:val="000000"/>
                  <w:sz w:val="20"/>
                  <w:szCs w:val="20"/>
                </w:rPr>
                <w:t>Excluding down  sites from nonprofitable</w:t>
              </w:r>
            </w:ins>
          </w:p>
        </w:tc>
        <w:tc>
          <w:tcPr>
            <w:tcW w:w="1170" w:type="dxa"/>
            <w:shd w:val="clear" w:color="auto" w:fill="auto"/>
            <w:noWrap/>
            <w:vAlign w:val="center"/>
          </w:tcPr>
          <w:p w14:paraId="719D48E4" w14:textId="10432629" w:rsidR="001E4DEB" w:rsidRDefault="001E4DEB" w:rsidP="00194805">
            <w:pPr>
              <w:rPr>
                <w:ins w:id="378" w:author="P.Mahmoudi" w:date="2020-08-15T17:03:00Z"/>
                <w:rFonts w:ascii="Calibri" w:hAnsi="Calibri" w:cs="Calibri"/>
                <w:color w:val="000000"/>
                <w:sz w:val="20"/>
                <w:szCs w:val="20"/>
              </w:rPr>
            </w:pPr>
            <w:ins w:id="379" w:author="P.Mahmoudi" w:date="2020-08-15T17:03:00Z">
              <w:r>
                <w:rPr>
                  <w:rFonts w:ascii="Calibri" w:hAnsi="Calibri" w:cs="Calibri"/>
                  <w:color w:val="000000"/>
                  <w:sz w:val="20"/>
                  <w:szCs w:val="20"/>
                </w:rPr>
                <w:t>Completed</w:t>
              </w:r>
            </w:ins>
          </w:p>
        </w:tc>
        <w:tc>
          <w:tcPr>
            <w:tcW w:w="1440" w:type="dxa"/>
            <w:shd w:val="clear" w:color="auto" w:fill="auto"/>
            <w:noWrap/>
            <w:vAlign w:val="center"/>
          </w:tcPr>
          <w:p w14:paraId="3A02367C" w14:textId="071F0058" w:rsidR="001E4DEB" w:rsidRDefault="001E4DEB" w:rsidP="00194805">
            <w:pPr>
              <w:jc w:val="both"/>
              <w:rPr>
                <w:ins w:id="380" w:author="P.Mahmoudi" w:date="2020-08-15T17:03:00Z"/>
                <w:rFonts w:ascii="Calibri" w:hAnsi="Calibri" w:cs="Calibri"/>
                <w:color w:val="000000"/>
                <w:sz w:val="20"/>
                <w:szCs w:val="20"/>
              </w:rPr>
            </w:pPr>
            <w:ins w:id="381" w:author="P.Mahmoudi" w:date="2020-08-15T17:03:00Z">
              <w:r>
                <w:rPr>
                  <w:rFonts w:ascii="Calibri" w:hAnsi="Calibri" w:cs="Calibri"/>
                  <w:color w:val="000000"/>
                  <w:sz w:val="20"/>
                  <w:szCs w:val="20"/>
                </w:rPr>
                <w:t>Dashboard has been updated</w:t>
              </w:r>
            </w:ins>
          </w:p>
        </w:tc>
        <w:tc>
          <w:tcPr>
            <w:tcW w:w="1800" w:type="dxa"/>
            <w:vAlign w:val="center"/>
          </w:tcPr>
          <w:p w14:paraId="01F0FD01" w14:textId="167B0571" w:rsidR="001E4DEB" w:rsidRDefault="001E4DEB" w:rsidP="00CE728B">
            <w:pPr>
              <w:rPr>
                <w:ins w:id="382" w:author="P.Mahmoudi" w:date="2020-08-15T17:03:00Z"/>
                <w:rFonts w:ascii="Calibri" w:hAnsi="Calibri" w:cs="Calibri"/>
                <w:color w:val="000000"/>
                <w:sz w:val="20"/>
                <w:szCs w:val="20"/>
              </w:rPr>
            </w:pPr>
            <w:ins w:id="383" w:author="P.Mahmoudi" w:date="2020-08-15T17:04:00Z">
              <w:r>
                <w:rPr>
                  <w:rFonts w:ascii="Calibri" w:hAnsi="Calibri" w:cs="Calibri"/>
                  <w:color w:val="000000"/>
                  <w:sz w:val="20"/>
                  <w:szCs w:val="20"/>
                </w:rPr>
                <w:t>A filter is available to exclude down sites</w:t>
              </w:r>
            </w:ins>
          </w:p>
        </w:tc>
        <w:tc>
          <w:tcPr>
            <w:tcW w:w="1440" w:type="dxa"/>
            <w:vAlign w:val="center"/>
          </w:tcPr>
          <w:p w14:paraId="1526CD8F" w14:textId="7FE11D09" w:rsidR="001E4DEB" w:rsidRDefault="001E4DEB" w:rsidP="00194805">
            <w:pPr>
              <w:rPr>
                <w:ins w:id="384" w:author="P.Mahmoudi" w:date="2020-08-15T17:03:00Z"/>
                <w:rFonts w:ascii="Calibri" w:hAnsi="Calibri" w:cs="Calibri"/>
                <w:color w:val="000000"/>
                <w:sz w:val="20"/>
                <w:szCs w:val="20"/>
              </w:rPr>
            </w:pPr>
            <w:ins w:id="385" w:author="P.Mahmoudi" w:date="2020-08-15T17:04:00Z">
              <w:r>
                <w:rPr>
                  <w:rFonts w:ascii="Calibri" w:hAnsi="Calibri" w:cs="Calibri"/>
                  <w:color w:val="000000"/>
                  <w:sz w:val="20"/>
                  <w:szCs w:val="20"/>
                </w:rPr>
                <w:t>Feasible</w:t>
              </w:r>
            </w:ins>
          </w:p>
        </w:tc>
        <w:tc>
          <w:tcPr>
            <w:tcW w:w="1440" w:type="dxa"/>
            <w:vAlign w:val="center"/>
          </w:tcPr>
          <w:p w14:paraId="0CA8914A" w14:textId="5B773976" w:rsidR="001E4DEB" w:rsidRDefault="001E4DEB" w:rsidP="00194805">
            <w:pPr>
              <w:rPr>
                <w:ins w:id="386" w:author="P.Mahmoudi" w:date="2020-08-15T17:03:00Z"/>
                <w:rFonts w:ascii="Calibri" w:hAnsi="Calibri" w:cs="Calibri"/>
                <w:color w:val="000000"/>
                <w:sz w:val="20"/>
                <w:szCs w:val="20"/>
              </w:rPr>
            </w:pPr>
            <w:ins w:id="387" w:author="P.Mahmoudi" w:date="2020-08-15T17:04:00Z">
              <w:r>
                <w:rPr>
                  <w:rFonts w:ascii="Calibri" w:hAnsi="Calibri" w:cs="Calibri"/>
                  <w:color w:val="000000"/>
                  <w:sz w:val="20"/>
                  <w:szCs w:val="20"/>
                </w:rPr>
                <w:t>Available</w:t>
              </w:r>
            </w:ins>
          </w:p>
        </w:tc>
      </w:tr>
      <w:tr w:rsidR="00194805" w:rsidRPr="00612F49" w14:paraId="58445B6F" w14:textId="5C9D9B9E" w:rsidTr="00CE728B">
        <w:trPr>
          <w:trHeight w:val="474"/>
          <w:trPrChange w:id="388" w:author="P.Mahmoudi" w:date="2020-08-15T16:54:00Z">
            <w:trPr>
              <w:trHeight w:val="474"/>
            </w:trPr>
          </w:trPrChange>
        </w:trPr>
        <w:tc>
          <w:tcPr>
            <w:tcW w:w="653" w:type="dxa"/>
            <w:shd w:val="clear" w:color="auto" w:fill="auto"/>
            <w:noWrap/>
            <w:vAlign w:val="center"/>
            <w:tcPrChange w:id="389" w:author="P.Mahmoudi" w:date="2020-08-15T16:54:00Z">
              <w:tcPr>
                <w:tcW w:w="653" w:type="dxa"/>
                <w:shd w:val="clear" w:color="auto" w:fill="auto"/>
                <w:noWrap/>
                <w:vAlign w:val="center"/>
              </w:tcPr>
            </w:tcPrChange>
          </w:tcPr>
          <w:p w14:paraId="4DC1D04A" w14:textId="404A9FB9" w:rsidR="00194805" w:rsidRPr="00612F49" w:rsidRDefault="00194805" w:rsidP="00194805">
            <w:pPr>
              <w:jc w:val="both"/>
              <w:rPr>
                <w:rFonts w:ascii="Calibri" w:hAnsi="Calibri" w:cs="Calibri"/>
                <w:color w:val="000000"/>
                <w:sz w:val="20"/>
                <w:szCs w:val="20"/>
              </w:rPr>
            </w:pPr>
            <w:del w:id="390" w:author="P.Mahmoudi" w:date="2020-08-15T17:45:00Z">
              <w:r w:rsidDel="007A74ED">
                <w:rPr>
                  <w:rFonts w:ascii="Calibri" w:hAnsi="Calibri" w:cs="Calibri"/>
                  <w:color w:val="000000"/>
                  <w:sz w:val="20"/>
                  <w:szCs w:val="20"/>
                </w:rPr>
                <w:delText>10</w:delText>
              </w:r>
            </w:del>
            <w:ins w:id="391" w:author="P.Mahmoudi" w:date="2020-08-15T17:45:00Z">
              <w:r w:rsidR="007A74ED">
                <w:rPr>
                  <w:rFonts w:ascii="Calibri" w:hAnsi="Calibri" w:cs="Calibri"/>
                  <w:color w:val="000000"/>
                  <w:sz w:val="20"/>
                  <w:szCs w:val="20"/>
                </w:rPr>
                <w:t>15</w:t>
              </w:r>
            </w:ins>
          </w:p>
        </w:tc>
        <w:tc>
          <w:tcPr>
            <w:tcW w:w="2312" w:type="dxa"/>
            <w:shd w:val="clear" w:color="auto" w:fill="auto"/>
            <w:noWrap/>
            <w:vAlign w:val="center"/>
            <w:tcPrChange w:id="392" w:author="P.Mahmoudi" w:date="2020-08-15T16:54:00Z">
              <w:tcPr>
                <w:tcW w:w="2312" w:type="dxa"/>
                <w:shd w:val="clear" w:color="auto" w:fill="auto"/>
                <w:noWrap/>
                <w:vAlign w:val="center"/>
              </w:tcPr>
            </w:tcPrChange>
          </w:tcPr>
          <w:p w14:paraId="1F607675" w14:textId="55B93FF1" w:rsidR="00194805" w:rsidRPr="009F08D6" w:rsidRDefault="00194805" w:rsidP="00194805">
            <w:pPr>
              <w:jc w:val="both"/>
              <w:rPr>
                <w:rFonts w:ascii="Calibri" w:hAnsi="Calibri" w:cs="Calibri"/>
                <w:color w:val="000000"/>
                <w:sz w:val="20"/>
                <w:szCs w:val="20"/>
              </w:rPr>
            </w:pPr>
            <w:r>
              <w:rPr>
                <w:rFonts w:ascii="Calibri" w:hAnsi="Calibri" w:cs="Calibri"/>
                <w:color w:val="000000"/>
                <w:sz w:val="20"/>
                <w:szCs w:val="20"/>
              </w:rPr>
              <w:t>Add  percentage of</w:t>
            </w:r>
            <w:r w:rsidRPr="009F08D6">
              <w:rPr>
                <w:rFonts w:ascii="Calibri" w:hAnsi="Calibri" w:cs="Calibri"/>
                <w:color w:val="000000"/>
                <w:sz w:val="20"/>
                <w:szCs w:val="20"/>
              </w:rPr>
              <w:t xml:space="preserve"> high value customer of each site</w:t>
            </w:r>
          </w:p>
        </w:tc>
        <w:tc>
          <w:tcPr>
            <w:tcW w:w="1170" w:type="dxa"/>
            <w:shd w:val="clear" w:color="auto" w:fill="auto"/>
            <w:noWrap/>
            <w:vAlign w:val="center"/>
            <w:tcPrChange w:id="393" w:author="P.Mahmoudi" w:date="2020-08-15T16:54:00Z">
              <w:tcPr>
                <w:tcW w:w="1170" w:type="dxa"/>
                <w:shd w:val="clear" w:color="auto" w:fill="auto"/>
                <w:noWrap/>
                <w:vAlign w:val="center"/>
              </w:tcPr>
            </w:tcPrChange>
          </w:tcPr>
          <w:p w14:paraId="52AD3C98" w14:textId="3B9092C9" w:rsidR="00194805" w:rsidRDefault="00194805">
            <w:pPr>
              <w:rPr>
                <w:rFonts w:ascii="Calibri" w:hAnsi="Calibri" w:cs="Calibri"/>
                <w:color w:val="000000"/>
                <w:sz w:val="20"/>
                <w:szCs w:val="20"/>
              </w:rPr>
              <w:pPrChange w:id="394"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395" w:author="P.Mahmoudi" w:date="2020-08-15T16:54:00Z">
              <w:tcPr>
                <w:tcW w:w="1440" w:type="dxa"/>
                <w:shd w:val="clear" w:color="auto" w:fill="auto"/>
                <w:noWrap/>
                <w:vAlign w:val="center"/>
              </w:tcPr>
            </w:tcPrChange>
          </w:tcPr>
          <w:p w14:paraId="5AFA881B" w14:textId="345BF6CC" w:rsidR="00194805" w:rsidRDefault="00194805" w:rsidP="00194805">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396" w:author="P.Mahmoudi" w:date="2020-08-15T16:54:00Z">
              <w:tcPr>
                <w:tcW w:w="1800" w:type="dxa"/>
              </w:tcPr>
            </w:tcPrChange>
          </w:tcPr>
          <w:p w14:paraId="282E350D" w14:textId="0AA95857" w:rsidR="00194805" w:rsidRDefault="00194805">
            <w:pPr>
              <w:rPr>
                <w:rFonts w:ascii="Calibri" w:hAnsi="Calibri" w:cs="Calibri"/>
                <w:color w:val="000000"/>
                <w:sz w:val="20"/>
                <w:szCs w:val="20"/>
              </w:rPr>
              <w:pPrChange w:id="397" w:author="P.Mahmoudi" w:date="2020-08-15T16:54:00Z">
                <w:pPr>
                  <w:jc w:val="both"/>
                </w:pPr>
              </w:pPrChange>
            </w:pPr>
            <w:ins w:id="398" w:author="P.Mahmoudi" w:date="2020-07-26T17:46:00Z">
              <w:r>
                <w:rPr>
                  <w:rFonts w:ascii="Calibri" w:hAnsi="Calibri" w:cs="Calibri"/>
                  <w:color w:val="000000"/>
                  <w:sz w:val="20"/>
                  <w:szCs w:val="20"/>
                </w:rPr>
                <w:t>Available in “Profitable &amp; Non Profitable Sites” dashboard as a column</w:t>
              </w:r>
            </w:ins>
          </w:p>
        </w:tc>
        <w:tc>
          <w:tcPr>
            <w:tcW w:w="1440" w:type="dxa"/>
            <w:vAlign w:val="center"/>
            <w:tcPrChange w:id="399" w:author="P.Mahmoudi" w:date="2020-08-15T16:54:00Z">
              <w:tcPr>
                <w:tcW w:w="1440" w:type="dxa"/>
              </w:tcPr>
            </w:tcPrChange>
          </w:tcPr>
          <w:p w14:paraId="32653756" w14:textId="4641A6DA" w:rsidR="00194805" w:rsidRDefault="00194805">
            <w:pPr>
              <w:rPr>
                <w:ins w:id="400" w:author="P.Mahmoudi" w:date="2020-08-15T10:48:00Z"/>
                <w:rFonts w:ascii="Calibri" w:hAnsi="Calibri" w:cs="Calibri"/>
                <w:color w:val="000000"/>
                <w:sz w:val="20"/>
                <w:szCs w:val="20"/>
              </w:rPr>
              <w:pPrChange w:id="401" w:author="P.Mahmoudi" w:date="2020-08-15T10:57:00Z">
                <w:pPr>
                  <w:jc w:val="center"/>
                </w:pPr>
              </w:pPrChange>
            </w:pPr>
            <w:ins w:id="402" w:author="P.Mahmoudi" w:date="2020-08-15T10:49:00Z">
              <w:r>
                <w:rPr>
                  <w:rFonts w:ascii="Calibri" w:hAnsi="Calibri" w:cs="Calibri"/>
                  <w:color w:val="000000"/>
                  <w:sz w:val="20"/>
                  <w:szCs w:val="20"/>
                </w:rPr>
                <w:t>Feasible</w:t>
              </w:r>
            </w:ins>
          </w:p>
        </w:tc>
        <w:tc>
          <w:tcPr>
            <w:tcW w:w="1440" w:type="dxa"/>
            <w:vAlign w:val="center"/>
            <w:tcPrChange w:id="403" w:author="P.Mahmoudi" w:date="2020-08-15T16:54:00Z">
              <w:tcPr>
                <w:tcW w:w="1440" w:type="dxa"/>
                <w:vAlign w:val="center"/>
              </w:tcPr>
            </w:tcPrChange>
          </w:tcPr>
          <w:p w14:paraId="2567D9CC" w14:textId="0A7291EE" w:rsidR="00194805" w:rsidRDefault="00194805">
            <w:pPr>
              <w:rPr>
                <w:ins w:id="404" w:author="P.Mahmoudi" w:date="2020-08-15T10:42:00Z"/>
                <w:rFonts w:ascii="Calibri" w:hAnsi="Calibri" w:cs="Calibri"/>
                <w:color w:val="000000"/>
                <w:sz w:val="20"/>
                <w:szCs w:val="20"/>
              </w:rPr>
              <w:pPrChange w:id="405" w:author="P.Mahmoudi" w:date="2020-08-15T10:57:00Z">
                <w:pPr>
                  <w:jc w:val="both"/>
                </w:pPr>
              </w:pPrChange>
            </w:pPr>
            <w:ins w:id="406" w:author="P.Mahmoudi" w:date="2020-08-15T10:50:00Z">
              <w:r>
                <w:rPr>
                  <w:rFonts w:ascii="Calibri" w:hAnsi="Calibri" w:cs="Calibri"/>
                  <w:color w:val="000000"/>
                  <w:sz w:val="20"/>
                  <w:szCs w:val="20"/>
                </w:rPr>
                <w:t>Available</w:t>
              </w:r>
            </w:ins>
          </w:p>
        </w:tc>
      </w:tr>
      <w:tr w:rsidR="00194805" w:rsidRPr="00612F49" w14:paraId="32F2842E" w14:textId="1C1B3DBB" w:rsidTr="00CE728B">
        <w:trPr>
          <w:trHeight w:val="474"/>
          <w:trPrChange w:id="407" w:author="P.Mahmoudi" w:date="2020-08-15T16:54:00Z">
            <w:trPr>
              <w:trHeight w:val="474"/>
            </w:trPr>
          </w:trPrChange>
        </w:trPr>
        <w:tc>
          <w:tcPr>
            <w:tcW w:w="653" w:type="dxa"/>
            <w:shd w:val="clear" w:color="auto" w:fill="auto"/>
            <w:noWrap/>
            <w:vAlign w:val="center"/>
            <w:tcPrChange w:id="408" w:author="P.Mahmoudi" w:date="2020-08-15T16:54:00Z">
              <w:tcPr>
                <w:tcW w:w="653" w:type="dxa"/>
                <w:shd w:val="clear" w:color="auto" w:fill="auto"/>
                <w:noWrap/>
                <w:vAlign w:val="center"/>
              </w:tcPr>
            </w:tcPrChange>
          </w:tcPr>
          <w:p w14:paraId="5D4C2740" w14:textId="5E299DB5" w:rsidR="00194805" w:rsidRDefault="00194805" w:rsidP="00194805">
            <w:pPr>
              <w:jc w:val="both"/>
              <w:rPr>
                <w:rFonts w:ascii="Calibri" w:hAnsi="Calibri" w:cs="Calibri"/>
                <w:color w:val="000000"/>
                <w:sz w:val="20"/>
                <w:szCs w:val="20"/>
              </w:rPr>
            </w:pPr>
            <w:del w:id="409" w:author="P.Mahmoudi" w:date="2020-08-15T17:45:00Z">
              <w:r w:rsidDel="007A74ED">
                <w:rPr>
                  <w:rFonts w:ascii="Calibri" w:hAnsi="Calibri" w:cs="Calibri"/>
                  <w:color w:val="000000"/>
                  <w:sz w:val="20"/>
                  <w:szCs w:val="20"/>
                </w:rPr>
                <w:delText>11</w:delText>
              </w:r>
            </w:del>
            <w:ins w:id="410" w:author="P.Mahmoudi" w:date="2020-08-15T17:45:00Z">
              <w:r w:rsidR="007A74ED">
                <w:rPr>
                  <w:rFonts w:ascii="Calibri" w:hAnsi="Calibri" w:cs="Calibri"/>
                  <w:color w:val="000000"/>
                  <w:sz w:val="20"/>
                  <w:szCs w:val="20"/>
                </w:rPr>
                <w:t>16</w:t>
              </w:r>
            </w:ins>
          </w:p>
        </w:tc>
        <w:tc>
          <w:tcPr>
            <w:tcW w:w="2312" w:type="dxa"/>
            <w:shd w:val="clear" w:color="auto" w:fill="auto"/>
            <w:noWrap/>
            <w:vAlign w:val="center"/>
            <w:tcPrChange w:id="411" w:author="P.Mahmoudi" w:date="2020-08-15T16:54:00Z">
              <w:tcPr>
                <w:tcW w:w="2312" w:type="dxa"/>
                <w:shd w:val="clear" w:color="auto" w:fill="auto"/>
                <w:noWrap/>
                <w:vAlign w:val="center"/>
              </w:tcPr>
            </w:tcPrChange>
          </w:tcPr>
          <w:p w14:paraId="4D8AB544" w14:textId="074BF77E" w:rsidR="00194805" w:rsidRDefault="00194805" w:rsidP="00194805">
            <w:pPr>
              <w:jc w:val="both"/>
              <w:rPr>
                <w:rFonts w:ascii="Calibri" w:hAnsi="Calibri" w:cs="Calibri"/>
                <w:color w:val="000000"/>
                <w:sz w:val="20"/>
                <w:szCs w:val="20"/>
              </w:rPr>
            </w:pPr>
            <w:r w:rsidRPr="009F08D6">
              <w:rPr>
                <w:rFonts w:ascii="Calibri" w:hAnsi="Calibri" w:cs="Calibri"/>
                <w:color w:val="000000"/>
                <w:sz w:val="20"/>
                <w:szCs w:val="20"/>
              </w:rPr>
              <w:t>SIM Registration with type of SIM (prepaid or postpaid)</w:t>
            </w:r>
          </w:p>
        </w:tc>
        <w:tc>
          <w:tcPr>
            <w:tcW w:w="1170" w:type="dxa"/>
            <w:shd w:val="clear" w:color="auto" w:fill="auto"/>
            <w:noWrap/>
            <w:vAlign w:val="center"/>
            <w:tcPrChange w:id="412" w:author="P.Mahmoudi" w:date="2020-08-15T16:54:00Z">
              <w:tcPr>
                <w:tcW w:w="1170" w:type="dxa"/>
                <w:shd w:val="clear" w:color="auto" w:fill="auto"/>
                <w:noWrap/>
                <w:vAlign w:val="center"/>
              </w:tcPr>
            </w:tcPrChange>
          </w:tcPr>
          <w:p w14:paraId="5D58C493" w14:textId="5BF140A3" w:rsidR="00194805" w:rsidRDefault="00194805">
            <w:pPr>
              <w:rPr>
                <w:rFonts w:ascii="Calibri" w:hAnsi="Calibri" w:cs="Calibri"/>
                <w:color w:val="000000"/>
                <w:sz w:val="20"/>
                <w:szCs w:val="20"/>
              </w:rPr>
              <w:pPrChange w:id="413" w:author="P.Mahmoudi" w:date="2020-08-15T10:57:00Z">
                <w:pPr>
                  <w:jc w:val="both"/>
                </w:pPr>
              </w:pPrChange>
            </w:pPr>
            <w:r>
              <w:rPr>
                <w:rFonts w:ascii="Calibri" w:hAnsi="Calibri" w:cs="Calibri"/>
                <w:color w:val="000000"/>
                <w:sz w:val="20"/>
                <w:szCs w:val="20"/>
              </w:rPr>
              <w:t>Completed</w:t>
            </w:r>
          </w:p>
        </w:tc>
        <w:tc>
          <w:tcPr>
            <w:tcW w:w="1440" w:type="dxa"/>
            <w:shd w:val="clear" w:color="auto" w:fill="auto"/>
            <w:noWrap/>
            <w:vAlign w:val="center"/>
            <w:tcPrChange w:id="414" w:author="P.Mahmoudi" w:date="2020-08-15T16:54:00Z">
              <w:tcPr>
                <w:tcW w:w="1440" w:type="dxa"/>
                <w:shd w:val="clear" w:color="auto" w:fill="auto"/>
                <w:noWrap/>
                <w:vAlign w:val="center"/>
              </w:tcPr>
            </w:tcPrChange>
          </w:tcPr>
          <w:p w14:paraId="317A1132" w14:textId="51498867" w:rsidR="00194805" w:rsidRDefault="00194805" w:rsidP="00194805">
            <w:pPr>
              <w:jc w:val="both"/>
              <w:rPr>
                <w:rFonts w:ascii="Calibri" w:hAnsi="Calibri" w:cs="Calibri"/>
                <w:color w:val="000000"/>
                <w:sz w:val="20"/>
                <w:szCs w:val="20"/>
              </w:rPr>
            </w:pPr>
            <w:r>
              <w:rPr>
                <w:rFonts w:ascii="Calibri" w:hAnsi="Calibri" w:cs="Calibri"/>
                <w:color w:val="000000"/>
                <w:sz w:val="20"/>
                <w:szCs w:val="20"/>
              </w:rPr>
              <w:t>Dashboard has been updated</w:t>
            </w:r>
          </w:p>
        </w:tc>
        <w:tc>
          <w:tcPr>
            <w:tcW w:w="1800" w:type="dxa"/>
            <w:vAlign w:val="center"/>
            <w:tcPrChange w:id="415" w:author="P.Mahmoudi" w:date="2020-08-15T16:54:00Z">
              <w:tcPr>
                <w:tcW w:w="1800" w:type="dxa"/>
              </w:tcPr>
            </w:tcPrChange>
          </w:tcPr>
          <w:p w14:paraId="50E4EC17" w14:textId="62720F2E" w:rsidR="00194805" w:rsidRDefault="00194805">
            <w:pPr>
              <w:rPr>
                <w:rFonts w:ascii="Calibri" w:hAnsi="Calibri" w:cs="Calibri"/>
                <w:color w:val="000000"/>
                <w:sz w:val="20"/>
                <w:szCs w:val="20"/>
              </w:rPr>
              <w:pPrChange w:id="416" w:author="P.Mahmoudi" w:date="2020-08-15T16:54:00Z">
                <w:pPr>
                  <w:jc w:val="both"/>
                </w:pPr>
              </w:pPrChange>
            </w:pPr>
            <w:ins w:id="417" w:author="P.Mahmoudi" w:date="2020-07-26T17:47:00Z">
              <w:r>
                <w:rPr>
                  <w:rFonts w:ascii="Calibri" w:hAnsi="Calibri" w:cs="Calibri"/>
                  <w:color w:val="000000"/>
                  <w:sz w:val="20"/>
                  <w:szCs w:val="20"/>
                </w:rPr>
                <w:t>Available in “Profitable &amp; Non Profitable Sites” dashboard as a column</w:t>
              </w:r>
            </w:ins>
          </w:p>
        </w:tc>
        <w:tc>
          <w:tcPr>
            <w:tcW w:w="1440" w:type="dxa"/>
            <w:vAlign w:val="center"/>
            <w:tcPrChange w:id="418" w:author="P.Mahmoudi" w:date="2020-08-15T16:54:00Z">
              <w:tcPr>
                <w:tcW w:w="1440" w:type="dxa"/>
              </w:tcPr>
            </w:tcPrChange>
          </w:tcPr>
          <w:p w14:paraId="167FD25A" w14:textId="61BAC41C" w:rsidR="00194805" w:rsidRDefault="00194805">
            <w:pPr>
              <w:rPr>
                <w:ins w:id="419" w:author="P.Mahmoudi" w:date="2020-08-15T10:48:00Z"/>
                <w:rFonts w:ascii="Calibri" w:hAnsi="Calibri" w:cs="Calibri"/>
                <w:color w:val="000000"/>
                <w:sz w:val="20"/>
                <w:szCs w:val="20"/>
              </w:rPr>
              <w:pPrChange w:id="420" w:author="P.Mahmoudi" w:date="2020-08-15T10:57:00Z">
                <w:pPr>
                  <w:jc w:val="center"/>
                </w:pPr>
              </w:pPrChange>
            </w:pPr>
            <w:ins w:id="421" w:author="P.Mahmoudi" w:date="2020-08-15T10:49:00Z">
              <w:r>
                <w:rPr>
                  <w:rFonts w:ascii="Calibri" w:hAnsi="Calibri" w:cs="Calibri"/>
                  <w:color w:val="000000"/>
                  <w:sz w:val="20"/>
                  <w:szCs w:val="20"/>
                </w:rPr>
                <w:t>Feasible</w:t>
              </w:r>
            </w:ins>
          </w:p>
        </w:tc>
        <w:tc>
          <w:tcPr>
            <w:tcW w:w="1440" w:type="dxa"/>
            <w:vAlign w:val="center"/>
            <w:tcPrChange w:id="422" w:author="P.Mahmoudi" w:date="2020-08-15T16:54:00Z">
              <w:tcPr>
                <w:tcW w:w="1440" w:type="dxa"/>
                <w:vAlign w:val="center"/>
              </w:tcPr>
            </w:tcPrChange>
          </w:tcPr>
          <w:p w14:paraId="5C1BE182" w14:textId="32524DC4" w:rsidR="00194805" w:rsidRDefault="00194805">
            <w:pPr>
              <w:rPr>
                <w:ins w:id="423" w:author="P.Mahmoudi" w:date="2020-08-15T10:42:00Z"/>
                <w:rFonts w:ascii="Calibri" w:hAnsi="Calibri" w:cs="Calibri"/>
                <w:color w:val="000000"/>
                <w:sz w:val="20"/>
                <w:szCs w:val="20"/>
              </w:rPr>
              <w:pPrChange w:id="424" w:author="P.Mahmoudi" w:date="2020-08-15T10:57:00Z">
                <w:pPr>
                  <w:jc w:val="both"/>
                </w:pPr>
              </w:pPrChange>
            </w:pPr>
            <w:ins w:id="425" w:author="P.Mahmoudi" w:date="2020-08-15T10:50:00Z">
              <w:r>
                <w:rPr>
                  <w:rFonts w:ascii="Calibri" w:hAnsi="Calibri" w:cs="Calibri"/>
                  <w:color w:val="000000"/>
                  <w:sz w:val="20"/>
                  <w:szCs w:val="20"/>
                </w:rPr>
                <w:t>Available</w:t>
              </w:r>
            </w:ins>
          </w:p>
        </w:tc>
      </w:tr>
      <w:tr w:rsidR="00CE728B" w:rsidRPr="00612F49" w14:paraId="3BD4C6DB" w14:textId="77777777" w:rsidTr="00CE728B">
        <w:tblPrEx>
          <w:tblPrExChange w:id="426" w:author="P.Mahmoudi" w:date="2020-08-15T16:54:00Z">
            <w:tblPrEx>
              <w:tblW w:w="10255" w:type="dxa"/>
            </w:tblPrEx>
          </w:tblPrExChange>
        </w:tblPrEx>
        <w:trPr>
          <w:trHeight w:val="474"/>
          <w:ins w:id="427" w:author="P.Mahmoudi" w:date="2020-08-15T16:51:00Z"/>
          <w:trPrChange w:id="428" w:author="P.Mahmoudi" w:date="2020-08-15T16:54:00Z">
            <w:trPr>
              <w:trHeight w:val="474"/>
            </w:trPr>
          </w:trPrChange>
        </w:trPr>
        <w:tc>
          <w:tcPr>
            <w:tcW w:w="653" w:type="dxa"/>
            <w:shd w:val="clear" w:color="auto" w:fill="auto"/>
            <w:noWrap/>
            <w:vAlign w:val="center"/>
            <w:tcPrChange w:id="429" w:author="P.Mahmoudi" w:date="2020-08-15T16:54:00Z">
              <w:tcPr>
                <w:tcW w:w="653" w:type="dxa"/>
                <w:shd w:val="clear" w:color="auto" w:fill="auto"/>
                <w:noWrap/>
                <w:vAlign w:val="center"/>
              </w:tcPr>
            </w:tcPrChange>
          </w:tcPr>
          <w:p w14:paraId="57878CFE" w14:textId="0CEBC8AE" w:rsidR="00CE728B" w:rsidRDefault="007A74ED" w:rsidP="00194805">
            <w:pPr>
              <w:jc w:val="both"/>
              <w:rPr>
                <w:ins w:id="430" w:author="P.Mahmoudi" w:date="2020-08-15T16:51:00Z"/>
                <w:rFonts w:ascii="Calibri" w:hAnsi="Calibri" w:cs="Calibri"/>
                <w:color w:val="000000"/>
                <w:sz w:val="20"/>
                <w:szCs w:val="20"/>
              </w:rPr>
            </w:pPr>
            <w:ins w:id="431" w:author="P.Mahmoudi" w:date="2020-08-15T17:45:00Z">
              <w:r>
                <w:rPr>
                  <w:rFonts w:ascii="Calibri" w:hAnsi="Calibri" w:cs="Calibri"/>
                  <w:color w:val="000000"/>
                  <w:sz w:val="20"/>
                  <w:szCs w:val="20"/>
                </w:rPr>
                <w:t>17</w:t>
              </w:r>
            </w:ins>
          </w:p>
        </w:tc>
        <w:tc>
          <w:tcPr>
            <w:tcW w:w="2312" w:type="dxa"/>
            <w:shd w:val="clear" w:color="auto" w:fill="auto"/>
            <w:noWrap/>
            <w:vAlign w:val="center"/>
            <w:tcPrChange w:id="432" w:author="P.Mahmoudi" w:date="2020-08-15T16:54:00Z">
              <w:tcPr>
                <w:tcW w:w="2312" w:type="dxa"/>
                <w:shd w:val="clear" w:color="auto" w:fill="auto"/>
                <w:noWrap/>
                <w:vAlign w:val="center"/>
              </w:tcPr>
            </w:tcPrChange>
          </w:tcPr>
          <w:p w14:paraId="0638D0AE" w14:textId="3B396937" w:rsidR="00CE728B" w:rsidRPr="009F08D6" w:rsidRDefault="00CE728B" w:rsidP="00194805">
            <w:pPr>
              <w:jc w:val="both"/>
              <w:rPr>
                <w:ins w:id="433" w:author="P.Mahmoudi" w:date="2020-08-15T16:51:00Z"/>
                <w:rFonts w:ascii="Calibri" w:hAnsi="Calibri" w:cs="Calibri"/>
                <w:color w:val="000000"/>
                <w:sz w:val="20"/>
                <w:szCs w:val="20"/>
              </w:rPr>
            </w:pPr>
            <w:ins w:id="434" w:author="P.Mahmoudi" w:date="2020-08-15T16:52:00Z">
              <w:r w:rsidRPr="00CE728B">
                <w:rPr>
                  <w:rFonts w:ascii="Calibri" w:hAnsi="Calibri" w:cs="Calibri"/>
                  <w:color w:val="000000"/>
                  <w:sz w:val="20"/>
                  <w:szCs w:val="20"/>
                </w:rPr>
                <w:t>Revenue and cost should be change based on selecting province, city or other filters</w:t>
              </w:r>
            </w:ins>
          </w:p>
        </w:tc>
        <w:tc>
          <w:tcPr>
            <w:tcW w:w="1170" w:type="dxa"/>
            <w:shd w:val="clear" w:color="auto" w:fill="auto"/>
            <w:noWrap/>
            <w:vAlign w:val="center"/>
            <w:tcPrChange w:id="435" w:author="P.Mahmoudi" w:date="2020-08-15T16:54:00Z">
              <w:tcPr>
                <w:tcW w:w="1170" w:type="dxa"/>
                <w:shd w:val="clear" w:color="auto" w:fill="auto"/>
                <w:noWrap/>
                <w:vAlign w:val="center"/>
              </w:tcPr>
            </w:tcPrChange>
          </w:tcPr>
          <w:p w14:paraId="4CAA65F9" w14:textId="4263903D" w:rsidR="00CE728B" w:rsidRDefault="00CE728B" w:rsidP="00194805">
            <w:pPr>
              <w:rPr>
                <w:ins w:id="436" w:author="P.Mahmoudi" w:date="2020-08-15T16:51:00Z"/>
                <w:rFonts w:ascii="Calibri" w:hAnsi="Calibri" w:cs="Calibri"/>
                <w:color w:val="000000"/>
                <w:sz w:val="20"/>
                <w:szCs w:val="20"/>
              </w:rPr>
            </w:pPr>
            <w:ins w:id="437" w:author="P.Mahmoudi" w:date="2020-08-15T16:51:00Z">
              <w:r>
                <w:rPr>
                  <w:rFonts w:ascii="Calibri" w:hAnsi="Calibri" w:cs="Calibri"/>
                  <w:color w:val="000000"/>
                  <w:sz w:val="20"/>
                  <w:szCs w:val="20"/>
                </w:rPr>
                <w:t>Completed</w:t>
              </w:r>
            </w:ins>
          </w:p>
        </w:tc>
        <w:tc>
          <w:tcPr>
            <w:tcW w:w="1440" w:type="dxa"/>
            <w:shd w:val="clear" w:color="auto" w:fill="auto"/>
            <w:noWrap/>
            <w:vAlign w:val="center"/>
            <w:tcPrChange w:id="438" w:author="P.Mahmoudi" w:date="2020-08-15T16:54:00Z">
              <w:tcPr>
                <w:tcW w:w="1440" w:type="dxa"/>
                <w:shd w:val="clear" w:color="auto" w:fill="auto"/>
                <w:noWrap/>
                <w:vAlign w:val="center"/>
              </w:tcPr>
            </w:tcPrChange>
          </w:tcPr>
          <w:p w14:paraId="4016D53A" w14:textId="5C12D5F1" w:rsidR="00CE728B" w:rsidRDefault="00CE728B" w:rsidP="00194805">
            <w:pPr>
              <w:jc w:val="both"/>
              <w:rPr>
                <w:ins w:id="439" w:author="P.Mahmoudi" w:date="2020-08-15T16:51:00Z"/>
                <w:rFonts w:ascii="Calibri" w:hAnsi="Calibri" w:cs="Calibri"/>
                <w:color w:val="000000"/>
                <w:sz w:val="20"/>
                <w:szCs w:val="20"/>
              </w:rPr>
            </w:pPr>
            <w:ins w:id="440" w:author="P.Mahmoudi" w:date="2020-08-15T16:52:00Z">
              <w:r>
                <w:rPr>
                  <w:rFonts w:ascii="Calibri" w:hAnsi="Calibri" w:cs="Calibri"/>
                  <w:color w:val="000000"/>
                  <w:sz w:val="20"/>
                  <w:szCs w:val="20"/>
                </w:rPr>
                <w:t>Dashboard has been updated</w:t>
              </w:r>
            </w:ins>
          </w:p>
        </w:tc>
        <w:tc>
          <w:tcPr>
            <w:tcW w:w="1800" w:type="dxa"/>
            <w:vAlign w:val="center"/>
            <w:tcPrChange w:id="441" w:author="P.Mahmoudi" w:date="2020-08-15T16:54:00Z">
              <w:tcPr>
                <w:tcW w:w="1800" w:type="dxa"/>
              </w:tcPr>
            </w:tcPrChange>
          </w:tcPr>
          <w:p w14:paraId="46FEEEC2" w14:textId="6D3B3B6D" w:rsidR="00CE728B" w:rsidRDefault="00CE728B">
            <w:pPr>
              <w:rPr>
                <w:ins w:id="442" w:author="P.Mahmoudi" w:date="2020-08-15T16:51:00Z"/>
                <w:rFonts w:ascii="Calibri" w:hAnsi="Calibri" w:cs="Calibri"/>
                <w:color w:val="000000"/>
                <w:sz w:val="20"/>
                <w:szCs w:val="20"/>
              </w:rPr>
              <w:pPrChange w:id="443" w:author="P.Mahmoudi" w:date="2020-08-15T16:54:00Z">
                <w:pPr>
                  <w:jc w:val="both"/>
                </w:pPr>
              </w:pPrChange>
            </w:pPr>
            <w:ins w:id="444" w:author="P.Mahmoudi" w:date="2020-08-15T16:52:00Z">
              <w:r>
                <w:rPr>
                  <w:rFonts w:ascii="Calibri" w:hAnsi="Calibri" w:cs="Calibri"/>
                  <w:color w:val="000000"/>
                  <w:sz w:val="20"/>
                  <w:szCs w:val="20"/>
                </w:rPr>
                <w:t>Available in all dashboards</w:t>
              </w:r>
            </w:ins>
          </w:p>
        </w:tc>
        <w:tc>
          <w:tcPr>
            <w:tcW w:w="1440" w:type="dxa"/>
            <w:vAlign w:val="center"/>
            <w:tcPrChange w:id="445" w:author="P.Mahmoudi" w:date="2020-08-15T16:54:00Z">
              <w:tcPr>
                <w:tcW w:w="1440" w:type="dxa"/>
                <w:vAlign w:val="center"/>
              </w:tcPr>
            </w:tcPrChange>
          </w:tcPr>
          <w:p w14:paraId="3D1A5667" w14:textId="640451E8" w:rsidR="00CE728B" w:rsidRDefault="00CE728B" w:rsidP="00194805">
            <w:pPr>
              <w:rPr>
                <w:ins w:id="446" w:author="P.Mahmoudi" w:date="2020-08-15T16:51:00Z"/>
                <w:rFonts w:ascii="Calibri" w:hAnsi="Calibri" w:cs="Calibri"/>
                <w:color w:val="000000"/>
                <w:sz w:val="20"/>
                <w:szCs w:val="20"/>
              </w:rPr>
            </w:pPr>
            <w:ins w:id="447" w:author="P.Mahmoudi" w:date="2020-08-15T16:53:00Z">
              <w:r>
                <w:rPr>
                  <w:rFonts w:ascii="Calibri" w:hAnsi="Calibri" w:cs="Calibri"/>
                  <w:color w:val="000000"/>
                  <w:sz w:val="20"/>
                  <w:szCs w:val="20"/>
                </w:rPr>
                <w:t>Feasible</w:t>
              </w:r>
            </w:ins>
          </w:p>
        </w:tc>
        <w:tc>
          <w:tcPr>
            <w:tcW w:w="1440" w:type="dxa"/>
            <w:vAlign w:val="center"/>
            <w:tcPrChange w:id="448" w:author="P.Mahmoudi" w:date="2020-08-15T16:54:00Z">
              <w:tcPr>
                <w:tcW w:w="1440" w:type="dxa"/>
                <w:vAlign w:val="center"/>
              </w:tcPr>
            </w:tcPrChange>
          </w:tcPr>
          <w:p w14:paraId="367183A9" w14:textId="24220EF1" w:rsidR="00CE728B" w:rsidRDefault="00CE728B" w:rsidP="00194805">
            <w:pPr>
              <w:rPr>
                <w:ins w:id="449" w:author="P.Mahmoudi" w:date="2020-08-15T16:51:00Z"/>
                <w:rFonts w:ascii="Calibri" w:hAnsi="Calibri" w:cs="Calibri"/>
                <w:color w:val="000000"/>
                <w:sz w:val="20"/>
                <w:szCs w:val="20"/>
              </w:rPr>
            </w:pPr>
            <w:ins w:id="450" w:author="P.Mahmoudi" w:date="2020-08-15T16:53:00Z">
              <w:r>
                <w:rPr>
                  <w:rFonts w:ascii="Calibri" w:hAnsi="Calibri" w:cs="Calibri"/>
                  <w:color w:val="000000"/>
                  <w:sz w:val="20"/>
                  <w:szCs w:val="20"/>
                </w:rPr>
                <w:t>Available</w:t>
              </w:r>
            </w:ins>
          </w:p>
        </w:tc>
      </w:tr>
      <w:tr w:rsidR="00E865A8" w:rsidRPr="00612F49" w14:paraId="0F8E4DFD" w14:textId="77777777" w:rsidTr="00CE728B">
        <w:trPr>
          <w:trHeight w:val="474"/>
          <w:ins w:id="451" w:author="P.Mahmoudi" w:date="2020-08-15T17:11:00Z"/>
        </w:trPr>
        <w:tc>
          <w:tcPr>
            <w:tcW w:w="653" w:type="dxa"/>
            <w:shd w:val="clear" w:color="auto" w:fill="auto"/>
            <w:noWrap/>
            <w:vAlign w:val="center"/>
          </w:tcPr>
          <w:p w14:paraId="52A8CFB4" w14:textId="16D7CDA2" w:rsidR="00E865A8" w:rsidRDefault="007A74ED" w:rsidP="00194805">
            <w:pPr>
              <w:jc w:val="both"/>
              <w:rPr>
                <w:ins w:id="452" w:author="P.Mahmoudi" w:date="2020-08-15T17:11:00Z"/>
                <w:rFonts w:ascii="Calibri" w:hAnsi="Calibri" w:cs="Calibri"/>
                <w:color w:val="000000"/>
                <w:sz w:val="20"/>
                <w:szCs w:val="20"/>
              </w:rPr>
            </w:pPr>
            <w:ins w:id="453" w:author="P.Mahmoudi" w:date="2020-08-15T17:45:00Z">
              <w:r>
                <w:rPr>
                  <w:rFonts w:ascii="Calibri" w:hAnsi="Calibri" w:cs="Calibri"/>
                  <w:color w:val="000000"/>
                  <w:sz w:val="20"/>
                  <w:szCs w:val="20"/>
                </w:rPr>
                <w:t>18</w:t>
              </w:r>
            </w:ins>
          </w:p>
        </w:tc>
        <w:tc>
          <w:tcPr>
            <w:tcW w:w="2312" w:type="dxa"/>
            <w:shd w:val="clear" w:color="auto" w:fill="auto"/>
            <w:noWrap/>
            <w:vAlign w:val="center"/>
          </w:tcPr>
          <w:p w14:paraId="3135034F" w14:textId="677C6C3C" w:rsidR="00E865A8" w:rsidRPr="00CE728B" w:rsidRDefault="00E865A8" w:rsidP="00194805">
            <w:pPr>
              <w:jc w:val="both"/>
              <w:rPr>
                <w:ins w:id="454" w:author="P.Mahmoudi" w:date="2020-08-15T17:11:00Z"/>
                <w:rFonts w:ascii="Calibri" w:hAnsi="Calibri" w:cs="Calibri"/>
                <w:color w:val="000000"/>
                <w:sz w:val="20"/>
                <w:szCs w:val="20"/>
              </w:rPr>
            </w:pPr>
            <w:ins w:id="455" w:author="P.Mahmoudi" w:date="2020-08-15T17:11:00Z">
              <w:r w:rsidRPr="00E865A8">
                <w:rPr>
                  <w:rFonts w:ascii="Calibri" w:hAnsi="Calibri" w:cs="Calibri"/>
                  <w:color w:val="000000"/>
                  <w:sz w:val="20"/>
                  <w:szCs w:val="20"/>
                </w:rPr>
                <w:t>BCG matrix with filter on radio and GIS site type</w:t>
              </w:r>
            </w:ins>
          </w:p>
        </w:tc>
        <w:tc>
          <w:tcPr>
            <w:tcW w:w="1170" w:type="dxa"/>
            <w:shd w:val="clear" w:color="auto" w:fill="auto"/>
            <w:noWrap/>
            <w:vAlign w:val="center"/>
          </w:tcPr>
          <w:p w14:paraId="59CCBC26" w14:textId="7DCDF7FA" w:rsidR="00E865A8" w:rsidRDefault="00E865A8" w:rsidP="00194805">
            <w:pPr>
              <w:rPr>
                <w:ins w:id="456" w:author="P.Mahmoudi" w:date="2020-08-15T17:11:00Z"/>
                <w:rFonts w:ascii="Calibri" w:hAnsi="Calibri" w:cs="Calibri"/>
                <w:color w:val="000000"/>
                <w:sz w:val="20"/>
                <w:szCs w:val="20"/>
              </w:rPr>
            </w:pPr>
            <w:ins w:id="457" w:author="P.Mahmoudi" w:date="2020-08-15T17:11:00Z">
              <w:r>
                <w:rPr>
                  <w:rFonts w:ascii="Calibri" w:hAnsi="Calibri" w:cs="Calibri"/>
                  <w:color w:val="000000"/>
                  <w:sz w:val="20"/>
                  <w:szCs w:val="20"/>
                </w:rPr>
                <w:t>Completed</w:t>
              </w:r>
            </w:ins>
          </w:p>
        </w:tc>
        <w:tc>
          <w:tcPr>
            <w:tcW w:w="1440" w:type="dxa"/>
            <w:shd w:val="clear" w:color="auto" w:fill="auto"/>
            <w:noWrap/>
            <w:vAlign w:val="center"/>
          </w:tcPr>
          <w:p w14:paraId="1E5ADE77" w14:textId="0FC2E543" w:rsidR="00E865A8" w:rsidRDefault="00E865A8" w:rsidP="00194805">
            <w:pPr>
              <w:jc w:val="both"/>
              <w:rPr>
                <w:ins w:id="458" w:author="P.Mahmoudi" w:date="2020-08-15T17:11:00Z"/>
                <w:rFonts w:ascii="Calibri" w:hAnsi="Calibri" w:cs="Calibri"/>
                <w:color w:val="000000"/>
                <w:sz w:val="20"/>
                <w:szCs w:val="20"/>
              </w:rPr>
            </w:pPr>
            <w:ins w:id="459" w:author="P.Mahmoudi" w:date="2020-08-15T17:11:00Z">
              <w:r>
                <w:rPr>
                  <w:rFonts w:ascii="Calibri" w:hAnsi="Calibri" w:cs="Calibri"/>
                  <w:color w:val="000000"/>
                  <w:sz w:val="20"/>
                  <w:szCs w:val="20"/>
                </w:rPr>
                <w:t>Dashboard has been updated</w:t>
              </w:r>
            </w:ins>
          </w:p>
        </w:tc>
        <w:tc>
          <w:tcPr>
            <w:tcW w:w="1800" w:type="dxa"/>
            <w:vAlign w:val="center"/>
          </w:tcPr>
          <w:p w14:paraId="1F153AD9" w14:textId="375D1E22" w:rsidR="00E865A8" w:rsidRDefault="00E865A8" w:rsidP="00CE728B">
            <w:pPr>
              <w:rPr>
                <w:ins w:id="460" w:author="P.Mahmoudi" w:date="2020-08-15T17:11:00Z"/>
                <w:rFonts w:ascii="Calibri" w:hAnsi="Calibri" w:cs="Calibri"/>
                <w:color w:val="000000"/>
                <w:sz w:val="20"/>
                <w:szCs w:val="20"/>
              </w:rPr>
            </w:pPr>
            <w:ins w:id="461" w:author="P.Mahmoudi" w:date="2020-08-15T17:12:00Z">
              <w:r>
                <w:rPr>
                  <w:rFonts w:ascii="Calibri" w:hAnsi="Calibri" w:cs="Calibri"/>
                  <w:color w:val="000000"/>
                  <w:sz w:val="20"/>
                  <w:szCs w:val="20"/>
                </w:rPr>
                <w:t>Available in “Geospatial View” dashboard</w:t>
              </w:r>
            </w:ins>
          </w:p>
        </w:tc>
        <w:tc>
          <w:tcPr>
            <w:tcW w:w="1440" w:type="dxa"/>
            <w:vAlign w:val="center"/>
          </w:tcPr>
          <w:p w14:paraId="0C7F527A" w14:textId="70246739" w:rsidR="00E865A8" w:rsidRDefault="00E865A8" w:rsidP="00194805">
            <w:pPr>
              <w:rPr>
                <w:ins w:id="462" w:author="P.Mahmoudi" w:date="2020-08-15T17:11:00Z"/>
                <w:rFonts w:ascii="Calibri" w:hAnsi="Calibri" w:cs="Calibri"/>
                <w:color w:val="000000"/>
                <w:sz w:val="20"/>
                <w:szCs w:val="20"/>
              </w:rPr>
            </w:pPr>
            <w:ins w:id="463" w:author="P.Mahmoudi" w:date="2020-08-15T17:12:00Z">
              <w:r>
                <w:rPr>
                  <w:rFonts w:ascii="Calibri" w:hAnsi="Calibri" w:cs="Calibri"/>
                  <w:color w:val="000000"/>
                  <w:sz w:val="20"/>
                  <w:szCs w:val="20"/>
                </w:rPr>
                <w:t>Feasible</w:t>
              </w:r>
            </w:ins>
          </w:p>
        </w:tc>
        <w:tc>
          <w:tcPr>
            <w:tcW w:w="1440" w:type="dxa"/>
            <w:vAlign w:val="center"/>
          </w:tcPr>
          <w:p w14:paraId="0B8BDC47" w14:textId="73F1911C" w:rsidR="00E865A8" w:rsidRDefault="00E865A8" w:rsidP="00194805">
            <w:pPr>
              <w:rPr>
                <w:ins w:id="464" w:author="P.Mahmoudi" w:date="2020-08-15T17:11:00Z"/>
                <w:rFonts w:ascii="Calibri" w:hAnsi="Calibri" w:cs="Calibri"/>
                <w:color w:val="000000"/>
                <w:sz w:val="20"/>
                <w:szCs w:val="20"/>
              </w:rPr>
            </w:pPr>
            <w:ins w:id="465" w:author="P.Mahmoudi" w:date="2020-08-15T17:12:00Z">
              <w:r>
                <w:rPr>
                  <w:rFonts w:ascii="Calibri" w:hAnsi="Calibri" w:cs="Calibri"/>
                  <w:color w:val="000000"/>
                  <w:sz w:val="20"/>
                  <w:szCs w:val="20"/>
                </w:rPr>
                <w:t>Available</w:t>
              </w:r>
            </w:ins>
          </w:p>
        </w:tc>
      </w:tr>
      <w:tr w:rsidR="00E865A8" w:rsidRPr="00612F49" w14:paraId="2C115562" w14:textId="77777777" w:rsidTr="00CE728B">
        <w:trPr>
          <w:trHeight w:val="474"/>
          <w:ins w:id="466" w:author="P.Mahmoudi" w:date="2020-08-15T17:15:00Z"/>
        </w:trPr>
        <w:tc>
          <w:tcPr>
            <w:tcW w:w="653" w:type="dxa"/>
            <w:shd w:val="clear" w:color="auto" w:fill="auto"/>
            <w:noWrap/>
            <w:vAlign w:val="center"/>
          </w:tcPr>
          <w:p w14:paraId="02B3E964" w14:textId="08239229" w:rsidR="00E865A8" w:rsidRDefault="007A74ED" w:rsidP="00E865A8">
            <w:pPr>
              <w:jc w:val="both"/>
              <w:rPr>
                <w:ins w:id="467" w:author="P.Mahmoudi" w:date="2020-08-15T17:15:00Z"/>
                <w:rFonts w:ascii="Calibri" w:hAnsi="Calibri" w:cs="Calibri"/>
                <w:color w:val="000000"/>
                <w:sz w:val="20"/>
                <w:szCs w:val="20"/>
              </w:rPr>
            </w:pPr>
            <w:ins w:id="468" w:author="P.Mahmoudi" w:date="2020-08-15T17:45:00Z">
              <w:r>
                <w:rPr>
                  <w:rFonts w:ascii="Calibri" w:hAnsi="Calibri" w:cs="Calibri"/>
                  <w:color w:val="000000"/>
                  <w:sz w:val="20"/>
                  <w:szCs w:val="20"/>
                </w:rPr>
                <w:t>19</w:t>
              </w:r>
            </w:ins>
          </w:p>
        </w:tc>
        <w:tc>
          <w:tcPr>
            <w:tcW w:w="2312" w:type="dxa"/>
            <w:shd w:val="clear" w:color="auto" w:fill="auto"/>
            <w:noWrap/>
            <w:vAlign w:val="center"/>
          </w:tcPr>
          <w:p w14:paraId="4B0D63B7" w14:textId="580FCBC0" w:rsidR="00E865A8" w:rsidRPr="00E865A8" w:rsidRDefault="00E865A8" w:rsidP="00E865A8">
            <w:pPr>
              <w:jc w:val="both"/>
              <w:rPr>
                <w:ins w:id="469" w:author="P.Mahmoudi" w:date="2020-08-15T17:15:00Z"/>
                <w:rFonts w:ascii="Calibri" w:hAnsi="Calibri" w:cs="Calibri"/>
                <w:color w:val="000000"/>
                <w:sz w:val="20"/>
                <w:szCs w:val="20"/>
              </w:rPr>
            </w:pPr>
            <w:ins w:id="470" w:author="P.Mahmoudi" w:date="2020-08-15T17:15:00Z">
              <w:r w:rsidRPr="00E865A8">
                <w:rPr>
                  <w:rFonts w:ascii="Calibri" w:hAnsi="Calibri" w:cs="Calibri"/>
                  <w:color w:val="000000"/>
                  <w:sz w:val="20"/>
                  <w:szCs w:val="20"/>
                </w:rPr>
                <w:t>High value customer% of each site</w:t>
              </w:r>
            </w:ins>
          </w:p>
        </w:tc>
        <w:tc>
          <w:tcPr>
            <w:tcW w:w="1170" w:type="dxa"/>
            <w:shd w:val="clear" w:color="auto" w:fill="auto"/>
            <w:noWrap/>
            <w:vAlign w:val="center"/>
          </w:tcPr>
          <w:p w14:paraId="5BB73AC6" w14:textId="585846CF" w:rsidR="00E865A8" w:rsidRDefault="00E865A8" w:rsidP="00E865A8">
            <w:pPr>
              <w:rPr>
                <w:ins w:id="471" w:author="P.Mahmoudi" w:date="2020-08-15T17:15:00Z"/>
                <w:rFonts w:ascii="Calibri" w:hAnsi="Calibri" w:cs="Calibri"/>
                <w:color w:val="000000"/>
                <w:sz w:val="20"/>
                <w:szCs w:val="20"/>
              </w:rPr>
            </w:pPr>
            <w:ins w:id="472" w:author="P.Mahmoudi" w:date="2020-08-15T17:15:00Z">
              <w:r>
                <w:rPr>
                  <w:rFonts w:ascii="Calibri" w:hAnsi="Calibri" w:cs="Calibri"/>
                  <w:color w:val="000000"/>
                  <w:sz w:val="20"/>
                  <w:szCs w:val="20"/>
                </w:rPr>
                <w:t>Complete</w:t>
              </w:r>
            </w:ins>
            <w:ins w:id="473" w:author="P.Mahmoudi" w:date="2020-08-15T17:16:00Z">
              <w:r>
                <w:rPr>
                  <w:rFonts w:ascii="Calibri" w:hAnsi="Calibri" w:cs="Calibri"/>
                  <w:color w:val="000000"/>
                  <w:sz w:val="20"/>
                  <w:szCs w:val="20"/>
                </w:rPr>
                <w:t>d</w:t>
              </w:r>
            </w:ins>
          </w:p>
        </w:tc>
        <w:tc>
          <w:tcPr>
            <w:tcW w:w="1440" w:type="dxa"/>
            <w:shd w:val="clear" w:color="auto" w:fill="auto"/>
            <w:noWrap/>
            <w:vAlign w:val="center"/>
          </w:tcPr>
          <w:p w14:paraId="1F569FDD" w14:textId="36C0DF2B" w:rsidR="00E865A8" w:rsidRDefault="00E865A8" w:rsidP="00E865A8">
            <w:pPr>
              <w:jc w:val="both"/>
              <w:rPr>
                <w:ins w:id="474" w:author="P.Mahmoudi" w:date="2020-08-15T17:15:00Z"/>
                <w:rFonts w:ascii="Calibri" w:hAnsi="Calibri" w:cs="Calibri"/>
                <w:color w:val="000000"/>
                <w:sz w:val="20"/>
                <w:szCs w:val="20"/>
              </w:rPr>
            </w:pPr>
            <w:ins w:id="475" w:author="P.Mahmoudi" w:date="2020-08-15T17:15:00Z">
              <w:r>
                <w:rPr>
                  <w:rFonts w:ascii="Calibri" w:hAnsi="Calibri" w:cs="Calibri"/>
                  <w:color w:val="000000"/>
                  <w:sz w:val="20"/>
                  <w:szCs w:val="20"/>
                </w:rPr>
                <w:t>Dashboard has been updated</w:t>
              </w:r>
            </w:ins>
          </w:p>
        </w:tc>
        <w:tc>
          <w:tcPr>
            <w:tcW w:w="1800" w:type="dxa"/>
            <w:vAlign w:val="center"/>
          </w:tcPr>
          <w:p w14:paraId="593FA445" w14:textId="3DC700FA" w:rsidR="00E865A8" w:rsidRDefault="00E865A8" w:rsidP="00E865A8">
            <w:pPr>
              <w:rPr>
                <w:ins w:id="476" w:author="P.Mahmoudi" w:date="2020-08-15T17:15:00Z"/>
                <w:rFonts w:ascii="Calibri" w:hAnsi="Calibri" w:cs="Calibri"/>
                <w:color w:val="000000"/>
                <w:sz w:val="20"/>
                <w:szCs w:val="20"/>
              </w:rPr>
            </w:pPr>
            <w:ins w:id="477" w:author="P.Mahmoudi" w:date="2020-08-15T17:15:00Z">
              <w:r>
                <w:rPr>
                  <w:rFonts w:ascii="Calibri" w:hAnsi="Calibri" w:cs="Calibri"/>
                  <w:color w:val="000000"/>
                  <w:sz w:val="20"/>
                  <w:szCs w:val="20"/>
                </w:rPr>
                <w:t>Available in “Profitable &amp; Non Profitable Sites” dashboard</w:t>
              </w:r>
            </w:ins>
          </w:p>
        </w:tc>
        <w:tc>
          <w:tcPr>
            <w:tcW w:w="1440" w:type="dxa"/>
            <w:vAlign w:val="center"/>
          </w:tcPr>
          <w:p w14:paraId="798DD3BD" w14:textId="0D47253B" w:rsidR="00E865A8" w:rsidRDefault="00E865A8" w:rsidP="00E865A8">
            <w:pPr>
              <w:rPr>
                <w:ins w:id="478" w:author="P.Mahmoudi" w:date="2020-08-15T17:15:00Z"/>
                <w:rFonts w:ascii="Calibri" w:hAnsi="Calibri" w:cs="Calibri"/>
                <w:color w:val="000000"/>
                <w:sz w:val="20"/>
                <w:szCs w:val="20"/>
              </w:rPr>
            </w:pPr>
            <w:ins w:id="479" w:author="P.Mahmoudi" w:date="2020-08-15T17:15:00Z">
              <w:r>
                <w:rPr>
                  <w:rFonts w:ascii="Calibri" w:hAnsi="Calibri" w:cs="Calibri"/>
                  <w:color w:val="000000"/>
                  <w:sz w:val="20"/>
                  <w:szCs w:val="20"/>
                </w:rPr>
                <w:t>Feasible</w:t>
              </w:r>
            </w:ins>
          </w:p>
        </w:tc>
        <w:tc>
          <w:tcPr>
            <w:tcW w:w="1440" w:type="dxa"/>
            <w:vAlign w:val="center"/>
          </w:tcPr>
          <w:p w14:paraId="5100F059" w14:textId="7D6BF2FD" w:rsidR="00E865A8" w:rsidRDefault="00E865A8" w:rsidP="00E865A8">
            <w:pPr>
              <w:rPr>
                <w:ins w:id="480" w:author="P.Mahmoudi" w:date="2020-08-15T17:15:00Z"/>
                <w:rFonts w:ascii="Calibri" w:hAnsi="Calibri" w:cs="Calibri"/>
                <w:color w:val="000000"/>
                <w:sz w:val="20"/>
                <w:szCs w:val="20"/>
              </w:rPr>
            </w:pPr>
            <w:ins w:id="481" w:author="P.Mahmoudi" w:date="2020-08-15T17:15:00Z">
              <w:r>
                <w:rPr>
                  <w:rFonts w:ascii="Calibri" w:hAnsi="Calibri" w:cs="Calibri"/>
                  <w:color w:val="000000"/>
                  <w:sz w:val="20"/>
                  <w:szCs w:val="20"/>
                </w:rPr>
                <w:t>Available</w:t>
              </w:r>
            </w:ins>
          </w:p>
        </w:tc>
      </w:tr>
      <w:tr w:rsidR="00E865A8" w:rsidRPr="00612F49" w14:paraId="35687915" w14:textId="77777777" w:rsidTr="00CE728B">
        <w:trPr>
          <w:trHeight w:val="474"/>
          <w:ins w:id="482" w:author="P.Mahmoudi" w:date="2020-08-15T17:16:00Z"/>
        </w:trPr>
        <w:tc>
          <w:tcPr>
            <w:tcW w:w="653" w:type="dxa"/>
            <w:shd w:val="clear" w:color="auto" w:fill="auto"/>
            <w:noWrap/>
            <w:vAlign w:val="center"/>
          </w:tcPr>
          <w:p w14:paraId="3A6B8B88" w14:textId="2FA3D3AD" w:rsidR="00E865A8" w:rsidRDefault="007A74ED" w:rsidP="00E865A8">
            <w:pPr>
              <w:jc w:val="both"/>
              <w:rPr>
                <w:ins w:id="483" w:author="P.Mahmoudi" w:date="2020-08-15T17:16:00Z"/>
                <w:rFonts w:ascii="Calibri" w:hAnsi="Calibri" w:cs="Calibri"/>
                <w:color w:val="000000"/>
                <w:sz w:val="20"/>
                <w:szCs w:val="20"/>
              </w:rPr>
            </w:pPr>
            <w:ins w:id="484" w:author="P.Mahmoudi" w:date="2020-08-15T17:45:00Z">
              <w:r>
                <w:rPr>
                  <w:rFonts w:ascii="Calibri" w:hAnsi="Calibri" w:cs="Calibri"/>
                  <w:color w:val="000000"/>
                  <w:sz w:val="20"/>
                  <w:szCs w:val="20"/>
                </w:rPr>
                <w:t>20</w:t>
              </w:r>
            </w:ins>
          </w:p>
        </w:tc>
        <w:tc>
          <w:tcPr>
            <w:tcW w:w="2312" w:type="dxa"/>
            <w:shd w:val="clear" w:color="auto" w:fill="auto"/>
            <w:noWrap/>
            <w:vAlign w:val="center"/>
          </w:tcPr>
          <w:p w14:paraId="4AD4C256" w14:textId="2C631018" w:rsidR="00E865A8" w:rsidRPr="00E865A8" w:rsidRDefault="0022758B" w:rsidP="00E865A8">
            <w:pPr>
              <w:jc w:val="both"/>
              <w:rPr>
                <w:ins w:id="485" w:author="P.Mahmoudi" w:date="2020-08-15T17:16:00Z"/>
                <w:rFonts w:ascii="Calibri" w:hAnsi="Calibri" w:cs="Calibri"/>
                <w:color w:val="000000"/>
                <w:sz w:val="20"/>
                <w:szCs w:val="20"/>
              </w:rPr>
            </w:pPr>
            <w:ins w:id="486" w:author="P.Mahmoudi" w:date="2020-08-15T17:43:00Z">
              <w:r w:rsidRPr="0022758B">
                <w:rPr>
                  <w:rFonts w:ascii="Calibri" w:hAnsi="Calibri" w:cs="Calibri"/>
                  <w:color w:val="000000"/>
                  <w:sz w:val="20"/>
                  <w:szCs w:val="20"/>
                </w:rPr>
                <w:t>Put a comment in the table to describe ERM value is dynamic value(ERM is different for each month)</w:t>
              </w:r>
            </w:ins>
          </w:p>
        </w:tc>
        <w:tc>
          <w:tcPr>
            <w:tcW w:w="1170" w:type="dxa"/>
            <w:shd w:val="clear" w:color="auto" w:fill="auto"/>
            <w:noWrap/>
            <w:vAlign w:val="center"/>
          </w:tcPr>
          <w:p w14:paraId="5F304697" w14:textId="644F9286" w:rsidR="00E865A8" w:rsidRDefault="0022758B">
            <w:pPr>
              <w:rPr>
                <w:ins w:id="487" w:author="P.Mahmoudi" w:date="2020-08-15T17:16:00Z"/>
                <w:rFonts w:ascii="Calibri" w:hAnsi="Calibri" w:cs="Calibri"/>
                <w:color w:val="000000"/>
                <w:sz w:val="20"/>
                <w:szCs w:val="20"/>
              </w:rPr>
            </w:pPr>
            <w:ins w:id="488" w:author="P.Mahmoudi" w:date="2020-08-15T17:43:00Z">
              <w:r>
                <w:rPr>
                  <w:rFonts w:ascii="Calibri" w:hAnsi="Calibri" w:cs="Calibri"/>
                  <w:color w:val="000000"/>
                  <w:sz w:val="20"/>
                  <w:szCs w:val="20"/>
                </w:rPr>
                <w:t>Completed</w:t>
              </w:r>
            </w:ins>
          </w:p>
        </w:tc>
        <w:tc>
          <w:tcPr>
            <w:tcW w:w="1440" w:type="dxa"/>
            <w:shd w:val="clear" w:color="auto" w:fill="auto"/>
            <w:noWrap/>
            <w:vAlign w:val="center"/>
          </w:tcPr>
          <w:p w14:paraId="5A10F787" w14:textId="70205E28" w:rsidR="00E865A8" w:rsidRDefault="0022758B" w:rsidP="00E865A8">
            <w:pPr>
              <w:jc w:val="both"/>
              <w:rPr>
                <w:ins w:id="489" w:author="P.Mahmoudi" w:date="2020-08-15T17:16:00Z"/>
                <w:rFonts w:ascii="Calibri" w:hAnsi="Calibri" w:cs="Calibri"/>
                <w:color w:val="000000"/>
                <w:sz w:val="20"/>
                <w:szCs w:val="20"/>
              </w:rPr>
            </w:pPr>
            <w:ins w:id="490" w:author="P.Mahmoudi" w:date="2020-08-15T17:44:00Z">
              <w:r>
                <w:rPr>
                  <w:rFonts w:ascii="Calibri" w:hAnsi="Calibri" w:cs="Calibri"/>
                  <w:color w:val="000000"/>
                  <w:sz w:val="20"/>
                  <w:szCs w:val="20"/>
                </w:rPr>
                <w:t>Input table details have been updated</w:t>
              </w:r>
            </w:ins>
          </w:p>
        </w:tc>
        <w:tc>
          <w:tcPr>
            <w:tcW w:w="1800" w:type="dxa"/>
            <w:vAlign w:val="center"/>
          </w:tcPr>
          <w:p w14:paraId="57F4ECBA" w14:textId="77777777" w:rsidR="00E865A8" w:rsidRDefault="00E865A8" w:rsidP="00E865A8">
            <w:pPr>
              <w:rPr>
                <w:ins w:id="491" w:author="P.Mahmoudi" w:date="2020-08-15T17:16:00Z"/>
                <w:rFonts w:ascii="Calibri" w:hAnsi="Calibri" w:cs="Calibri"/>
                <w:color w:val="000000"/>
                <w:sz w:val="20"/>
                <w:szCs w:val="20"/>
              </w:rPr>
            </w:pPr>
          </w:p>
        </w:tc>
        <w:tc>
          <w:tcPr>
            <w:tcW w:w="1440" w:type="dxa"/>
            <w:vAlign w:val="center"/>
          </w:tcPr>
          <w:p w14:paraId="6A2A90FB" w14:textId="0DF4405D" w:rsidR="00E865A8" w:rsidRDefault="0022758B" w:rsidP="00E865A8">
            <w:pPr>
              <w:rPr>
                <w:ins w:id="492" w:author="P.Mahmoudi" w:date="2020-08-15T17:16:00Z"/>
                <w:rFonts w:ascii="Calibri" w:hAnsi="Calibri" w:cs="Calibri"/>
                <w:color w:val="000000"/>
                <w:sz w:val="20"/>
                <w:szCs w:val="20"/>
              </w:rPr>
            </w:pPr>
            <w:ins w:id="493" w:author="P.Mahmoudi" w:date="2020-08-15T17:44:00Z">
              <w:r>
                <w:rPr>
                  <w:rFonts w:ascii="Calibri" w:hAnsi="Calibri" w:cs="Calibri"/>
                  <w:color w:val="000000"/>
                  <w:sz w:val="20"/>
                  <w:szCs w:val="20"/>
                </w:rPr>
                <w:t>Feasible</w:t>
              </w:r>
            </w:ins>
          </w:p>
        </w:tc>
        <w:tc>
          <w:tcPr>
            <w:tcW w:w="1440" w:type="dxa"/>
            <w:vAlign w:val="center"/>
          </w:tcPr>
          <w:p w14:paraId="7E08DF39" w14:textId="5860CC3C" w:rsidR="00E865A8" w:rsidRDefault="0022758B" w:rsidP="00E865A8">
            <w:pPr>
              <w:rPr>
                <w:ins w:id="494" w:author="P.Mahmoudi" w:date="2020-08-15T17:16:00Z"/>
                <w:rFonts w:ascii="Calibri" w:hAnsi="Calibri" w:cs="Calibri"/>
                <w:color w:val="000000"/>
                <w:sz w:val="20"/>
                <w:szCs w:val="20"/>
              </w:rPr>
            </w:pPr>
            <w:ins w:id="495" w:author="P.Mahmoudi" w:date="2020-08-15T17:44:00Z">
              <w:r>
                <w:rPr>
                  <w:rFonts w:ascii="Calibri" w:hAnsi="Calibri" w:cs="Calibri"/>
                  <w:color w:val="000000"/>
                  <w:sz w:val="20"/>
                  <w:szCs w:val="20"/>
                </w:rPr>
                <w:t>Available</w:t>
              </w:r>
            </w:ins>
          </w:p>
        </w:tc>
      </w:tr>
      <w:tr w:rsidR="00E865A8" w:rsidRPr="00612F49" w14:paraId="026CB202" w14:textId="34A7295F" w:rsidTr="00CE728B">
        <w:trPr>
          <w:trHeight w:val="474"/>
          <w:trPrChange w:id="496" w:author="P.Mahmoudi" w:date="2020-08-15T16:54:00Z">
            <w:trPr>
              <w:trHeight w:val="474"/>
            </w:trPr>
          </w:trPrChange>
        </w:trPr>
        <w:tc>
          <w:tcPr>
            <w:tcW w:w="653" w:type="dxa"/>
            <w:shd w:val="clear" w:color="auto" w:fill="auto"/>
            <w:noWrap/>
            <w:vAlign w:val="center"/>
            <w:tcPrChange w:id="497" w:author="P.Mahmoudi" w:date="2020-08-15T16:54:00Z">
              <w:tcPr>
                <w:tcW w:w="653" w:type="dxa"/>
                <w:shd w:val="clear" w:color="auto" w:fill="auto"/>
                <w:noWrap/>
                <w:vAlign w:val="center"/>
              </w:tcPr>
            </w:tcPrChange>
          </w:tcPr>
          <w:p w14:paraId="42AEEA7B" w14:textId="29CEF702" w:rsidR="00E865A8" w:rsidRDefault="007A74ED" w:rsidP="00E865A8">
            <w:pPr>
              <w:jc w:val="both"/>
              <w:rPr>
                <w:rFonts w:ascii="Calibri" w:hAnsi="Calibri" w:cs="Calibri"/>
                <w:color w:val="000000"/>
                <w:sz w:val="20"/>
                <w:szCs w:val="20"/>
              </w:rPr>
            </w:pPr>
            <w:ins w:id="498" w:author="P.Mahmoudi" w:date="2020-08-15T17:45:00Z">
              <w:r>
                <w:rPr>
                  <w:rFonts w:ascii="Calibri" w:hAnsi="Calibri" w:cs="Calibri"/>
                  <w:color w:val="000000"/>
                  <w:sz w:val="20"/>
                  <w:szCs w:val="20"/>
                </w:rPr>
                <w:t>21</w:t>
              </w:r>
            </w:ins>
            <w:del w:id="499" w:author="P.Mahmoudi" w:date="2020-08-15T17:45:00Z">
              <w:r w:rsidR="00E865A8" w:rsidDel="007A74ED">
                <w:rPr>
                  <w:rFonts w:ascii="Calibri" w:hAnsi="Calibri" w:cs="Calibri"/>
                  <w:color w:val="000000"/>
                  <w:sz w:val="20"/>
                  <w:szCs w:val="20"/>
                </w:rPr>
                <w:delText>12</w:delText>
              </w:r>
            </w:del>
          </w:p>
        </w:tc>
        <w:tc>
          <w:tcPr>
            <w:tcW w:w="2312" w:type="dxa"/>
            <w:shd w:val="clear" w:color="auto" w:fill="auto"/>
            <w:noWrap/>
            <w:vAlign w:val="center"/>
            <w:tcPrChange w:id="500" w:author="P.Mahmoudi" w:date="2020-08-15T16:54:00Z">
              <w:tcPr>
                <w:tcW w:w="2312" w:type="dxa"/>
                <w:shd w:val="clear" w:color="auto" w:fill="auto"/>
                <w:noWrap/>
                <w:vAlign w:val="center"/>
              </w:tcPr>
            </w:tcPrChange>
          </w:tcPr>
          <w:p w14:paraId="4B663F5C" w14:textId="67F14DD3" w:rsidR="00E865A8" w:rsidRDefault="00E865A8" w:rsidP="00E865A8">
            <w:pPr>
              <w:jc w:val="both"/>
              <w:rPr>
                <w:rFonts w:ascii="Calibri" w:hAnsi="Calibri" w:cs="Calibri"/>
                <w:color w:val="000000"/>
                <w:sz w:val="20"/>
                <w:szCs w:val="20"/>
              </w:rPr>
            </w:pPr>
            <w:r>
              <w:rPr>
                <w:rFonts w:ascii="Calibri" w:hAnsi="Calibri" w:cs="Calibri"/>
                <w:color w:val="000000"/>
                <w:sz w:val="20"/>
                <w:szCs w:val="20"/>
              </w:rPr>
              <w:t>Add anomaly detection base on group of sites</w:t>
            </w:r>
          </w:p>
        </w:tc>
        <w:tc>
          <w:tcPr>
            <w:tcW w:w="1170" w:type="dxa"/>
            <w:shd w:val="clear" w:color="auto" w:fill="auto"/>
            <w:noWrap/>
            <w:vAlign w:val="center"/>
            <w:tcPrChange w:id="501" w:author="P.Mahmoudi" w:date="2020-08-15T16:54:00Z">
              <w:tcPr>
                <w:tcW w:w="1170" w:type="dxa"/>
                <w:shd w:val="clear" w:color="auto" w:fill="auto"/>
                <w:noWrap/>
                <w:vAlign w:val="center"/>
              </w:tcPr>
            </w:tcPrChange>
          </w:tcPr>
          <w:p w14:paraId="2C997B9F" w14:textId="240955CF" w:rsidR="00E865A8" w:rsidRDefault="00E865A8">
            <w:pPr>
              <w:rPr>
                <w:rFonts w:ascii="Calibri" w:hAnsi="Calibri" w:cs="Calibri"/>
                <w:color w:val="000000"/>
                <w:sz w:val="20"/>
                <w:szCs w:val="20"/>
              </w:rPr>
              <w:pPrChange w:id="502" w:author="P.Mahmoudi" w:date="2020-08-15T10:57:00Z">
                <w:pPr>
                  <w:jc w:val="both"/>
                </w:pPr>
              </w:pPrChange>
            </w:pPr>
            <w:r>
              <w:rPr>
                <w:rFonts w:ascii="Calibri" w:hAnsi="Calibri" w:cs="Calibri"/>
                <w:color w:val="000000"/>
                <w:sz w:val="20"/>
                <w:szCs w:val="20"/>
              </w:rPr>
              <w:t>In Progress</w:t>
            </w:r>
          </w:p>
        </w:tc>
        <w:tc>
          <w:tcPr>
            <w:tcW w:w="1440" w:type="dxa"/>
            <w:shd w:val="clear" w:color="auto" w:fill="auto"/>
            <w:noWrap/>
            <w:vAlign w:val="center"/>
            <w:tcPrChange w:id="503" w:author="P.Mahmoudi" w:date="2020-08-15T16:54:00Z">
              <w:tcPr>
                <w:tcW w:w="1440" w:type="dxa"/>
                <w:shd w:val="clear" w:color="auto" w:fill="auto"/>
                <w:noWrap/>
                <w:vAlign w:val="center"/>
              </w:tcPr>
            </w:tcPrChange>
          </w:tcPr>
          <w:p w14:paraId="17285C61" w14:textId="0989C3CA" w:rsidR="00E865A8" w:rsidRDefault="00E865A8" w:rsidP="00E865A8">
            <w:pPr>
              <w:jc w:val="both"/>
              <w:rPr>
                <w:rFonts w:ascii="Calibri" w:hAnsi="Calibri" w:cs="Calibri"/>
                <w:color w:val="000000"/>
                <w:sz w:val="20"/>
                <w:szCs w:val="20"/>
              </w:rPr>
            </w:pPr>
          </w:p>
        </w:tc>
        <w:tc>
          <w:tcPr>
            <w:tcW w:w="1800" w:type="dxa"/>
            <w:vAlign w:val="center"/>
            <w:tcPrChange w:id="504" w:author="P.Mahmoudi" w:date="2020-08-15T16:54:00Z">
              <w:tcPr>
                <w:tcW w:w="1800" w:type="dxa"/>
              </w:tcPr>
            </w:tcPrChange>
          </w:tcPr>
          <w:p w14:paraId="76A9F7A4" w14:textId="77777777" w:rsidR="00E865A8" w:rsidRDefault="00E865A8">
            <w:pPr>
              <w:rPr>
                <w:rFonts w:ascii="Calibri" w:hAnsi="Calibri" w:cs="Calibri"/>
                <w:color w:val="000000"/>
                <w:sz w:val="20"/>
                <w:szCs w:val="20"/>
              </w:rPr>
              <w:pPrChange w:id="505" w:author="P.Mahmoudi" w:date="2020-08-15T16:54:00Z">
                <w:pPr>
                  <w:jc w:val="both"/>
                </w:pPr>
              </w:pPrChange>
            </w:pPr>
          </w:p>
        </w:tc>
        <w:tc>
          <w:tcPr>
            <w:tcW w:w="1440" w:type="dxa"/>
            <w:vAlign w:val="center"/>
            <w:tcPrChange w:id="506" w:author="P.Mahmoudi" w:date="2020-08-15T16:54:00Z">
              <w:tcPr>
                <w:tcW w:w="1440" w:type="dxa"/>
              </w:tcPr>
            </w:tcPrChange>
          </w:tcPr>
          <w:p w14:paraId="0DB234EF" w14:textId="4D1E4CEF" w:rsidR="00E865A8" w:rsidRDefault="00E865A8">
            <w:pPr>
              <w:rPr>
                <w:ins w:id="507" w:author="P.Mahmoudi" w:date="2020-08-15T10:48:00Z"/>
                <w:rFonts w:ascii="Calibri" w:hAnsi="Calibri" w:cs="Calibri"/>
                <w:color w:val="000000"/>
                <w:sz w:val="20"/>
                <w:szCs w:val="20"/>
              </w:rPr>
              <w:pPrChange w:id="508" w:author="P.Mahmoudi" w:date="2020-08-15T10:57:00Z">
                <w:pPr>
                  <w:jc w:val="center"/>
                </w:pPr>
              </w:pPrChange>
            </w:pPr>
            <w:ins w:id="509" w:author="P.Mahmoudi" w:date="2020-08-15T10:49:00Z">
              <w:r>
                <w:rPr>
                  <w:rFonts w:ascii="Calibri" w:hAnsi="Calibri" w:cs="Calibri"/>
                  <w:color w:val="000000"/>
                  <w:sz w:val="20"/>
                  <w:szCs w:val="20"/>
                </w:rPr>
                <w:t>Feasible</w:t>
              </w:r>
            </w:ins>
          </w:p>
        </w:tc>
        <w:tc>
          <w:tcPr>
            <w:tcW w:w="1440" w:type="dxa"/>
            <w:vAlign w:val="center"/>
            <w:tcPrChange w:id="510" w:author="P.Mahmoudi" w:date="2020-08-15T16:54:00Z">
              <w:tcPr>
                <w:tcW w:w="1440" w:type="dxa"/>
                <w:vAlign w:val="center"/>
              </w:tcPr>
            </w:tcPrChange>
          </w:tcPr>
          <w:p w14:paraId="0BEADFA1" w14:textId="3139631B" w:rsidR="00E865A8" w:rsidRDefault="00E865A8">
            <w:pPr>
              <w:rPr>
                <w:ins w:id="511" w:author="P.Mahmoudi" w:date="2020-08-15T10:42:00Z"/>
                <w:rFonts w:ascii="Calibri" w:hAnsi="Calibri" w:cs="Calibri"/>
                <w:color w:val="000000"/>
                <w:sz w:val="20"/>
                <w:szCs w:val="20"/>
              </w:rPr>
              <w:pPrChange w:id="512" w:author="P.Mahmoudi" w:date="2020-08-15T10:57:00Z">
                <w:pPr>
                  <w:jc w:val="both"/>
                </w:pPr>
              </w:pPrChange>
            </w:pPr>
            <w:ins w:id="513" w:author="P.Mahmoudi" w:date="2020-08-15T10:51:00Z">
              <w:r>
                <w:rPr>
                  <w:rFonts w:ascii="Calibri" w:hAnsi="Calibri" w:cs="Calibri"/>
                  <w:color w:val="000000"/>
                  <w:sz w:val="20"/>
                  <w:szCs w:val="20"/>
                </w:rPr>
                <w:t>Available</w:t>
              </w:r>
            </w:ins>
          </w:p>
        </w:tc>
      </w:tr>
      <w:tr w:rsidR="00E865A8" w:rsidRPr="00612F49" w14:paraId="5CA6836A" w14:textId="4C91ED38" w:rsidTr="00CE728B">
        <w:trPr>
          <w:trHeight w:val="474"/>
          <w:trPrChange w:id="514" w:author="P.Mahmoudi" w:date="2020-08-15T16:54:00Z">
            <w:trPr>
              <w:trHeight w:val="474"/>
            </w:trPr>
          </w:trPrChange>
        </w:trPr>
        <w:tc>
          <w:tcPr>
            <w:tcW w:w="653" w:type="dxa"/>
            <w:shd w:val="clear" w:color="auto" w:fill="auto"/>
            <w:noWrap/>
            <w:vAlign w:val="center"/>
            <w:tcPrChange w:id="515" w:author="P.Mahmoudi" w:date="2020-08-15T16:54:00Z">
              <w:tcPr>
                <w:tcW w:w="653" w:type="dxa"/>
                <w:shd w:val="clear" w:color="auto" w:fill="auto"/>
                <w:noWrap/>
                <w:vAlign w:val="center"/>
              </w:tcPr>
            </w:tcPrChange>
          </w:tcPr>
          <w:p w14:paraId="6B70E1C0" w14:textId="0EFE1B8E" w:rsidR="00E865A8" w:rsidRDefault="007A74ED" w:rsidP="00E865A8">
            <w:pPr>
              <w:jc w:val="both"/>
              <w:rPr>
                <w:rFonts w:ascii="Calibri" w:hAnsi="Calibri" w:cs="Calibri"/>
                <w:color w:val="000000"/>
                <w:sz w:val="20"/>
                <w:szCs w:val="20"/>
              </w:rPr>
            </w:pPr>
            <w:ins w:id="516" w:author="P.Mahmoudi" w:date="2020-08-15T17:45:00Z">
              <w:r>
                <w:rPr>
                  <w:rFonts w:ascii="Calibri" w:hAnsi="Calibri" w:cs="Calibri"/>
                  <w:color w:val="000000"/>
                  <w:sz w:val="20"/>
                  <w:szCs w:val="20"/>
                </w:rPr>
                <w:t>22</w:t>
              </w:r>
            </w:ins>
            <w:del w:id="517" w:author="P.Mahmoudi" w:date="2020-08-15T17:45:00Z">
              <w:r w:rsidR="00E865A8" w:rsidDel="007A74ED">
                <w:rPr>
                  <w:rFonts w:ascii="Calibri" w:hAnsi="Calibri" w:cs="Calibri"/>
                  <w:color w:val="000000"/>
                  <w:sz w:val="20"/>
                  <w:szCs w:val="20"/>
                </w:rPr>
                <w:delText>13</w:delText>
              </w:r>
            </w:del>
          </w:p>
        </w:tc>
        <w:tc>
          <w:tcPr>
            <w:tcW w:w="2312" w:type="dxa"/>
            <w:shd w:val="clear" w:color="auto" w:fill="auto"/>
            <w:noWrap/>
            <w:vAlign w:val="center"/>
            <w:tcPrChange w:id="518" w:author="P.Mahmoudi" w:date="2020-08-15T16:54:00Z">
              <w:tcPr>
                <w:tcW w:w="2312" w:type="dxa"/>
                <w:shd w:val="clear" w:color="auto" w:fill="auto"/>
                <w:noWrap/>
                <w:vAlign w:val="center"/>
              </w:tcPr>
            </w:tcPrChange>
          </w:tcPr>
          <w:p w14:paraId="64916EA5" w14:textId="42DDAB6F" w:rsidR="00E865A8" w:rsidRDefault="00E865A8" w:rsidP="00E865A8">
            <w:pPr>
              <w:jc w:val="both"/>
              <w:rPr>
                <w:rFonts w:ascii="Calibri" w:hAnsi="Calibri" w:cs="Calibri"/>
                <w:color w:val="000000"/>
                <w:sz w:val="20"/>
                <w:szCs w:val="20"/>
              </w:rPr>
            </w:pPr>
            <w:r>
              <w:rPr>
                <w:rFonts w:ascii="Calibri" w:hAnsi="Calibri" w:cs="Calibri"/>
                <w:color w:val="000000"/>
                <w:sz w:val="20"/>
                <w:szCs w:val="20"/>
              </w:rPr>
              <w:t>Add Alerting system to find abnormal sites in a site segment group</w:t>
            </w:r>
          </w:p>
        </w:tc>
        <w:tc>
          <w:tcPr>
            <w:tcW w:w="1170" w:type="dxa"/>
            <w:shd w:val="clear" w:color="auto" w:fill="auto"/>
            <w:noWrap/>
            <w:vAlign w:val="center"/>
            <w:tcPrChange w:id="519" w:author="P.Mahmoudi" w:date="2020-08-15T16:54:00Z">
              <w:tcPr>
                <w:tcW w:w="1170" w:type="dxa"/>
                <w:shd w:val="clear" w:color="auto" w:fill="auto"/>
                <w:noWrap/>
                <w:vAlign w:val="center"/>
              </w:tcPr>
            </w:tcPrChange>
          </w:tcPr>
          <w:p w14:paraId="3A4E9F5C" w14:textId="1E6CCB47" w:rsidR="00E865A8" w:rsidRDefault="00E865A8">
            <w:pPr>
              <w:rPr>
                <w:rFonts w:ascii="Calibri" w:hAnsi="Calibri" w:cs="Calibri"/>
                <w:color w:val="000000"/>
                <w:sz w:val="20"/>
                <w:szCs w:val="20"/>
              </w:rPr>
              <w:pPrChange w:id="520" w:author="P.Mahmoudi" w:date="2020-08-15T10:57:00Z">
                <w:pPr>
                  <w:jc w:val="both"/>
                </w:pPr>
              </w:pPrChange>
            </w:pPr>
            <w:r>
              <w:rPr>
                <w:rFonts w:ascii="Calibri" w:hAnsi="Calibri" w:cs="Calibri"/>
                <w:color w:val="000000"/>
                <w:sz w:val="20"/>
                <w:szCs w:val="20"/>
              </w:rPr>
              <w:t>In Progress</w:t>
            </w:r>
          </w:p>
        </w:tc>
        <w:tc>
          <w:tcPr>
            <w:tcW w:w="1440" w:type="dxa"/>
            <w:shd w:val="clear" w:color="auto" w:fill="auto"/>
            <w:noWrap/>
            <w:vAlign w:val="center"/>
            <w:tcPrChange w:id="521" w:author="P.Mahmoudi" w:date="2020-08-15T16:54:00Z">
              <w:tcPr>
                <w:tcW w:w="1440" w:type="dxa"/>
                <w:shd w:val="clear" w:color="auto" w:fill="auto"/>
                <w:noWrap/>
                <w:vAlign w:val="center"/>
              </w:tcPr>
            </w:tcPrChange>
          </w:tcPr>
          <w:p w14:paraId="75446A14" w14:textId="1914FCB9" w:rsidR="00E865A8" w:rsidRDefault="00E865A8" w:rsidP="00E865A8">
            <w:pPr>
              <w:jc w:val="both"/>
              <w:rPr>
                <w:rFonts w:ascii="Calibri" w:hAnsi="Calibri" w:cs="Calibri"/>
                <w:color w:val="000000"/>
                <w:sz w:val="20"/>
                <w:szCs w:val="20"/>
              </w:rPr>
            </w:pPr>
          </w:p>
        </w:tc>
        <w:tc>
          <w:tcPr>
            <w:tcW w:w="1800" w:type="dxa"/>
            <w:vAlign w:val="center"/>
            <w:tcPrChange w:id="522" w:author="P.Mahmoudi" w:date="2020-08-15T16:54:00Z">
              <w:tcPr>
                <w:tcW w:w="1800" w:type="dxa"/>
              </w:tcPr>
            </w:tcPrChange>
          </w:tcPr>
          <w:p w14:paraId="7926BAC8" w14:textId="77777777" w:rsidR="00E865A8" w:rsidRDefault="00E865A8">
            <w:pPr>
              <w:rPr>
                <w:rFonts w:ascii="Calibri" w:hAnsi="Calibri" w:cs="Calibri"/>
                <w:color w:val="000000"/>
                <w:sz w:val="20"/>
                <w:szCs w:val="20"/>
              </w:rPr>
              <w:pPrChange w:id="523" w:author="P.Mahmoudi" w:date="2020-08-15T16:54:00Z">
                <w:pPr>
                  <w:jc w:val="both"/>
                </w:pPr>
              </w:pPrChange>
            </w:pPr>
          </w:p>
        </w:tc>
        <w:tc>
          <w:tcPr>
            <w:tcW w:w="1440" w:type="dxa"/>
            <w:vAlign w:val="center"/>
            <w:tcPrChange w:id="524" w:author="P.Mahmoudi" w:date="2020-08-15T16:54:00Z">
              <w:tcPr>
                <w:tcW w:w="1440" w:type="dxa"/>
              </w:tcPr>
            </w:tcPrChange>
          </w:tcPr>
          <w:p w14:paraId="4EEF4901" w14:textId="61BCDB9E" w:rsidR="00E865A8" w:rsidRDefault="00E865A8">
            <w:pPr>
              <w:rPr>
                <w:ins w:id="525" w:author="P.Mahmoudi" w:date="2020-08-15T10:48:00Z"/>
                <w:rFonts w:ascii="Calibri" w:hAnsi="Calibri" w:cs="Calibri"/>
                <w:color w:val="000000"/>
                <w:sz w:val="20"/>
                <w:szCs w:val="20"/>
              </w:rPr>
              <w:pPrChange w:id="526" w:author="P.Mahmoudi" w:date="2020-08-15T10:57:00Z">
                <w:pPr>
                  <w:jc w:val="center"/>
                </w:pPr>
              </w:pPrChange>
            </w:pPr>
            <w:ins w:id="527" w:author="P.Mahmoudi" w:date="2020-08-15T10:49:00Z">
              <w:r>
                <w:rPr>
                  <w:rFonts w:ascii="Calibri" w:hAnsi="Calibri" w:cs="Calibri"/>
                  <w:color w:val="000000"/>
                  <w:sz w:val="20"/>
                  <w:szCs w:val="20"/>
                </w:rPr>
                <w:t>Feasible</w:t>
              </w:r>
            </w:ins>
          </w:p>
        </w:tc>
        <w:tc>
          <w:tcPr>
            <w:tcW w:w="1440" w:type="dxa"/>
            <w:vAlign w:val="center"/>
            <w:tcPrChange w:id="528" w:author="P.Mahmoudi" w:date="2020-08-15T16:54:00Z">
              <w:tcPr>
                <w:tcW w:w="1440" w:type="dxa"/>
                <w:vAlign w:val="center"/>
              </w:tcPr>
            </w:tcPrChange>
          </w:tcPr>
          <w:p w14:paraId="15464CFF" w14:textId="6E89B8E4" w:rsidR="00E865A8" w:rsidRDefault="00E865A8">
            <w:pPr>
              <w:rPr>
                <w:ins w:id="529" w:author="P.Mahmoudi" w:date="2020-08-15T10:42:00Z"/>
                <w:rFonts w:ascii="Calibri" w:hAnsi="Calibri" w:cs="Calibri"/>
                <w:color w:val="000000"/>
                <w:sz w:val="20"/>
                <w:szCs w:val="20"/>
              </w:rPr>
              <w:pPrChange w:id="530" w:author="P.Mahmoudi" w:date="2020-08-15T10:57:00Z">
                <w:pPr>
                  <w:jc w:val="both"/>
                </w:pPr>
              </w:pPrChange>
            </w:pPr>
            <w:ins w:id="531" w:author="P.Mahmoudi" w:date="2020-08-15T10:51:00Z">
              <w:r>
                <w:rPr>
                  <w:rFonts w:ascii="Calibri" w:hAnsi="Calibri" w:cs="Calibri"/>
                  <w:color w:val="000000"/>
                  <w:sz w:val="20"/>
                  <w:szCs w:val="20"/>
                </w:rPr>
                <w:t>Available</w:t>
              </w:r>
            </w:ins>
          </w:p>
        </w:tc>
      </w:tr>
      <w:tr w:rsidR="00E865A8" w:rsidRPr="00612F49" w14:paraId="64D18E72" w14:textId="45048956" w:rsidTr="00CE728B">
        <w:trPr>
          <w:trHeight w:val="474"/>
          <w:trPrChange w:id="532" w:author="P.Mahmoudi" w:date="2020-08-15T16:54:00Z">
            <w:trPr>
              <w:trHeight w:val="474"/>
            </w:trPr>
          </w:trPrChange>
        </w:trPr>
        <w:tc>
          <w:tcPr>
            <w:tcW w:w="653" w:type="dxa"/>
            <w:shd w:val="clear" w:color="auto" w:fill="auto"/>
            <w:noWrap/>
            <w:vAlign w:val="center"/>
            <w:tcPrChange w:id="533" w:author="P.Mahmoudi" w:date="2020-08-15T16:54:00Z">
              <w:tcPr>
                <w:tcW w:w="653" w:type="dxa"/>
                <w:shd w:val="clear" w:color="auto" w:fill="auto"/>
                <w:noWrap/>
                <w:vAlign w:val="center"/>
              </w:tcPr>
            </w:tcPrChange>
          </w:tcPr>
          <w:p w14:paraId="080FDD1D" w14:textId="2C2EDC77" w:rsidR="00E865A8" w:rsidRDefault="007A74ED" w:rsidP="00E865A8">
            <w:pPr>
              <w:jc w:val="both"/>
              <w:rPr>
                <w:rFonts w:ascii="Calibri" w:hAnsi="Calibri" w:cs="Calibri"/>
                <w:color w:val="000000"/>
                <w:sz w:val="20"/>
                <w:szCs w:val="20"/>
              </w:rPr>
            </w:pPr>
            <w:ins w:id="534" w:author="P.Mahmoudi" w:date="2020-08-15T17:45:00Z">
              <w:r>
                <w:rPr>
                  <w:rFonts w:ascii="Calibri" w:hAnsi="Calibri" w:cs="Calibri"/>
                  <w:color w:val="000000"/>
                  <w:sz w:val="20"/>
                  <w:szCs w:val="20"/>
                </w:rPr>
                <w:t>23</w:t>
              </w:r>
            </w:ins>
            <w:del w:id="535" w:author="P.Mahmoudi" w:date="2020-08-15T17:45:00Z">
              <w:r w:rsidR="00E865A8" w:rsidDel="007A74ED">
                <w:rPr>
                  <w:rFonts w:ascii="Calibri" w:hAnsi="Calibri" w:cs="Calibri"/>
                  <w:color w:val="000000"/>
                  <w:sz w:val="20"/>
                  <w:szCs w:val="20"/>
                </w:rPr>
                <w:delText>14</w:delText>
              </w:r>
            </w:del>
          </w:p>
        </w:tc>
        <w:tc>
          <w:tcPr>
            <w:tcW w:w="2312" w:type="dxa"/>
            <w:shd w:val="clear" w:color="auto" w:fill="auto"/>
            <w:noWrap/>
            <w:vAlign w:val="center"/>
            <w:tcPrChange w:id="536" w:author="P.Mahmoudi" w:date="2020-08-15T16:54:00Z">
              <w:tcPr>
                <w:tcW w:w="2312" w:type="dxa"/>
                <w:shd w:val="clear" w:color="auto" w:fill="auto"/>
                <w:noWrap/>
                <w:vAlign w:val="center"/>
              </w:tcPr>
            </w:tcPrChange>
          </w:tcPr>
          <w:p w14:paraId="63A249D8" w14:textId="7947FC1B" w:rsidR="00E865A8" w:rsidRPr="003C770F" w:rsidRDefault="00E865A8" w:rsidP="00E865A8">
            <w:pPr>
              <w:jc w:val="both"/>
              <w:rPr>
                <w:rFonts w:ascii="Calibri" w:hAnsi="Calibri" w:cs="Calibri"/>
                <w:color w:val="000000"/>
                <w:sz w:val="20"/>
                <w:szCs w:val="20"/>
              </w:rPr>
            </w:pPr>
            <w:r w:rsidRPr="003C770F">
              <w:rPr>
                <w:rFonts w:ascii="Calibri" w:hAnsi="Calibri" w:cs="Calibri"/>
                <w:color w:val="000000"/>
                <w:sz w:val="20"/>
                <w:szCs w:val="20"/>
              </w:rPr>
              <w:t>Site whitelisting feature to track a group of selected sites</w:t>
            </w:r>
          </w:p>
        </w:tc>
        <w:tc>
          <w:tcPr>
            <w:tcW w:w="1170" w:type="dxa"/>
            <w:shd w:val="clear" w:color="auto" w:fill="auto"/>
            <w:noWrap/>
            <w:vAlign w:val="center"/>
            <w:tcPrChange w:id="537" w:author="P.Mahmoudi" w:date="2020-08-15T16:54:00Z">
              <w:tcPr>
                <w:tcW w:w="1170" w:type="dxa"/>
                <w:shd w:val="clear" w:color="auto" w:fill="auto"/>
                <w:noWrap/>
                <w:vAlign w:val="center"/>
              </w:tcPr>
            </w:tcPrChange>
          </w:tcPr>
          <w:p w14:paraId="63F7D908" w14:textId="008F238B" w:rsidR="00E865A8" w:rsidRDefault="00E865A8">
            <w:pPr>
              <w:rPr>
                <w:rFonts w:ascii="Calibri" w:hAnsi="Calibri" w:cs="Calibri"/>
                <w:color w:val="000000"/>
                <w:sz w:val="20"/>
                <w:szCs w:val="20"/>
              </w:rPr>
              <w:pPrChange w:id="538" w:author="P.Mahmoudi" w:date="2020-08-15T10:57:00Z">
                <w:pPr>
                  <w:jc w:val="both"/>
                </w:pPr>
              </w:pPrChange>
            </w:pPr>
            <w:del w:id="539" w:author="P.Mahmoudi" w:date="2020-08-15T10:52:00Z">
              <w:r w:rsidDel="00FA7DB6">
                <w:rPr>
                  <w:rFonts w:ascii="Calibri" w:hAnsi="Calibri" w:cs="Calibri"/>
                  <w:color w:val="000000"/>
                  <w:sz w:val="20"/>
                  <w:szCs w:val="20"/>
                </w:rPr>
                <w:delText>In Progress</w:delText>
              </w:r>
            </w:del>
            <w:ins w:id="540" w:author="P.Mahmoudi" w:date="2020-08-15T10:52:00Z">
              <w:r>
                <w:rPr>
                  <w:rFonts w:ascii="Calibri" w:hAnsi="Calibri" w:cs="Calibri"/>
                  <w:color w:val="000000"/>
                  <w:sz w:val="20"/>
                  <w:szCs w:val="20"/>
                </w:rPr>
                <w:t>Pending</w:t>
              </w:r>
            </w:ins>
          </w:p>
        </w:tc>
        <w:tc>
          <w:tcPr>
            <w:tcW w:w="1440" w:type="dxa"/>
            <w:shd w:val="clear" w:color="auto" w:fill="auto"/>
            <w:noWrap/>
            <w:vAlign w:val="center"/>
            <w:tcPrChange w:id="541" w:author="P.Mahmoudi" w:date="2020-08-15T16:54:00Z">
              <w:tcPr>
                <w:tcW w:w="1440" w:type="dxa"/>
                <w:shd w:val="clear" w:color="auto" w:fill="auto"/>
                <w:noWrap/>
                <w:vAlign w:val="center"/>
              </w:tcPr>
            </w:tcPrChange>
          </w:tcPr>
          <w:p w14:paraId="364DE185" w14:textId="77777777" w:rsidR="00E865A8" w:rsidRDefault="00E865A8" w:rsidP="00E865A8">
            <w:pPr>
              <w:jc w:val="both"/>
              <w:rPr>
                <w:rFonts w:ascii="Calibri" w:hAnsi="Calibri" w:cs="Calibri"/>
                <w:color w:val="000000"/>
                <w:sz w:val="20"/>
                <w:szCs w:val="20"/>
              </w:rPr>
            </w:pPr>
          </w:p>
        </w:tc>
        <w:tc>
          <w:tcPr>
            <w:tcW w:w="1800" w:type="dxa"/>
            <w:vAlign w:val="center"/>
            <w:tcPrChange w:id="542" w:author="P.Mahmoudi" w:date="2020-08-15T16:54:00Z">
              <w:tcPr>
                <w:tcW w:w="1800" w:type="dxa"/>
              </w:tcPr>
            </w:tcPrChange>
          </w:tcPr>
          <w:p w14:paraId="57D265FA" w14:textId="77777777" w:rsidR="00E865A8" w:rsidRDefault="00E865A8">
            <w:pPr>
              <w:rPr>
                <w:rFonts w:ascii="Calibri" w:hAnsi="Calibri" w:cs="Calibri"/>
                <w:color w:val="000000"/>
                <w:sz w:val="20"/>
                <w:szCs w:val="20"/>
              </w:rPr>
              <w:pPrChange w:id="543" w:author="P.Mahmoudi" w:date="2020-08-15T16:54:00Z">
                <w:pPr>
                  <w:jc w:val="both"/>
                </w:pPr>
              </w:pPrChange>
            </w:pPr>
          </w:p>
        </w:tc>
        <w:tc>
          <w:tcPr>
            <w:tcW w:w="1440" w:type="dxa"/>
            <w:vAlign w:val="center"/>
            <w:tcPrChange w:id="544" w:author="P.Mahmoudi" w:date="2020-08-15T16:54:00Z">
              <w:tcPr>
                <w:tcW w:w="1440" w:type="dxa"/>
              </w:tcPr>
            </w:tcPrChange>
          </w:tcPr>
          <w:p w14:paraId="75C3F6DF" w14:textId="0139ECEB" w:rsidR="00E865A8" w:rsidRDefault="00E865A8">
            <w:pPr>
              <w:rPr>
                <w:ins w:id="545" w:author="P.Mahmoudi" w:date="2020-08-15T10:48:00Z"/>
                <w:rFonts w:ascii="Calibri" w:hAnsi="Calibri" w:cs="Calibri"/>
                <w:color w:val="000000"/>
                <w:sz w:val="20"/>
                <w:szCs w:val="20"/>
              </w:rPr>
              <w:pPrChange w:id="546" w:author="P.Mahmoudi" w:date="2020-08-15T10:57:00Z">
                <w:pPr>
                  <w:jc w:val="center"/>
                </w:pPr>
              </w:pPrChange>
            </w:pPr>
            <w:ins w:id="547" w:author="P.Mahmoudi" w:date="2020-08-15T10:51:00Z">
              <w:r>
                <w:rPr>
                  <w:rFonts w:ascii="Calibri" w:hAnsi="Calibri" w:cs="Calibri"/>
                  <w:color w:val="000000"/>
                  <w:sz w:val="20"/>
                  <w:szCs w:val="20"/>
                </w:rPr>
                <w:t xml:space="preserve">Not </w:t>
              </w:r>
            </w:ins>
            <w:ins w:id="548" w:author="P.Mahmoudi" w:date="2020-08-15T10:49:00Z">
              <w:r>
                <w:rPr>
                  <w:rFonts w:ascii="Calibri" w:hAnsi="Calibri" w:cs="Calibri"/>
                  <w:color w:val="000000"/>
                  <w:sz w:val="20"/>
                  <w:szCs w:val="20"/>
                </w:rPr>
                <w:t>Feasible</w:t>
              </w:r>
            </w:ins>
          </w:p>
        </w:tc>
        <w:tc>
          <w:tcPr>
            <w:tcW w:w="1440" w:type="dxa"/>
            <w:vAlign w:val="center"/>
            <w:tcPrChange w:id="549" w:author="P.Mahmoudi" w:date="2020-08-15T16:54:00Z">
              <w:tcPr>
                <w:tcW w:w="1440" w:type="dxa"/>
                <w:vAlign w:val="center"/>
              </w:tcPr>
            </w:tcPrChange>
          </w:tcPr>
          <w:p w14:paraId="5A1572A5" w14:textId="59FD0970" w:rsidR="00E865A8" w:rsidRDefault="00E865A8">
            <w:pPr>
              <w:rPr>
                <w:ins w:id="550" w:author="P.Mahmoudi" w:date="2020-08-15T10:42:00Z"/>
                <w:rFonts w:ascii="Calibri" w:hAnsi="Calibri" w:cs="Calibri"/>
                <w:color w:val="000000"/>
                <w:sz w:val="20"/>
                <w:szCs w:val="20"/>
              </w:rPr>
              <w:pPrChange w:id="551" w:author="P.Mahmoudi" w:date="2020-08-15T10:57:00Z">
                <w:pPr>
                  <w:jc w:val="both"/>
                </w:pPr>
              </w:pPrChange>
            </w:pPr>
            <w:ins w:id="552" w:author="P.Mahmoudi" w:date="2020-08-15T10:51:00Z">
              <w:r>
                <w:rPr>
                  <w:rFonts w:ascii="Calibri" w:hAnsi="Calibri" w:cs="Calibri"/>
                  <w:color w:val="000000"/>
                  <w:sz w:val="20"/>
                  <w:szCs w:val="20"/>
                </w:rPr>
                <w:t>Not Available</w:t>
              </w:r>
            </w:ins>
          </w:p>
        </w:tc>
      </w:tr>
      <w:tr w:rsidR="00E865A8" w:rsidRPr="00612F49" w14:paraId="7D19F3EC" w14:textId="03DC0BF2" w:rsidTr="00CE728B">
        <w:trPr>
          <w:trHeight w:val="474"/>
          <w:trPrChange w:id="553" w:author="P.Mahmoudi" w:date="2020-08-15T16:54:00Z">
            <w:trPr>
              <w:trHeight w:val="474"/>
            </w:trPr>
          </w:trPrChange>
        </w:trPr>
        <w:tc>
          <w:tcPr>
            <w:tcW w:w="653" w:type="dxa"/>
            <w:shd w:val="clear" w:color="auto" w:fill="auto"/>
            <w:noWrap/>
            <w:vAlign w:val="center"/>
            <w:tcPrChange w:id="554" w:author="P.Mahmoudi" w:date="2020-08-15T16:54:00Z">
              <w:tcPr>
                <w:tcW w:w="653" w:type="dxa"/>
                <w:shd w:val="clear" w:color="auto" w:fill="auto"/>
                <w:noWrap/>
                <w:vAlign w:val="center"/>
              </w:tcPr>
            </w:tcPrChange>
          </w:tcPr>
          <w:p w14:paraId="507A3C42" w14:textId="46B52041" w:rsidR="00E865A8" w:rsidRDefault="007A74ED" w:rsidP="00E865A8">
            <w:pPr>
              <w:jc w:val="both"/>
              <w:rPr>
                <w:rFonts w:ascii="Calibri" w:hAnsi="Calibri" w:cs="Calibri"/>
                <w:color w:val="000000"/>
                <w:sz w:val="20"/>
                <w:szCs w:val="20"/>
              </w:rPr>
            </w:pPr>
            <w:ins w:id="555" w:author="P.Mahmoudi" w:date="2020-08-15T17:45:00Z">
              <w:r>
                <w:rPr>
                  <w:rFonts w:ascii="Calibri" w:hAnsi="Calibri" w:cs="Calibri"/>
                  <w:color w:val="000000"/>
                  <w:sz w:val="20"/>
                  <w:szCs w:val="20"/>
                </w:rPr>
                <w:t>24</w:t>
              </w:r>
            </w:ins>
            <w:del w:id="556" w:author="P.Mahmoudi" w:date="2020-08-15T17:45:00Z">
              <w:r w:rsidR="00E865A8" w:rsidDel="007A74ED">
                <w:rPr>
                  <w:rFonts w:ascii="Calibri" w:hAnsi="Calibri" w:cs="Calibri"/>
                  <w:color w:val="000000"/>
                  <w:sz w:val="20"/>
                  <w:szCs w:val="20"/>
                </w:rPr>
                <w:delText>15</w:delText>
              </w:r>
            </w:del>
          </w:p>
        </w:tc>
        <w:tc>
          <w:tcPr>
            <w:tcW w:w="2312" w:type="dxa"/>
            <w:shd w:val="clear" w:color="auto" w:fill="auto"/>
            <w:noWrap/>
            <w:vAlign w:val="center"/>
            <w:tcPrChange w:id="557" w:author="P.Mahmoudi" w:date="2020-08-15T16:54:00Z">
              <w:tcPr>
                <w:tcW w:w="2312" w:type="dxa"/>
                <w:shd w:val="clear" w:color="auto" w:fill="auto"/>
                <w:noWrap/>
                <w:vAlign w:val="center"/>
              </w:tcPr>
            </w:tcPrChange>
          </w:tcPr>
          <w:p w14:paraId="7C669053" w14:textId="76CF6710" w:rsidR="00E865A8" w:rsidRPr="003C770F" w:rsidRDefault="00E865A8" w:rsidP="00E865A8">
            <w:pPr>
              <w:jc w:val="both"/>
              <w:rPr>
                <w:rFonts w:ascii="Calibri" w:hAnsi="Calibri" w:cs="Calibri"/>
                <w:color w:val="000000"/>
                <w:sz w:val="20"/>
                <w:szCs w:val="20"/>
              </w:rPr>
            </w:pPr>
            <w:r>
              <w:rPr>
                <w:rFonts w:ascii="Calibri" w:hAnsi="Calibri" w:cs="Calibri"/>
                <w:color w:val="000000"/>
                <w:sz w:val="20"/>
                <w:szCs w:val="20"/>
              </w:rPr>
              <w:t>Calculate dormant users per each sites</w:t>
            </w:r>
          </w:p>
        </w:tc>
        <w:tc>
          <w:tcPr>
            <w:tcW w:w="1170" w:type="dxa"/>
            <w:shd w:val="clear" w:color="auto" w:fill="auto"/>
            <w:noWrap/>
            <w:vAlign w:val="center"/>
            <w:tcPrChange w:id="558" w:author="P.Mahmoudi" w:date="2020-08-15T16:54:00Z">
              <w:tcPr>
                <w:tcW w:w="1170" w:type="dxa"/>
                <w:shd w:val="clear" w:color="auto" w:fill="auto"/>
                <w:noWrap/>
                <w:vAlign w:val="center"/>
              </w:tcPr>
            </w:tcPrChange>
          </w:tcPr>
          <w:p w14:paraId="05BBC3E1" w14:textId="6BBC3E16" w:rsidR="00E865A8" w:rsidRDefault="00E865A8">
            <w:pPr>
              <w:rPr>
                <w:rFonts w:ascii="Calibri" w:hAnsi="Calibri" w:cs="Calibri"/>
                <w:color w:val="000000"/>
                <w:sz w:val="20"/>
                <w:szCs w:val="20"/>
              </w:rPr>
              <w:pPrChange w:id="559" w:author="P.Mahmoudi" w:date="2020-08-15T10:57:00Z">
                <w:pPr>
                  <w:jc w:val="both"/>
                </w:pPr>
              </w:pPrChange>
            </w:pPr>
            <w:del w:id="560" w:author="P.Mahmoudi" w:date="2020-08-15T10:56:00Z">
              <w:r w:rsidDel="00FA7DB6">
                <w:rPr>
                  <w:rFonts w:ascii="Calibri" w:hAnsi="Calibri" w:cs="Calibri"/>
                  <w:color w:val="000000"/>
                  <w:sz w:val="20"/>
                  <w:szCs w:val="20"/>
                </w:rPr>
                <w:delText>In Progress</w:delText>
              </w:r>
            </w:del>
            <w:ins w:id="561" w:author="P.Mahmoudi" w:date="2020-08-15T10:56:00Z">
              <w:r>
                <w:rPr>
                  <w:rFonts w:ascii="Calibri" w:hAnsi="Calibri" w:cs="Calibri"/>
                  <w:color w:val="000000"/>
                  <w:sz w:val="20"/>
                  <w:szCs w:val="20"/>
                </w:rPr>
                <w:t>Pending</w:t>
              </w:r>
            </w:ins>
          </w:p>
        </w:tc>
        <w:tc>
          <w:tcPr>
            <w:tcW w:w="1440" w:type="dxa"/>
            <w:shd w:val="clear" w:color="auto" w:fill="auto"/>
            <w:noWrap/>
            <w:vAlign w:val="center"/>
            <w:tcPrChange w:id="562" w:author="P.Mahmoudi" w:date="2020-08-15T16:54:00Z">
              <w:tcPr>
                <w:tcW w:w="1440" w:type="dxa"/>
                <w:shd w:val="clear" w:color="auto" w:fill="auto"/>
                <w:noWrap/>
                <w:vAlign w:val="center"/>
              </w:tcPr>
            </w:tcPrChange>
          </w:tcPr>
          <w:p w14:paraId="0F564ECE" w14:textId="77777777" w:rsidR="00E865A8" w:rsidRDefault="00E865A8" w:rsidP="00E865A8">
            <w:pPr>
              <w:jc w:val="both"/>
              <w:rPr>
                <w:rFonts w:ascii="Calibri" w:hAnsi="Calibri" w:cs="Calibri"/>
                <w:color w:val="000000"/>
                <w:sz w:val="20"/>
                <w:szCs w:val="20"/>
              </w:rPr>
            </w:pPr>
          </w:p>
        </w:tc>
        <w:tc>
          <w:tcPr>
            <w:tcW w:w="1800" w:type="dxa"/>
            <w:vAlign w:val="center"/>
            <w:tcPrChange w:id="563" w:author="P.Mahmoudi" w:date="2020-08-15T16:54:00Z">
              <w:tcPr>
                <w:tcW w:w="1800" w:type="dxa"/>
              </w:tcPr>
            </w:tcPrChange>
          </w:tcPr>
          <w:p w14:paraId="1A9C04B6" w14:textId="77777777" w:rsidR="00E865A8" w:rsidRDefault="00E865A8">
            <w:pPr>
              <w:rPr>
                <w:rFonts w:ascii="Calibri" w:hAnsi="Calibri" w:cs="Calibri"/>
                <w:color w:val="000000"/>
                <w:sz w:val="20"/>
                <w:szCs w:val="20"/>
              </w:rPr>
              <w:pPrChange w:id="564" w:author="P.Mahmoudi" w:date="2020-08-15T16:54:00Z">
                <w:pPr>
                  <w:jc w:val="both"/>
                </w:pPr>
              </w:pPrChange>
            </w:pPr>
          </w:p>
        </w:tc>
        <w:tc>
          <w:tcPr>
            <w:tcW w:w="1440" w:type="dxa"/>
            <w:vAlign w:val="center"/>
            <w:tcPrChange w:id="565" w:author="P.Mahmoudi" w:date="2020-08-15T16:54:00Z">
              <w:tcPr>
                <w:tcW w:w="1440" w:type="dxa"/>
              </w:tcPr>
            </w:tcPrChange>
          </w:tcPr>
          <w:p w14:paraId="0AB5E718" w14:textId="1EA219AA" w:rsidR="00E865A8" w:rsidRDefault="00E865A8">
            <w:pPr>
              <w:rPr>
                <w:ins w:id="566" w:author="P.Mahmoudi" w:date="2020-08-15T10:48:00Z"/>
                <w:rFonts w:ascii="Calibri" w:hAnsi="Calibri" w:cs="Calibri"/>
                <w:color w:val="000000"/>
                <w:sz w:val="20"/>
                <w:szCs w:val="20"/>
              </w:rPr>
              <w:pPrChange w:id="567" w:author="P.Mahmoudi" w:date="2020-08-15T10:57:00Z">
                <w:pPr>
                  <w:jc w:val="center"/>
                </w:pPr>
              </w:pPrChange>
            </w:pPr>
            <w:ins w:id="568" w:author="P.Mahmoudi" w:date="2020-08-15T10:52:00Z">
              <w:r>
                <w:rPr>
                  <w:rFonts w:ascii="Calibri" w:hAnsi="Calibri" w:cs="Calibri"/>
                  <w:color w:val="000000"/>
                  <w:sz w:val="20"/>
                  <w:szCs w:val="20"/>
                </w:rPr>
                <w:t xml:space="preserve">Not </w:t>
              </w:r>
            </w:ins>
            <w:ins w:id="569" w:author="P.Mahmoudi" w:date="2020-08-15T10:49:00Z">
              <w:r>
                <w:rPr>
                  <w:rFonts w:ascii="Calibri" w:hAnsi="Calibri" w:cs="Calibri"/>
                  <w:color w:val="000000"/>
                  <w:sz w:val="20"/>
                  <w:szCs w:val="20"/>
                </w:rPr>
                <w:t>Feasible</w:t>
              </w:r>
            </w:ins>
          </w:p>
        </w:tc>
        <w:tc>
          <w:tcPr>
            <w:tcW w:w="1440" w:type="dxa"/>
            <w:vAlign w:val="center"/>
            <w:tcPrChange w:id="570" w:author="P.Mahmoudi" w:date="2020-08-15T16:54:00Z">
              <w:tcPr>
                <w:tcW w:w="1440" w:type="dxa"/>
                <w:vAlign w:val="center"/>
              </w:tcPr>
            </w:tcPrChange>
          </w:tcPr>
          <w:p w14:paraId="2BC2FAE3" w14:textId="7D835BE8" w:rsidR="00E865A8" w:rsidRDefault="00E865A8">
            <w:pPr>
              <w:rPr>
                <w:ins w:id="571" w:author="P.Mahmoudi" w:date="2020-08-15T10:42:00Z"/>
                <w:rFonts w:ascii="Calibri" w:hAnsi="Calibri" w:cs="Calibri"/>
                <w:color w:val="000000"/>
                <w:sz w:val="20"/>
                <w:szCs w:val="20"/>
              </w:rPr>
              <w:pPrChange w:id="572" w:author="P.Mahmoudi" w:date="2020-08-15T10:57:00Z">
                <w:pPr>
                  <w:jc w:val="both"/>
                </w:pPr>
              </w:pPrChange>
            </w:pPr>
            <w:ins w:id="573" w:author="P.Mahmoudi" w:date="2020-08-15T10:52:00Z">
              <w:r>
                <w:rPr>
                  <w:rFonts w:ascii="Calibri" w:hAnsi="Calibri" w:cs="Calibri"/>
                  <w:color w:val="000000"/>
                  <w:sz w:val="20"/>
                  <w:szCs w:val="20"/>
                </w:rPr>
                <w:t>Not Available</w:t>
              </w:r>
            </w:ins>
          </w:p>
        </w:tc>
      </w:tr>
      <w:tr w:rsidR="00E865A8" w:rsidRPr="00612F49" w14:paraId="09313DCC" w14:textId="721FA43D" w:rsidTr="00CE728B">
        <w:trPr>
          <w:trHeight w:val="474"/>
          <w:trPrChange w:id="574" w:author="P.Mahmoudi" w:date="2020-08-15T16:54:00Z">
            <w:trPr>
              <w:trHeight w:val="474"/>
            </w:trPr>
          </w:trPrChange>
        </w:trPr>
        <w:tc>
          <w:tcPr>
            <w:tcW w:w="653" w:type="dxa"/>
            <w:shd w:val="clear" w:color="auto" w:fill="auto"/>
            <w:noWrap/>
            <w:vAlign w:val="center"/>
            <w:tcPrChange w:id="575" w:author="P.Mahmoudi" w:date="2020-08-15T16:54:00Z">
              <w:tcPr>
                <w:tcW w:w="653" w:type="dxa"/>
                <w:shd w:val="clear" w:color="auto" w:fill="auto"/>
                <w:noWrap/>
                <w:vAlign w:val="center"/>
              </w:tcPr>
            </w:tcPrChange>
          </w:tcPr>
          <w:p w14:paraId="731D9C6A" w14:textId="2B076FBB" w:rsidR="00E865A8" w:rsidRDefault="007A74ED" w:rsidP="00E865A8">
            <w:pPr>
              <w:jc w:val="both"/>
              <w:rPr>
                <w:rFonts w:ascii="Calibri" w:hAnsi="Calibri" w:cs="Calibri"/>
                <w:color w:val="000000"/>
                <w:sz w:val="20"/>
                <w:szCs w:val="20"/>
              </w:rPr>
            </w:pPr>
            <w:ins w:id="576" w:author="P.Mahmoudi" w:date="2020-08-15T17:45:00Z">
              <w:r>
                <w:rPr>
                  <w:rFonts w:ascii="Calibri" w:hAnsi="Calibri" w:cs="Calibri"/>
                  <w:color w:val="000000"/>
                  <w:sz w:val="20"/>
                  <w:szCs w:val="20"/>
                </w:rPr>
                <w:t>25</w:t>
              </w:r>
            </w:ins>
            <w:del w:id="577" w:author="P.Mahmoudi" w:date="2020-08-15T17:45:00Z">
              <w:r w:rsidR="00E865A8" w:rsidDel="007A74ED">
                <w:rPr>
                  <w:rFonts w:ascii="Calibri" w:hAnsi="Calibri" w:cs="Calibri"/>
                  <w:color w:val="000000"/>
                  <w:sz w:val="20"/>
                  <w:szCs w:val="20"/>
                </w:rPr>
                <w:delText>16</w:delText>
              </w:r>
            </w:del>
          </w:p>
        </w:tc>
        <w:tc>
          <w:tcPr>
            <w:tcW w:w="2312" w:type="dxa"/>
            <w:shd w:val="clear" w:color="auto" w:fill="auto"/>
            <w:noWrap/>
            <w:vAlign w:val="center"/>
            <w:tcPrChange w:id="578" w:author="P.Mahmoudi" w:date="2020-08-15T16:54:00Z">
              <w:tcPr>
                <w:tcW w:w="2312" w:type="dxa"/>
                <w:shd w:val="clear" w:color="auto" w:fill="auto"/>
                <w:noWrap/>
                <w:vAlign w:val="center"/>
              </w:tcPr>
            </w:tcPrChange>
          </w:tcPr>
          <w:p w14:paraId="5206826C" w14:textId="38967924" w:rsidR="00E865A8" w:rsidRPr="003C770F" w:rsidRDefault="00E865A8" w:rsidP="00E865A8">
            <w:pPr>
              <w:jc w:val="both"/>
              <w:rPr>
                <w:rFonts w:ascii="Calibri" w:hAnsi="Calibri" w:cs="Calibri"/>
                <w:color w:val="000000"/>
                <w:sz w:val="20"/>
                <w:szCs w:val="20"/>
              </w:rPr>
            </w:pPr>
            <w:r w:rsidRPr="009F08D6">
              <w:rPr>
                <w:rFonts w:ascii="Calibri" w:hAnsi="Calibri" w:cs="Calibri"/>
                <w:color w:val="000000"/>
                <w:sz w:val="20"/>
                <w:szCs w:val="20"/>
              </w:rPr>
              <w:t xml:space="preserve">Add 10 selected provinces in 2020 and compare </w:t>
            </w:r>
            <w:r w:rsidRPr="009F08D6">
              <w:rPr>
                <w:rFonts w:ascii="Calibri" w:hAnsi="Calibri" w:cs="Calibri"/>
                <w:color w:val="000000"/>
                <w:sz w:val="20"/>
                <w:szCs w:val="20"/>
              </w:rPr>
              <w:lastRenderedPageBreak/>
              <w:t>their main KPI  and also their score in each month</w:t>
            </w:r>
          </w:p>
        </w:tc>
        <w:tc>
          <w:tcPr>
            <w:tcW w:w="1170" w:type="dxa"/>
            <w:shd w:val="clear" w:color="auto" w:fill="auto"/>
            <w:noWrap/>
            <w:vAlign w:val="center"/>
            <w:tcPrChange w:id="579" w:author="P.Mahmoudi" w:date="2020-08-15T16:54:00Z">
              <w:tcPr>
                <w:tcW w:w="1170" w:type="dxa"/>
                <w:shd w:val="clear" w:color="auto" w:fill="auto"/>
                <w:noWrap/>
                <w:vAlign w:val="center"/>
              </w:tcPr>
            </w:tcPrChange>
          </w:tcPr>
          <w:p w14:paraId="5EC64312" w14:textId="0A3A80D1" w:rsidR="00E865A8" w:rsidRDefault="00E865A8">
            <w:pPr>
              <w:rPr>
                <w:rFonts w:ascii="Calibri" w:hAnsi="Calibri" w:cs="Calibri"/>
                <w:color w:val="000000"/>
                <w:sz w:val="20"/>
                <w:szCs w:val="20"/>
              </w:rPr>
              <w:pPrChange w:id="580" w:author="P.Mahmoudi" w:date="2020-08-15T10:57:00Z">
                <w:pPr>
                  <w:jc w:val="both"/>
                </w:pPr>
              </w:pPrChange>
            </w:pPr>
            <w:del w:id="581" w:author="P.Mahmoudi" w:date="2020-08-15T10:56:00Z">
              <w:r w:rsidDel="004A7D5F">
                <w:rPr>
                  <w:rFonts w:ascii="Calibri" w:hAnsi="Calibri" w:cs="Calibri"/>
                  <w:color w:val="000000"/>
                  <w:sz w:val="20"/>
                  <w:szCs w:val="20"/>
                </w:rPr>
                <w:lastRenderedPageBreak/>
                <w:delText>In Progress</w:delText>
              </w:r>
            </w:del>
            <w:ins w:id="582" w:author="P.Mahmoudi" w:date="2020-08-15T10:56:00Z">
              <w:r>
                <w:rPr>
                  <w:rFonts w:ascii="Calibri" w:hAnsi="Calibri" w:cs="Calibri"/>
                  <w:color w:val="000000"/>
                  <w:sz w:val="20"/>
                  <w:szCs w:val="20"/>
                </w:rPr>
                <w:t>Pending</w:t>
              </w:r>
            </w:ins>
          </w:p>
        </w:tc>
        <w:tc>
          <w:tcPr>
            <w:tcW w:w="1440" w:type="dxa"/>
            <w:shd w:val="clear" w:color="auto" w:fill="auto"/>
            <w:noWrap/>
            <w:vAlign w:val="center"/>
            <w:tcPrChange w:id="583" w:author="P.Mahmoudi" w:date="2020-08-15T16:54:00Z">
              <w:tcPr>
                <w:tcW w:w="1440" w:type="dxa"/>
                <w:shd w:val="clear" w:color="auto" w:fill="auto"/>
                <w:noWrap/>
                <w:vAlign w:val="center"/>
              </w:tcPr>
            </w:tcPrChange>
          </w:tcPr>
          <w:p w14:paraId="77080192" w14:textId="77777777" w:rsidR="00E865A8" w:rsidRDefault="00E865A8" w:rsidP="00E865A8">
            <w:pPr>
              <w:jc w:val="both"/>
              <w:rPr>
                <w:rFonts w:ascii="Calibri" w:hAnsi="Calibri" w:cs="Calibri"/>
                <w:color w:val="000000"/>
                <w:sz w:val="20"/>
                <w:szCs w:val="20"/>
              </w:rPr>
            </w:pPr>
          </w:p>
        </w:tc>
        <w:tc>
          <w:tcPr>
            <w:tcW w:w="1800" w:type="dxa"/>
            <w:vAlign w:val="center"/>
            <w:tcPrChange w:id="584" w:author="P.Mahmoudi" w:date="2020-08-15T16:54:00Z">
              <w:tcPr>
                <w:tcW w:w="1800" w:type="dxa"/>
              </w:tcPr>
            </w:tcPrChange>
          </w:tcPr>
          <w:p w14:paraId="7A8A69ED" w14:textId="77777777" w:rsidR="00E865A8" w:rsidRDefault="00E865A8">
            <w:pPr>
              <w:rPr>
                <w:rFonts w:ascii="Calibri" w:hAnsi="Calibri" w:cs="Calibri"/>
                <w:color w:val="000000"/>
                <w:sz w:val="20"/>
                <w:szCs w:val="20"/>
              </w:rPr>
              <w:pPrChange w:id="585" w:author="P.Mahmoudi" w:date="2020-08-15T16:54:00Z">
                <w:pPr>
                  <w:jc w:val="both"/>
                </w:pPr>
              </w:pPrChange>
            </w:pPr>
          </w:p>
        </w:tc>
        <w:tc>
          <w:tcPr>
            <w:tcW w:w="1440" w:type="dxa"/>
            <w:vAlign w:val="center"/>
            <w:tcPrChange w:id="586" w:author="P.Mahmoudi" w:date="2020-08-15T16:54:00Z">
              <w:tcPr>
                <w:tcW w:w="1440" w:type="dxa"/>
              </w:tcPr>
            </w:tcPrChange>
          </w:tcPr>
          <w:p w14:paraId="6B17EEA4" w14:textId="0BBFA2E2" w:rsidR="00E865A8" w:rsidRDefault="00E865A8">
            <w:pPr>
              <w:rPr>
                <w:ins w:id="587" w:author="P.Mahmoudi" w:date="2020-08-15T10:48:00Z"/>
                <w:rFonts w:ascii="Calibri" w:hAnsi="Calibri" w:cs="Calibri"/>
                <w:color w:val="000000"/>
                <w:sz w:val="20"/>
                <w:szCs w:val="20"/>
              </w:rPr>
              <w:pPrChange w:id="588" w:author="P.Mahmoudi" w:date="2020-08-15T10:57:00Z">
                <w:pPr>
                  <w:jc w:val="center"/>
                </w:pPr>
              </w:pPrChange>
            </w:pPr>
            <w:ins w:id="589" w:author="P.Mahmoudi" w:date="2020-08-15T10:56:00Z">
              <w:r>
                <w:rPr>
                  <w:rFonts w:ascii="Calibri" w:hAnsi="Calibri" w:cs="Calibri"/>
                  <w:color w:val="000000"/>
                  <w:sz w:val="20"/>
                  <w:szCs w:val="20"/>
                </w:rPr>
                <w:t>Feasible</w:t>
              </w:r>
            </w:ins>
          </w:p>
        </w:tc>
        <w:tc>
          <w:tcPr>
            <w:tcW w:w="1440" w:type="dxa"/>
            <w:vAlign w:val="center"/>
            <w:tcPrChange w:id="590" w:author="P.Mahmoudi" w:date="2020-08-15T16:54:00Z">
              <w:tcPr>
                <w:tcW w:w="1440" w:type="dxa"/>
                <w:vAlign w:val="center"/>
              </w:tcPr>
            </w:tcPrChange>
          </w:tcPr>
          <w:p w14:paraId="42ECA6D4" w14:textId="38C5EE1E" w:rsidR="00E865A8" w:rsidRDefault="00E865A8">
            <w:pPr>
              <w:rPr>
                <w:ins w:id="591" w:author="P.Mahmoudi" w:date="2020-08-15T10:42:00Z"/>
                <w:rFonts w:ascii="Calibri" w:hAnsi="Calibri" w:cs="Calibri"/>
                <w:color w:val="000000"/>
                <w:sz w:val="20"/>
                <w:szCs w:val="20"/>
              </w:rPr>
              <w:pPrChange w:id="592" w:author="P.Mahmoudi" w:date="2020-08-15T10:57:00Z">
                <w:pPr>
                  <w:jc w:val="both"/>
                </w:pPr>
              </w:pPrChange>
            </w:pPr>
            <w:ins w:id="593" w:author="P.Mahmoudi" w:date="2020-08-15T10:56:00Z">
              <w:r>
                <w:rPr>
                  <w:rFonts w:ascii="Calibri" w:hAnsi="Calibri" w:cs="Calibri"/>
                  <w:color w:val="000000"/>
                  <w:sz w:val="20"/>
                  <w:szCs w:val="20"/>
                </w:rPr>
                <w:t>Not Available</w:t>
              </w:r>
            </w:ins>
          </w:p>
        </w:tc>
      </w:tr>
      <w:tr w:rsidR="00E865A8" w:rsidRPr="00612F49" w14:paraId="1C614113" w14:textId="0BC8F7CC" w:rsidTr="00CE728B">
        <w:trPr>
          <w:trHeight w:val="474"/>
          <w:trPrChange w:id="594" w:author="P.Mahmoudi" w:date="2020-08-15T16:54:00Z">
            <w:trPr>
              <w:trHeight w:val="474"/>
            </w:trPr>
          </w:trPrChange>
        </w:trPr>
        <w:tc>
          <w:tcPr>
            <w:tcW w:w="653" w:type="dxa"/>
            <w:shd w:val="clear" w:color="auto" w:fill="auto"/>
            <w:noWrap/>
            <w:vAlign w:val="center"/>
            <w:tcPrChange w:id="595" w:author="P.Mahmoudi" w:date="2020-08-15T16:54:00Z">
              <w:tcPr>
                <w:tcW w:w="653" w:type="dxa"/>
                <w:shd w:val="clear" w:color="auto" w:fill="auto"/>
                <w:noWrap/>
                <w:vAlign w:val="center"/>
              </w:tcPr>
            </w:tcPrChange>
          </w:tcPr>
          <w:p w14:paraId="231A0188" w14:textId="5F60A4D5" w:rsidR="00E865A8" w:rsidRDefault="00E865A8" w:rsidP="00E865A8">
            <w:pPr>
              <w:jc w:val="both"/>
              <w:rPr>
                <w:rFonts w:ascii="Calibri" w:hAnsi="Calibri" w:cs="Calibri"/>
                <w:color w:val="000000"/>
                <w:sz w:val="20"/>
                <w:szCs w:val="20"/>
              </w:rPr>
            </w:pPr>
            <w:del w:id="596" w:author="P.Mahmoudi" w:date="2020-08-15T17:46:00Z">
              <w:r w:rsidDel="007A74ED">
                <w:rPr>
                  <w:rFonts w:ascii="Calibri" w:hAnsi="Calibri" w:cs="Calibri"/>
                  <w:color w:val="000000"/>
                  <w:sz w:val="20"/>
                  <w:szCs w:val="20"/>
                </w:rPr>
                <w:lastRenderedPageBreak/>
                <w:delText>17</w:delText>
              </w:r>
            </w:del>
            <w:ins w:id="597" w:author="P.Mahmoudi" w:date="2020-08-15T17:46:00Z">
              <w:r w:rsidR="007A74ED">
                <w:rPr>
                  <w:rFonts w:ascii="Calibri" w:hAnsi="Calibri" w:cs="Calibri"/>
                  <w:color w:val="000000"/>
                  <w:sz w:val="20"/>
                  <w:szCs w:val="20"/>
                </w:rPr>
                <w:t>26</w:t>
              </w:r>
            </w:ins>
          </w:p>
        </w:tc>
        <w:tc>
          <w:tcPr>
            <w:tcW w:w="2312" w:type="dxa"/>
            <w:shd w:val="clear" w:color="auto" w:fill="auto"/>
            <w:noWrap/>
            <w:vAlign w:val="center"/>
            <w:tcPrChange w:id="598" w:author="P.Mahmoudi" w:date="2020-08-15T16:54:00Z">
              <w:tcPr>
                <w:tcW w:w="2312" w:type="dxa"/>
                <w:shd w:val="clear" w:color="auto" w:fill="auto"/>
                <w:noWrap/>
                <w:vAlign w:val="center"/>
              </w:tcPr>
            </w:tcPrChange>
          </w:tcPr>
          <w:p w14:paraId="37B993E6" w14:textId="710BC0B9" w:rsidR="00E865A8" w:rsidRPr="003C770F" w:rsidRDefault="00E865A8" w:rsidP="00E865A8">
            <w:pPr>
              <w:jc w:val="both"/>
              <w:rPr>
                <w:rFonts w:ascii="Calibri" w:hAnsi="Calibri" w:cs="Calibri"/>
                <w:color w:val="000000"/>
                <w:sz w:val="20"/>
                <w:szCs w:val="20"/>
              </w:rPr>
            </w:pPr>
            <w:r w:rsidRPr="003C770F">
              <w:rPr>
                <w:rFonts w:ascii="Calibri" w:hAnsi="Calibri" w:cs="Calibri"/>
                <w:color w:val="000000"/>
                <w:sz w:val="20"/>
                <w:szCs w:val="20"/>
              </w:rPr>
              <w:t>Ability to track  new sites 2 months after being On air</w:t>
            </w:r>
          </w:p>
        </w:tc>
        <w:tc>
          <w:tcPr>
            <w:tcW w:w="1170" w:type="dxa"/>
            <w:shd w:val="clear" w:color="auto" w:fill="auto"/>
            <w:noWrap/>
            <w:vAlign w:val="center"/>
            <w:tcPrChange w:id="599" w:author="P.Mahmoudi" w:date="2020-08-15T16:54:00Z">
              <w:tcPr>
                <w:tcW w:w="1170" w:type="dxa"/>
                <w:shd w:val="clear" w:color="auto" w:fill="auto"/>
                <w:noWrap/>
                <w:vAlign w:val="center"/>
              </w:tcPr>
            </w:tcPrChange>
          </w:tcPr>
          <w:p w14:paraId="656BC20F" w14:textId="6644BF36" w:rsidR="00E865A8" w:rsidRDefault="00E865A8">
            <w:pPr>
              <w:rPr>
                <w:rFonts w:ascii="Calibri" w:hAnsi="Calibri" w:cs="Calibri"/>
                <w:color w:val="000000"/>
                <w:sz w:val="20"/>
                <w:szCs w:val="20"/>
              </w:rPr>
              <w:pPrChange w:id="600" w:author="P.Mahmoudi" w:date="2020-08-15T10:57:00Z">
                <w:pPr>
                  <w:jc w:val="both"/>
                </w:pPr>
              </w:pPrChange>
            </w:pPr>
            <w:del w:id="601" w:author="P.Mahmoudi" w:date="2020-08-15T10:57:00Z">
              <w:r w:rsidDel="004A7D5F">
                <w:rPr>
                  <w:rFonts w:ascii="Calibri" w:hAnsi="Calibri" w:cs="Calibri"/>
                  <w:color w:val="000000"/>
                  <w:sz w:val="20"/>
                  <w:szCs w:val="20"/>
                </w:rPr>
                <w:delText>In Progress</w:delText>
              </w:r>
            </w:del>
            <w:ins w:id="602" w:author="P.Mahmoudi" w:date="2020-08-15T10:57:00Z">
              <w:r>
                <w:rPr>
                  <w:rFonts w:ascii="Calibri" w:hAnsi="Calibri" w:cs="Calibri"/>
                  <w:color w:val="000000"/>
                  <w:sz w:val="20"/>
                  <w:szCs w:val="20"/>
                </w:rPr>
                <w:t>Pending</w:t>
              </w:r>
            </w:ins>
          </w:p>
        </w:tc>
        <w:tc>
          <w:tcPr>
            <w:tcW w:w="1440" w:type="dxa"/>
            <w:shd w:val="clear" w:color="auto" w:fill="auto"/>
            <w:noWrap/>
            <w:vAlign w:val="center"/>
            <w:tcPrChange w:id="603" w:author="P.Mahmoudi" w:date="2020-08-15T16:54:00Z">
              <w:tcPr>
                <w:tcW w:w="1440" w:type="dxa"/>
                <w:shd w:val="clear" w:color="auto" w:fill="auto"/>
                <w:noWrap/>
                <w:vAlign w:val="center"/>
              </w:tcPr>
            </w:tcPrChange>
          </w:tcPr>
          <w:p w14:paraId="72009BAD" w14:textId="77777777" w:rsidR="00E865A8" w:rsidRDefault="00E865A8" w:rsidP="00E865A8">
            <w:pPr>
              <w:jc w:val="both"/>
              <w:rPr>
                <w:rFonts w:ascii="Calibri" w:hAnsi="Calibri" w:cs="Calibri"/>
                <w:color w:val="000000"/>
                <w:sz w:val="20"/>
                <w:szCs w:val="20"/>
              </w:rPr>
            </w:pPr>
          </w:p>
        </w:tc>
        <w:tc>
          <w:tcPr>
            <w:tcW w:w="1800" w:type="dxa"/>
            <w:vAlign w:val="center"/>
            <w:tcPrChange w:id="604" w:author="P.Mahmoudi" w:date="2020-08-15T16:54:00Z">
              <w:tcPr>
                <w:tcW w:w="1800" w:type="dxa"/>
              </w:tcPr>
            </w:tcPrChange>
          </w:tcPr>
          <w:p w14:paraId="6B56CE2B" w14:textId="77777777" w:rsidR="00E865A8" w:rsidRDefault="00E865A8">
            <w:pPr>
              <w:rPr>
                <w:rFonts w:ascii="Calibri" w:hAnsi="Calibri" w:cs="Calibri"/>
                <w:color w:val="000000"/>
                <w:sz w:val="20"/>
                <w:szCs w:val="20"/>
              </w:rPr>
              <w:pPrChange w:id="605" w:author="P.Mahmoudi" w:date="2020-08-15T16:54:00Z">
                <w:pPr>
                  <w:jc w:val="both"/>
                </w:pPr>
              </w:pPrChange>
            </w:pPr>
          </w:p>
        </w:tc>
        <w:tc>
          <w:tcPr>
            <w:tcW w:w="1440" w:type="dxa"/>
            <w:vAlign w:val="center"/>
            <w:tcPrChange w:id="606" w:author="P.Mahmoudi" w:date="2020-08-15T16:54:00Z">
              <w:tcPr>
                <w:tcW w:w="1440" w:type="dxa"/>
              </w:tcPr>
            </w:tcPrChange>
          </w:tcPr>
          <w:p w14:paraId="5BAAABDA" w14:textId="4D631972" w:rsidR="00E865A8" w:rsidRDefault="00E865A8">
            <w:pPr>
              <w:rPr>
                <w:ins w:id="607" w:author="P.Mahmoudi" w:date="2020-08-15T10:48:00Z"/>
                <w:rFonts w:ascii="Calibri" w:hAnsi="Calibri" w:cs="Calibri"/>
                <w:color w:val="000000"/>
                <w:sz w:val="20"/>
                <w:szCs w:val="20"/>
              </w:rPr>
              <w:pPrChange w:id="608" w:author="P.Mahmoudi" w:date="2020-08-15T10:57:00Z">
                <w:pPr>
                  <w:jc w:val="center"/>
                </w:pPr>
              </w:pPrChange>
            </w:pPr>
            <w:ins w:id="609" w:author="P.Mahmoudi" w:date="2020-08-15T17:02:00Z">
              <w:r>
                <w:rPr>
                  <w:rFonts w:ascii="Calibri" w:hAnsi="Calibri" w:cs="Calibri"/>
                  <w:color w:val="000000"/>
                  <w:sz w:val="20"/>
                  <w:szCs w:val="20"/>
                </w:rPr>
                <w:t>Feasible</w:t>
              </w:r>
            </w:ins>
          </w:p>
        </w:tc>
        <w:tc>
          <w:tcPr>
            <w:tcW w:w="1440" w:type="dxa"/>
            <w:vAlign w:val="center"/>
            <w:tcPrChange w:id="610" w:author="P.Mahmoudi" w:date="2020-08-15T16:54:00Z">
              <w:tcPr>
                <w:tcW w:w="1440" w:type="dxa"/>
                <w:vAlign w:val="center"/>
              </w:tcPr>
            </w:tcPrChange>
          </w:tcPr>
          <w:p w14:paraId="37D70C5A" w14:textId="16EA8F53" w:rsidR="00E865A8" w:rsidRDefault="00E865A8">
            <w:pPr>
              <w:rPr>
                <w:ins w:id="611" w:author="P.Mahmoudi" w:date="2020-08-15T10:42:00Z"/>
                <w:rFonts w:ascii="Calibri" w:hAnsi="Calibri" w:cs="Calibri"/>
                <w:color w:val="000000"/>
                <w:sz w:val="20"/>
                <w:szCs w:val="20"/>
              </w:rPr>
              <w:pPrChange w:id="612" w:author="P.Mahmoudi" w:date="2020-08-15T10:57:00Z">
                <w:pPr>
                  <w:jc w:val="both"/>
                </w:pPr>
              </w:pPrChange>
            </w:pPr>
            <w:ins w:id="613" w:author="P.Mahmoudi" w:date="2020-08-15T10:56:00Z">
              <w:r>
                <w:rPr>
                  <w:rFonts w:ascii="Calibri" w:hAnsi="Calibri" w:cs="Calibri"/>
                  <w:color w:val="000000"/>
                  <w:sz w:val="20"/>
                  <w:szCs w:val="20"/>
                </w:rPr>
                <w:t xml:space="preserve">Not </w:t>
              </w:r>
            </w:ins>
            <w:ins w:id="614" w:author="P.Mahmoudi" w:date="2020-08-15T10:57:00Z">
              <w:r>
                <w:rPr>
                  <w:rFonts w:ascii="Calibri" w:hAnsi="Calibri" w:cs="Calibri"/>
                  <w:color w:val="000000"/>
                  <w:sz w:val="20"/>
                  <w:szCs w:val="20"/>
                </w:rPr>
                <w:t>Available</w:t>
              </w:r>
            </w:ins>
          </w:p>
        </w:tc>
      </w:tr>
      <w:tr w:rsidR="00E865A8" w:rsidRPr="00612F49" w14:paraId="0F324772" w14:textId="77777777" w:rsidTr="00CE728B">
        <w:tblPrEx>
          <w:tblPrExChange w:id="615" w:author="P.Mahmoudi" w:date="2020-08-15T16:54:00Z">
            <w:tblPrEx>
              <w:tblW w:w="10255" w:type="dxa"/>
            </w:tblPrEx>
          </w:tblPrExChange>
        </w:tblPrEx>
        <w:trPr>
          <w:trHeight w:val="474"/>
          <w:ins w:id="616" w:author="P.Mahmoudi" w:date="2020-08-15T16:41:00Z"/>
          <w:trPrChange w:id="617" w:author="P.Mahmoudi" w:date="2020-08-15T16:54:00Z">
            <w:trPr>
              <w:trHeight w:val="474"/>
            </w:trPr>
          </w:trPrChange>
        </w:trPr>
        <w:tc>
          <w:tcPr>
            <w:tcW w:w="653" w:type="dxa"/>
            <w:shd w:val="clear" w:color="auto" w:fill="auto"/>
            <w:noWrap/>
            <w:vAlign w:val="center"/>
            <w:tcPrChange w:id="618" w:author="P.Mahmoudi" w:date="2020-08-15T16:54:00Z">
              <w:tcPr>
                <w:tcW w:w="653" w:type="dxa"/>
                <w:shd w:val="clear" w:color="auto" w:fill="auto"/>
                <w:noWrap/>
                <w:vAlign w:val="center"/>
              </w:tcPr>
            </w:tcPrChange>
          </w:tcPr>
          <w:p w14:paraId="645F30A5" w14:textId="70C5B41C" w:rsidR="00E865A8" w:rsidRDefault="007A74ED" w:rsidP="00E865A8">
            <w:pPr>
              <w:jc w:val="both"/>
              <w:rPr>
                <w:ins w:id="619" w:author="P.Mahmoudi" w:date="2020-08-15T16:41:00Z"/>
                <w:rFonts w:ascii="Calibri" w:hAnsi="Calibri" w:cs="Calibri"/>
                <w:color w:val="000000"/>
                <w:sz w:val="20"/>
                <w:szCs w:val="20"/>
              </w:rPr>
            </w:pPr>
            <w:ins w:id="620" w:author="P.Mahmoudi" w:date="2020-08-15T17:46:00Z">
              <w:r>
                <w:rPr>
                  <w:rFonts w:ascii="Calibri" w:hAnsi="Calibri" w:cs="Calibri"/>
                  <w:color w:val="000000"/>
                  <w:sz w:val="20"/>
                  <w:szCs w:val="20"/>
                </w:rPr>
                <w:t>27</w:t>
              </w:r>
            </w:ins>
          </w:p>
        </w:tc>
        <w:tc>
          <w:tcPr>
            <w:tcW w:w="2312" w:type="dxa"/>
            <w:shd w:val="clear" w:color="auto" w:fill="auto"/>
            <w:noWrap/>
            <w:vAlign w:val="center"/>
            <w:tcPrChange w:id="621" w:author="P.Mahmoudi" w:date="2020-08-15T16:54:00Z">
              <w:tcPr>
                <w:tcW w:w="2312" w:type="dxa"/>
                <w:shd w:val="clear" w:color="auto" w:fill="auto"/>
                <w:noWrap/>
                <w:vAlign w:val="center"/>
              </w:tcPr>
            </w:tcPrChange>
          </w:tcPr>
          <w:p w14:paraId="32DA1397" w14:textId="03969C2E" w:rsidR="00E865A8" w:rsidRPr="003C770F" w:rsidRDefault="00E865A8" w:rsidP="00E865A8">
            <w:pPr>
              <w:jc w:val="both"/>
              <w:rPr>
                <w:ins w:id="622" w:author="P.Mahmoudi" w:date="2020-08-15T16:41:00Z"/>
                <w:rFonts w:ascii="Calibri" w:hAnsi="Calibri" w:cs="Calibri"/>
                <w:color w:val="000000"/>
                <w:sz w:val="20"/>
                <w:szCs w:val="20"/>
              </w:rPr>
            </w:pPr>
            <w:ins w:id="623" w:author="P.Mahmoudi" w:date="2020-08-15T16:41:00Z">
              <w:r w:rsidRPr="00194805">
                <w:rPr>
                  <w:rFonts w:ascii="Calibri" w:hAnsi="Calibri" w:cs="Calibri"/>
                  <w:color w:val="000000"/>
                  <w:sz w:val="20"/>
                  <w:szCs w:val="20"/>
                </w:rPr>
                <w:t>Getting a list of new sites and remove them from non-profitable</w:t>
              </w:r>
            </w:ins>
          </w:p>
        </w:tc>
        <w:tc>
          <w:tcPr>
            <w:tcW w:w="1170" w:type="dxa"/>
            <w:shd w:val="clear" w:color="auto" w:fill="auto"/>
            <w:noWrap/>
            <w:vAlign w:val="center"/>
            <w:tcPrChange w:id="624" w:author="P.Mahmoudi" w:date="2020-08-15T16:54:00Z">
              <w:tcPr>
                <w:tcW w:w="1170" w:type="dxa"/>
                <w:shd w:val="clear" w:color="auto" w:fill="auto"/>
                <w:noWrap/>
                <w:vAlign w:val="center"/>
              </w:tcPr>
            </w:tcPrChange>
          </w:tcPr>
          <w:p w14:paraId="732E660A" w14:textId="2C675AB7" w:rsidR="00E865A8" w:rsidDel="004A7D5F" w:rsidRDefault="00E865A8" w:rsidP="00E865A8">
            <w:pPr>
              <w:rPr>
                <w:ins w:id="625" w:author="P.Mahmoudi" w:date="2020-08-15T16:41:00Z"/>
                <w:rFonts w:ascii="Calibri" w:hAnsi="Calibri" w:cs="Calibri"/>
                <w:color w:val="000000"/>
                <w:sz w:val="20"/>
                <w:szCs w:val="20"/>
              </w:rPr>
            </w:pPr>
            <w:ins w:id="626" w:author="P.Mahmoudi" w:date="2020-08-15T16:41:00Z">
              <w:r>
                <w:rPr>
                  <w:rFonts w:ascii="Calibri" w:hAnsi="Calibri" w:cs="Calibri"/>
                  <w:color w:val="000000"/>
                  <w:sz w:val="20"/>
                  <w:szCs w:val="20"/>
                </w:rPr>
                <w:t>Pending</w:t>
              </w:r>
            </w:ins>
          </w:p>
        </w:tc>
        <w:tc>
          <w:tcPr>
            <w:tcW w:w="1440" w:type="dxa"/>
            <w:shd w:val="clear" w:color="auto" w:fill="auto"/>
            <w:noWrap/>
            <w:vAlign w:val="center"/>
            <w:tcPrChange w:id="627" w:author="P.Mahmoudi" w:date="2020-08-15T16:54:00Z">
              <w:tcPr>
                <w:tcW w:w="1440" w:type="dxa"/>
                <w:shd w:val="clear" w:color="auto" w:fill="auto"/>
                <w:noWrap/>
                <w:vAlign w:val="center"/>
              </w:tcPr>
            </w:tcPrChange>
          </w:tcPr>
          <w:p w14:paraId="560D73D5" w14:textId="77777777" w:rsidR="00E865A8" w:rsidRDefault="00E865A8" w:rsidP="00E865A8">
            <w:pPr>
              <w:jc w:val="both"/>
              <w:rPr>
                <w:ins w:id="628" w:author="P.Mahmoudi" w:date="2020-08-15T16:41:00Z"/>
                <w:rFonts w:ascii="Calibri" w:hAnsi="Calibri" w:cs="Calibri"/>
                <w:color w:val="000000"/>
                <w:sz w:val="20"/>
                <w:szCs w:val="20"/>
              </w:rPr>
            </w:pPr>
          </w:p>
        </w:tc>
        <w:tc>
          <w:tcPr>
            <w:tcW w:w="1800" w:type="dxa"/>
            <w:vAlign w:val="center"/>
            <w:tcPrChange w:id="629" w:author="P.Mahmoudi" w:date="2020-08-15T16:54:00Z">
              <w:tcPr>
                <w:tcW w:w="1800" w:type="dxa"/>
              </w:tcPr>
            </w:tcPrChange>
          </w:tcPr>
          <w:p w14:paraId="5D21A94A" w14:textId="77777777" w:rsidR="00E865A8" w:rsidRDefault="00E865A8">
            <w:pPr>
              <w:rPr>
                <w:ins w:id="630" w:author="P.Mahmoudi" w:date="2020-08-15T16:41:00Z"/>
                <w:rFonts w:ascii="Calibri" w:hAnsi="Calibri" w:cs="Calibri"/>
                <w:color w:val="000000"/>
                <w:sz w:val="20"/>
                <w:szCs w:val="20"/>
              </w:rPr>
              <w:pPrChange w:id="631" w:author="P.Mahmoudi" w:date="2020-08-15T16:54:00Z">
                <w:pPr>
                  <w:jc w:val="both"/>
                </w:pPr>
              </w:pPrChange>
            </w:pPr>
          </w:p>
        </w:tc>
        <w:tc>
          <w:tcPr>
            <w:tcW w:w="1440" w:type="dxa"/>
            <w:vAlign w:val="center"/>
            <w:tcPrChange w:id="632" w:author="P.Mahmoudi" w:date="2020-08-15T16:54:00Z">
              <w:tcPr>
                <w:tcW w:w="1440" w:type="dxa"/>
                <w:vAlign w:val="center"/>
              </w:tcPr>
            </w:tcPrChange>
          </w:tcPr>
          <w:p w14:paraId="6F685FD6" w14:textId="1B6EFA4B" w:rsidR="00E865A8" w:rsidRDefault="00E865A8" w:rsidP="00E865A8">
            <w:pPr>
              <w:rPr>
                <w:ins w:id="633" w:author="P.Mahmoudi" w:date="2020-08-15T16:41:00Z"/>
                <w:rFonts w:ascii="Calibri" w:hAnsi="Calibri" w:cs="Calibri"/>
                <w:color w:val="000000"/>
                <w:sz w:val="20"/>
                <w:szCs w:val="20"/>
              </w:rPr>
            </w:pPr>
            <w:ins w:id="634" w:author="P.Mahmoudi" w:date="2020-08-15T16:41:00Z">
              <w:r>
                <w:rPr>
                  <w:rFonts w:ascii="Calibri" w:hAnsi="Calibri" w:cs="Calibri"/>
                  <w:color w:val="000000"/>
                  <w:sz w:val="20"/>
                  <w:szCs w:val="20"/>
                </w:rPr>
                <w:t>Feasible</w:t>
              </w:r>
            </w:ins>
          </w:p>
        </w:tc>
        <w:tc>
          <w:tcPr>
            <w:tcW w:w="1440" w:type="dxa"/>
            <w:vAlign w:val="center"/>
            <w:tcPrChange w:id="635" w:author="P.Mahmoudi" w:date="2020-08-15T16:54:00Z">
              <w:tcPr>
                <w:tcW w:w="1440" w:type="dxa"/>
                <w:vAlign w:val="center"/>
              </w:tcPr>
            </w:tcPrChange>
          </w:tcPr>
          <w:p w14:paraId="12317A6C" w14:textId="3145C931" w:rsidR="00E865A8" w:rsidRDefault="00E865A8" w:rsidP="00E865A8">
            <w:pPr>
              <w:rPr>
                <w:ins w:id="636" w:author="P.Mahmoudi" w:date="2020-08-15T16:41:00Z"/>
                <w:rFonts w:ascii="Calibri" w:hAnsi="Calibri" w:cs="Calibri"/>
                <w:color w:val="000000"/>
                <w:sz w:val="20"/>
                <w:szCs w:val="20"/>
              </w:rPr>
            </w:pPr>
            <w:ins w:id="637" w:author="P.Mahmoudi" w:date="2020-08-15T16:41:00Z">
              <w:r w:rsidRPr="00194805">
                <w:rPr>
                  <w:rFonts w:ascii="Calibri" w:hAnsi="Calibri" w:cs="Calibri"/>
                  <w:color w:val="000000"/>
                  <w:sz w:val="20"/>
                  <w:szCs w:val="20"/>
                </w:rPr>
                <w:t>Not Available</w:t>
              </w:r>
            </w:ins>
          </w:p>
        </w:tc>
      </w:tr>
      <w:tr w:rsidR="00E865A8" w:rsidRPr="00612F49" w14:paraId="7426F349" w14:textId="77777777" w:rsidTr="00CE728B">
        <w:tblPrEx>
          <w:tblPrExChange w:id="638" w:author="P.Mahmoudi" w:date="2020-08-15T16:54:00Z">
            <w:tblPrEx>
              <w:tblW w:w="10255" w:type="dxa"/>
            </w:tblPrEx>
          </w:tblPrExChange>
        </w:tblPrEx>
        <w:trPr>
          <w:trHeight w:val="474"/>
          <w:ins w:id="639" w:author="P.Mahmoudi" w:date="2020-08-15T16:42:00Z"/>
          <w:trPrChange w:id="640" w:author="P.Mahmoudi" w:date="2020-08-15T16:54:00Z">
            <w:trPr>
              <w:trHeight w:val="474"/>
            </w:trPr>
          </w:trPrChange>
        </w:trPr>
        <w:tc>
          <w:tcPr>
            <w:tcW w:w="653" w:type="dxa"/>
            <w:shd w:val="clear" w:color="auto" w:fill="auto"/>
            <w:noWrap/>
            <w:vAlign w:val="center"/>
            <w:tcPrChange w:id="641" w:author="P.Mahmoudi" w:date="2020-08-15T16:54:00Z">
              <w:tcPr>
                <w:tcW w:w="653" w:type="dxa"/>
                <w:shd w:val="clear" w:color="auto" w:fill="auto"/>
                <w:noWrap/>
                <w:vAlign w:val="center"/>
              </w:tcPr>
            </w:tcPrChange>
          </w:tcPr>
          <w:p w14:paraId="26CABDE8" w14:textId="01E291DD" w:rsidR="00E865A8" w:rsidRDefault="007A74ED" w:rsidP="00E865A8">
            <w:pPr>
              <w:jc w:val="both"/>
              <w:rPr>
                <w:ins w:id="642" w:author="P.Mahmoudi" w:date="2020-08-15T16:42:00Z"/>
                <w:rFonts w:ascii="Calibri" w:hAnsi="Calibri" w:cs="Calibri"/>
                <w:color w:val="000000"/>
                <w:sz w:val="20"/>
                <w:szCs w:val="20"/>
              </w:rPr>
            </w:pPr>
            <w:ins w:id="643" w:author="P.Mahmoudi" w:date="2020-08-15T17:46:00Z">
              <w:r>
                <w:rPr>
                  <w:rFonts w:ascii="Calibri" w:hAnsi="Calibri" w:cs="Calibri"/>
                  <w:color w:val="000000"/>
                  <w:sz w:val="20"/>
                  <w:szCs w:val="20"/>
                </w:rPr>
                <w:t>28</w:t>
              </w:r>
            </w:ins>
          </w:p>
        </w:tc>
        <w:tc>
          <w:tcPr>
            <w:tcW w:w="2312" w:type="dxa"/>
            <w:shd w:val="clear" w:color="auto" w:fill="auto"/>
            <w:noWrap/>
            <w:vAlign w:val="center"/>
            <w:tcPrChange w:id="644" w:author="P.Mahmoudi" w:date="2020-08-15T16:54:00Z">
              <w:tcPr>
                <w:tcW w:w="2312" w:type="dxa"/>
                <w:shd w:val="clear" w:color="auto" w:fill="auto"/>
                <w:noWrap/>
                <w:vAlign w:val="center"/>
              </w:tcPr>
            </w:tcPrChange>
          </w:tcPr>
          <w:p w14:paraId="4AE42C72" w14:textId="78312A74" w:rsidR="00E865A8" w:rsidRPr="00194805" w:rsidRDefault="00E865A8" w:rsidP="00E865A8">
            <w:pPr>
              <w:jc w:val="both"/>
              <w:rPr>
                <w:ins w:id="645" w:author="P.Mahmoudi" w:date="2020-08-15T16:42:00Z"/>
                <w:rFonts w:ascii="Calibri" w:hAnsi="Calibri" w:cs="Calibri"/>
                <w:color w:val="000000"/>
                <w:sz w:val="20"/>
                <w:szCs w:val="20"/>
              </w:rPr>
            </w:pPr>
            <w:ins w:id="646" w:author="P.Mahmoudi" w:date="2020-08-15T16:42:00Z">
              <w:r w:rsidRPr="00194805">
                <w:rPr>
                  <w:rFonts w:ascii="Calibri" w:hAnsi="Calibri" w:cs="Calibri"/>
                  <w:color w:val="000000"/>
                  <w:sz w:val="20"/>
                  <w:szCs w:val="20"/>
                </w:rPr>
                <w:t>Network analysis based on hourly levels</w:t>
              </w:r>
            </w:ins>
          </w:p>
        </w:tc>
        <w:tc>
          <w:tcPr>
            <w:tcW w:w="1170" w:type="dxa"/>
            <w:shd w:val="clear" w:color="auto" w:fill="auto"/>
            <w:noWrap/>
            <w:vAlign w:val="center"/>
            <w:tcPrChange w:id="647" w:author="P.Mahmoudi" w:date="2020-08-15T16:54:00Z">
              <w:tcPr>
                <w:tcW w:w="1170" w:type="dxa"/>
                <w:shd w:val="clear" w:color="auto" w:fill="auto"/>
                <w:noWrap/>
                <w:vAlign w:val="center"/>
              </w:tcPr>
            </w:tcPrChange>
          </w:tcPr>
          <w:p w14:paraId="2E89EFFA" w14:textId="67793A2B" w:rsidR="00E865A8" w:rsidRDefault="00E865A8" w:rsidP="00E865A8">
            <w:pPr>
              <w:rPr>
                <w:ins w:id="648" w:author="P.Mahmoudi" w:date="2020-08-15T16:42:00Z"/>
                <w:rFonts w:ascii="Calibri" w:hAnsi="Calibri" w:cs="Calibri"/>
                <w:color w:val="000000"/>
                <w:sz w:val="20"/>
                <w:szCs w:val="20"/>
              </w:rPr>
            </w:pPr>
            <w:ins w:id="649" w:author="P.Mahmoudi" w:date="2020-08-15T16:43:00Z">
              <w:r>
                <w:rPr>
                  <w:rFonts w:ascii="Calibri" w:hAnsi="Calibri" w:cs="Calibri"/>
                  <w:color w:val="000000"/>
                  <w:sz w:val="20"/>
                  <w:szCs w:val="20"/>
                </w:rPr>
                <w:t>Pending</w:t>
              </w:r>
            </w:ins>
          </w:p>
        </w:tc>
        <w:tc>
          <w:tcPr>
            <w:tcW w:w="1440" w:type="dxa"/>
            <w:shd w:val="clear" w:color="auto" w:fill="auto"/>
            <w:noWrap/>
            <w:vAlign w:val="center"/>
            <w:tcPrChange w:id="650" w:author="P.Mahmoudi" w:date="2020-08-15T16:54:00Z">
              <w:tcPr>
                <w:tcW w:w="1440" w:type="dxa"/>
                <w:shd w:val="clear" w:color="auto" w:fill="auto"/>
                <w:noWrap/>
                <w:vAlign w:val="center"/>
              </w:tcPr>
            </w:tcPrChange>
          </w:tcPr>
          <w:p w14:paraId="7CC80622" w14:textId="77777777" w:rsidR="00E865A8" w:rsidRDefault="00E865A8" w:rsidP="00E865A8">
            <w:pPr>
              <w:jc w:val="both"/>
              <w:rPr>
                <w:ins w:id="651" w:author="P.Mahmoudi" w:date="2020-08-15T16:42:00Z"/>
                <w:rFonts w:ascii="Calibri" w:hAnsi="Calibri" w:cs="Calibri"/>
                <w:color w:val="000000"/>
                <w:sz w:val="20"/>
                <w:szCs w:val="20"/>
              </w:rPr>
            </w:pPr>
          </w:p>
        </w:tc>
        <w:tc>
          <w:tcPr>
            <w:tcW w:w="1800" w:type="dxa"/>
            <w:vAlign w:val="center"/>
            <w:tcPrChange w:id="652" w:author="P.Mahmoudi" w:date="2020-08-15T16:54:00Z">
              <w:tcPr>
                <w:tcW w:w="1800" w:type="dxa"/>
              </w:tcPr>
            </w:tcPrChange>
          </w:tcPr>
          <w:p w14:paraId="20A04F06" w14:textId="77777777" w:rsidR="00E865A8" w:rsidRDefault="00E865A8">
            <w:pPr>
              <w:rPr>
                <w:ins w:id="653" w:author="P.Mahmoudi" w:date="2020-08-15T16:42:00Z"/>
                <w:rFonts w:ascii="Calibri" w:hAnsi="Calibri" w:cs="Calibri"/>
                <w:color w:val="000000"/>
                <w:sz w:val="20"/>
                <w:szCs w:val="20"/>
              </w:rPr>
              <w:pPrChange w:id="654" w:author="P.Mahmoudi" w:date="2020-08-15T16:54:00Z">
                <w:pPr>
                  <w:jc w:val="both"/>
                </w:pPr>
              </w:pPrChange>
            </w:pPr>
          </w:p>
        </w:tc>
        <w:tc>
          <w:tcPr>
            <w:tcW w:w="1440" w:type="dxa"/>
            <w:vAlign w:val="center"/>
            <w:tcPrChange w:id="655" w:author="P.Mahmoudi" w:date="2020-08-15T16:54:00Z">
              <w:tcPr>
                <w:tcW w:w="1440" w:type="dxa"/>
                <w:vAlign w:val="center"/>
              </w:tcPr>
            </w:tcPrChange>
          </w:tcPr>
          <w:p w14:paraId="410458A5" w14:textId="2AE19D8E" w:rsidR="00E865A8" w:rsidRDefault="00E865A8" w:rsidP="00E865A8">
            <w:pPr>
              <w:rPr>
                <w:ins w:id="656" w:author="P.Mahmoudi" w:date="2020-08-15T16:42:00Z"/>
                <w:rFonts w:ascii="Calibri" w:hAnsi="Calibri" w:cs="Calibri"/>
                <w:color w:val="000000"/>
                <w:sz w:val="20"/>
                <w:szCs w:val="20"/>
              </w:rPr>
            </w:pPr>
            <w:ins w:id="657" w:author="P.Mahmoudi" w:date="2020-08-15T16:43:00Z">
              <w:r>
                <w:rPr>
                  <w:rFonts w:ascii="Calibri" w:hAnsi="Calibri" w:cs="Calibri"/>
                  <w:color w:val="000000"/>
                  <w:sz w:val="20"/>
                  <w:szCs w:val="20"/>
                </w:rPr>
                <w:t>Not Feasible</w:t>
              </w:r>
            </w:ins>
          </w:p>
        </w:tc>
        <w:tc>
          <w:tcPr>
            <w:tcW w:w="1440" w:type="dxa"/>
            <w:vAlign w:val="center"/>
            <w:tcPrChange w:id="658" w:author="P.Mahmoudi" w:date="2020-08-15T16:54:00Z">
              <w:tcPr>
                <w:tcW w:w="1440" w:type="dxa"/>
                <w:vAlign w:val="center"/>
              </w:tcPr>
            </w:tcPrChange>
          </w:tcPr>
          <w:p w14:paraId="5EC98602" w14:textId="7B47E5BD" w:rsidR="00E865A8" w:rsidRPr="00194805" w:rsidRDefault="00E865A8" w:rsidP="00E865A8">
            <w:pPr>
              <w:rPr>
                <w:ins w:id="659" w:author="P.Mahmoudi" w:date="2020-08-15T16:42:00Z"/>
                <w:rFonts w:ascii="Calibri" w:hAnsi="Calibri" w:cs="Calibri"/>
                <w:color w:val="000000"/>
                <w:sz w:val="20"/>
                <w:szCs w:val="20"/>
              </w:rPr>
            </w:pPr>
            <w:ins w:id="660" w:author="P.Mahmoudi" w:date="2020-08-15T16:43:00Z">
              <w:r>
                <w:rPr>
                  <w:rFonts w:ascii="Calibri" w:hAnsi="Calibri" w:cs="Calibri"/>
                  <w:color w:val="000000"/>
                  <w:sz w:val="20"/>
                  <w:szCs w:val="20"/>
                </w:rPr>
                <w:t>Not Available</w:t>
              </w:r>
            </w:ins>
          </w:p>
        </w:tc>
      </w:tr>
      <w:tr w:rsidR="00E865A8" w:rsidRPr="00612F49" w14:paraId="5C597304" w14:textId="77777777" w:rsidTr="00CE728B">
        <w:tblPrEx>
          <w:tblPrExChange w:id="661" w:author="P.Mahmoudi" w:date="2020-08-15T16:54:00Z">
            <w:tblPrEx>
              <w:tblW w:w="10255" w:type="dxa"/>
            </w:tblPrEx>
          </w:tblPrExChange>
        </w:tblPrEx>
        <w:trPr>
          <w:trHeight w:val="474"/>
          <w:ins w:id="662" w:author="P.Mahmoudi" w:date="2020-08-15T16:48:00Z"/>
          <w:trPrChange w:id="663" w:author="P.Mahmoudi" w:date="2020-08-15T16:54:00Z">
            <w:trPr>
              <w:trHeight w:val="474"/>
            </w:trPr>
          </w:trPrChange>
        </w:trPr>
        <w:tc>
          <w:tcPr>
            <w:tcW w:w="653" w:type="dxa"/>
            <w:shd w:val="clear" w:color="auto" w:fill="auto"/>
            <w:noWrap/>
            <w:vAlign w:val="center"/>
            <w:tcPrChange w:id="664" w:author="P.Mahmoudi" w:date="2020-08-15T16:54:00Z">
              <w:tcPr>
                <w:tcW w:w="653" w:type="dxa"/>
                <w:shd w:val="clear" w:color="auto" w:fill="auto"/>
                <w:noWrap/>
                <w:vAlign w:val="center"/>
              </w:tcPr>
            </w:tcPrChange>
          </w:tcPr>
          <w:p w14:paraId="0D3A078D" w14:textId="35B5D1DE" w:rsidR="00E865A8" w:rsidRDefault="007A74ED" w:rsidP="00E865A8">
            <w:pPr>
              <w:jc w:val="both"/>
              <w:rPr>
                <w:ins w:id="665" w:author="P.Mahmoudi" w:date="2020-08-15T16:48:00Z"/>
                <w:rFonts w:ascii="Calibri" w:hAnsi="Calibri" w:cs="Calibri"/>
                <w:color w:val="000000"/>
                <w:sz w:val="20"/>
                <w:szCs w:val="20"/>
              </w:rPr>
            </w:pPr>
            <w:ins w:id="666" w:author="P.Mahmoudi" w:date="2020-08-15T17:46:00Z">
              <w:r>
                <w:rPr>
                  <w:rFonts w:ascii="Calibri" w:hAnsi="Calibri" w:cs="Calibri"/>
                  <w:color w:val="000000"/>
                  <w:sz w:val="20"/>
                  <w:szCs w:val="20"/>
                </w:rPr>
                <w:t>29</w:t>
              </w:r>
            </w:ins>
          </w:p>
        </w:tc>
        <w:tc>
          <w:tcPr>
            <w:tcW w:w="2312" w:type="dxa"/>
            <w:shd w:val="clear" w:color="auto" w:fill="auto"/>
            <w:noWrap/>
            <w:vAlign w:val="center"/>
            <w:tcPrChange w:id="667" w:author="P.Mahmoudi" w:date="2020-08-15T16:54:00Z">
              <w:tcPr>
                <w:tcW w:w="2312" w:type="dxa"/>
                <w:shd w:val="clear" w:color="auto" w:fill="auto"/>
                <w:noWrap/>
                <w:vAlign w:val="center"/>
              </w:tcPr>
            </w:tcPrChange>
          </w:tcPr>
          <w:p w14:paraId="0640524B" w14:textId="299C32EA" w:rsidR="00E865A8" w:rsidRPr="00194805" w:rsidRDefault="00E865A8">
            <w:pPr>
              <w:jc w:val="both"/>
              <w:rPr>
                <w:ins w:id="668" w:author="P.Mahmoudi" w:date="2020-08-15T16:48:00Z"/>
                <w:rFonts w:ascii="Calibri" w:hAnsi="Calibri" w:cs="Calibri"/>
                <w:color w:val="000000"/>
                <w:sz w:val="20"/>
                <w:szCs w:val="20"/>
              </w:rPr>
            </w:pPr>
            <w:ins w:id="669" w:author="P.Mahmoudi" w:date="2020-08-15T16:48:00Z">
              <w:r w:rsidRPr="00CE728B">
                <w:rPr>
                  <w:rFonts w:ascii="Calibri" w:hAnsi="Calibri" w:cs="Calibri"/>
                  <w:color w:val="000000"/>
                  <w:sz w:val="20"/>
                  <w:szCs w:val="20"/>
                </w:rPr>
                <w:t xml:space="preserve">Profit vs. cost graph in bottom right: doesn’t mean anything </w:t>
              </w:r>
            </w:ins>
            <w:ins w:id="670" w:author="P.Mahmoudi" w:date="2020-08-15T16:49:00Z">
              <w:r>
                <w:rPr>
                  <w:rFonts w:ascii="Calibri" w:hAnsi="Calibri" w:cs="Calibri"/>
                  <w:color w:val="000000"/>
                  <w:sz w:val="20"/>
                  <w:szCs w:val="20"/>
                </w:rPr>
                <w:t>and can be removed</w:t>
              </w:r>
            </w:ins>
          </w:p>
        </w:tc>
        <w:tc>
          <w:tcPr>
            <w:tcW w:w="1170" w:type="dxa"/>
            <w:shd w:val="clear" w:color="auto" w:fill="auto"/>
            <w:noWrap/>
            <w:vAlign w:val="center"/>
            <w:tcPrChange w:id="671" w:author="P.Mahmoudi" w:date="2020-08-15T16:54:00Z">
              <w:tcPr>
                <w:tcW w:w="1170" w:type="dxa"/>
                <w:shd w:val="clear" w:color="auto" w:fill="auto"/>
                <w:noWrap/>
                <w:vAlign w:val="center"/>
              </w:tcPr>
            </w:tcPrChange>
          </w:tcPr>
          <w:p w14:paraId="6CA1B5D7" w14:textId="73DC4044" w:rsidR="00E865A8" w:rsidRDefault="00E865A8" w:rsidP="00E865A8">
            <w:pPr>
              <w:rPr>
                <w:ins w:id="672" w:author="P.Mahmoudi" w:date="2020-08-15T16:48:00Z"/>
                <w:rFonts w:ascii="Calibri" w:hAnsi="Calibri" w:cs="Calibri"/>
                <w:color w:val="000000"/>
                <w:sz w:val="20"/>
                <w:szCs w:val="20"/>
              </w:rPr>
            </w:pPr>
            <w:ins w:id="673" w:author="P.Mahmoudi" w:date="2020-08-15T16:49:00Z">
              <w:r>
                <w:rPr>
                  <w:rFonts w:ascii="Calibri" w:hAnsi="Calibri" w:cs="Calibri"/>
                  <w:color w:val="000000"/>
                  <w:sz w:val="20"/>
                  <w:szCs w:val="20"/>
                </w:rPr>
                <w:t>Pending</w:t>
              </w:r>
            </w:ins>
          </w:p>
        </w:tc>
        <w:tc>
          <w:tcPr>
            <w:tcW w:w="1440" w:type="dxa"/>
            <w:shd w:val="clear" w:color="auto" w:fill="auto"/>
            <w:noWrap/>
            <w:vAlign w:val="center"/>
            <w:tcPrChange w:id="674" w:author="P.Mahmoudi" w:date="2020-08-15T16:54:00Z">
              <w:tcPr>
                <w:tcW w:w="1440" w:type="dxa"/>
                <w:shd w:val="clear" w:color="auto" w:fill="auto"/>
                <w:noWrap/>
                <w:vAlign w:val="center"/>
              </w:tcPr>
            </w:tcPrChange>
          </w:tcPr>
          <w:p w14:paraId="12C9E94E" w14:textId="10FBE022" w:rsidR="00E865A8" w:rsidRDefault="00E865A8" w:rsidP="00E865A8">
            <w:pPr>
              <w:jc w:val="both"/>
              <w:rPr>
                <w:ins w:id="675" w:author="P.Mahmoudi" w:date="2020-08-15T16:48:00Z"/>
                <w:rFonts w:ascii="Calibri" w:hAnsi="Calibri" w:cs="Calibri"/>
                <w:color w:val="000000"/>
                <w:sz w:val="20"/>
                <w:szCs w:val="20"/>
              </w:rPr>
            </w:pPr>
            <w:ins w:id="676" w:author="P.Mahmoudi" w:date="2020-08-15T16:49:00Z">
              <w:r>
                <w:rPr>
                  <w:rFonts w:ascii="Calibri" w:hAnsi="Calibri" w:cs="Calibri"/>
                  <w:color w:val="000000"/>
                  <w:sz w:val="20"/>
                  <w:szCs w:val="20"/>
                </w:rPr>
                <w:t>All stakeholders should agree</w:t>
              </w:r>
            </w:ins>
          </w:p>
        </w:tc>
        <w:tc>
          <w:tcPr>
            <w:tcW w:w="1800" w:type="dxa"/>
            <w:vAlign w:val="center"/>
            <w:tcPrChange w:id="677" w:author="P.Mahmoudi" w:date="2020-08-15T16:54:00Z">
              <w:tcPr>
                <w:tcW w:w="1800" w:type="dxa"/>
              </w:tcPr>
            </w:tcPrChange>
          </w:tcPr>
          <w:p w14:paraId="67080D01" w14:textId="77777777" w:rsidR="00E865A8" w:rsidRDefault="00E865A8">
            <w:pPr>
              <w:rPr>
                <w:ins w:id="678" w:author="P.Mahmoudi" w:date="2020-08-15T16:48:00Z"/>
                <w:rFonts w:ascii="Calibri" w:hAnsi="Calibri" w:cs="Calibri"/>
                <w:color w:val="000000"/>
                <w:sz w:val="20"/>
                <w:szCs w:val="20"/>
              </w:rPr>
              <w:pPrChange w:id="679" w:author="P.Mahmoudi" w:date="2020-08-15T16:54:00Z">
                <w:pPr>
                  <w:jc w:val="both"/>
                </w:pPr>
              </w:pPrChange>
            </w:pPr>
          </w:p>
        </w:tc>
        <w:tc>
          <w:tcPr>
            <w:tcW w:w="1440" w:type="dxa"/>
            <w:vAlign w:val="center"/>
            <w:tcPrChange w:id="680" w:author="P.Mahmoudi" w:date="2020-08-15T16:54:00Z">
              <w:tcPr>
                <w:tcW w:w="1440" w:type="dxa"/>
                <w:vAlign w:val="center"/>
              </w:tcPr>
            </w:tcPrChange>
          </w:tcPr>
          <w:p w14:paraId="3AE7DDFE" w14:textId="2131677F" w:rsidR="00E865A8" w:rsidRDefault="00E865A8" w:rsidP="00E865A8">
            <w:pPr>
              <w:rPr>
                <w:ins w:id="681" w:author="P.Mahmoudi" w:date="2020-08-15T16:48:00Z"/>
                <w:rFonts w:ascii="Calibri" w:hAnsi="Calibri" w:cs="Calibri"/>
                <w:color w:val="000000"/>
                <w:sz w:val="20"/>
                <w:szCs w:val="20"/>
              </w:rPr>
            </w:pPr>
            <w:ins w:id="682" w:author="P.Mahmoudi" w:date="2020-08-15T16:49:00Z">
              <w:r>
                <w:rPr>
                  <w:rFonts w:ascii="Calibri" w:hAnsi="Calibri" w:cs="Calibri"/>
                  <w:color w:val="000000"/>
                  <w:sz w:val="20"/>
                  <w:szCs w:val="20"/>
                </w:rPr>
                <w:t>Feasible</w:t>
              </w:r>
            </w:ins>
          </w:p>
        </w:tc>
        <w:tc>
          <w:tcPr>
            <w:tcW w:w="1440" w:type="dxa"/>
            <w:vAlign w:val="center"/>
            <w:tcPrChange w:id="683" w:author="P.Mahmoudi" w:date="2020-08-15T16:54:00Z">
              <w:tcPr>
                <w:tcW w:w="1440" w:type="dxa"/>
                <w:vAlign w:val="center"/>
              </w:tcPr>
            </w:tcPrChange>
          </w:tcPr>
          <w:p w14:paraId="6C3C3210" w14:textId="610D17BA" w:rsidR="00E865A8" w:rsidRDefault="00E865A8" w:rsidP="00E865A8">
            <w:pPr>
              <w:rPr>
                <w:ins w:id="684" w:author="P.Mahmoudi" w:date="2020-08-15T16:48:00Z"/>
                <w:rFonts w:ascii="Calibri" w:hAnsi="Calibri" w:cs="Calibri"/>
                <w:color w:val="000000"/>
                <w:sz w:val="20"/>
                <w:szCs w:val="20"/>
              </w:rPr>
            </w:pPr>
            <w:ins w:id="685" w:author="P.Mahmoudi" w:date="2020-08-15T16:49:00Z">
              <w:r>
                <w:rPr>
                  <w:rFonts w:ascii="Calibri" w:hAnsi="Calibri" w:cs="Calibri"/>
                  <w:color w:val="000000"/>
                  <w:sz w:val="20"/>
                  <w:szCs w:val="20"/>
                </w:rPr>
                <w:t>Available</w:t>
              </w:r>
            </w:ins>
          </w:p>
        </w:tc>
      </w:tr>
      <w:tr w:rsidR="00E865A8" w:rsidRPr="00612F49" w14:paraId="45838120" w14:textId="77777777" w:rsidTr="00CE728B">
        <w:trPr>
          <w:trHeight w:val="474"/>
          <w:ins w:id="686" w:author="P.Mahmoudi" w:date="2020-08-15T17:05:00Z"/>
        </w:trPr>
        <w:tc>
          <w:tcPr>
            <w:tcW w:w="653" w:type="dxa"/>
            <w:shd w:val="clear" w:color="auto" w:fill="auto"/>
            <w:noWrap/>
            <w:vAlign w:val="center"/>
          </w:tcPr>
          <w:p w14:paraId="33343724" w14:textId="3DC678D9" w:rsidR="00E865A8" w:rsidRDefault="007A74ED" w:rsidP="00E865A8">
            <w:pPr>
              <w:jc w:val="both"/>
              <w:rPr>
                <w:ins w:id="687" w:author="P.Mahmoudi" w:date="2020-08-15T17:05:00Z"/>
                <w:rFonts w:ascii="Calibri" w:hAnsi="Calibri" w:cs="Calibri"/>
                <w:color w:val="000000"/>
                <w:sz w:val="20"/>
                <w:szCs w:val="20"/>
              </w:rPr>
            </w:pPr>
            <w:ins w:id="688" w:author="P.Mahmoudi" w:date="2020-08-15T17:46:00Z">
              <w:r>
                <w:rPr>
                  <w:rFonts w:ascii="Calibri" w:hAnsi="Calibri" w:cs="Calibri"/>
                  <w:color w:val="000000"/>
                  <w:sz w:val="20"/>
                  <w:szCs w:val="20"/>
                </w:rPr>
                <w:t>30</w:t>
              </w:r>
            </w:ins>
          </w:p>
        </w:tc>
        <w:tc>
          <w:tcPr>
            <w:tcW w:w="2312" w:type="dxa"/>
            <w:shd w:val="clear" w:color="auto" w:fill="auto"/>
            <w:noWrap/>
            <w:vAlign w:val="center"/>
          </w:tcPr>
          <w:p w14:paraId="753436B1" w14:textId="7965BB8F" w:rsidR="00E865A8" w:rsidRPr="00CE728B" w:rsidRDefault="00E865A8" w:rsidP="00E865A8">
            <w:pPr>
              <w:jc w:val="both"/>
              <w:rPr>
                <w:ins w:id="689" w:author="P.Mahmoudi" w:date="2020-08-15T17:05:00Z"/>
                <w:rFonts w:ascii="Calibri" w:hAnsi="Calibri" w:cs="Calibri"/>
                <w:color w:val="000000"/>
                <w:sz w:val="20"/>
                <w:szCs w:val="20"/>
              </w:rPr>
            </w:pPr>
            <w:ins w:id="690" w:author="P.Mahmoudi" w:date="2020-08-15T17:05:00Z">
              <w:r w:rsidRPr="001E4DEB">
                <w:rPr>
                  <w:rFonts w:ascii="Calibri" w:hAnsi="Calibri" w:cs="Calibri"/>
                  <w:color w:val="000000"/>
                  <w:sz w:val="20"/>
                  <w:szCs w:val="20"/>
                </w:rPr>
                <w:t>Can we zoom and see city and lack level in the profitability map</w:t>
              </w:r>
            </w:ins>
          </w:p>
        </w:tc>
        <w:tc>
          <w:tcPr>
            <w:tcW w:w="1170" w:type="dxa"/>
            <w:shd w:val="clear" w:color="auto" w:fill="auto"/>
            <w:noWrap/>
            <w:vAlign w:val="center"/>
          </w:tcPr>
          <w:p w14:paraId="6F23239A" w14:textId="61F7D2B3" w:rsidR="00E865A8" w:rsidRDefault="00E865A8" w:rsidP="00E865A8">
            <w:pPr>
              <w:rPr>
                <w:ins w:id="691" w:author="P.Mahmoudi" w:date="2020-08-15T17:05:00Z"/>
                <w:rFonts w:ascii="Calibri" w:hAnsi="Calibri" w:cs="Calibri"/>
                <w:color w:val="000000"/>
                <w:sz w:val="20"/>
                <w:szCs w:val="20"/>
              </w:rPr>
            </w:pPr>
            <w:ins w:id="692" w:author="P.Mahmoudi" w:date="2020-08-15T17:05:00Z">
              <w:r>
                <w:rPr>
                  <w:rFonts w:ascii="Calibri" w:hAnsi="Calibri" w:cs="Calibri"/>
                  <w:color w:val="000000"/>
                  <w:sz w:val="20"/>
                  <w:szCs w:val="20"/>
                </w:rPr>
                <w:t>Pending</w:t>
              </w:r>
            </w:ins>
          </w:p>
        </w:tc>
        <w:tc>
          <w:tcPr>
            <w:tcW w:w="1440" w:type="dxa"/>
            <w:shd w:val="clear" w:color="auto" w:fill="auto"/>
            <w:noWrap/>
            <w:vAlign w:val="center"/>
          </w:tcPr>
          <w:p w14:paraId="3219BC2A" w14:textId="1768B8CC" w:rsidR="00E865A8" w:rsidRDefault="00E865A8" w:rsidP="00E865A8">
            <w:pPr>
              <w:jc w:val="both"/>
              <w:rPr>
                <w:ins w:id="693" w:author="P.Mahmoudi" w:date="2020-08-15T17:05:00Z"/>
                <w:rFonts w:ascii="Calibri" w:hAnsi="Calibri" w:cs="Calibri"/>
                <w:color w:val="000000"/>
                <w:sz w:val="20"/>
                <w:szCs w:val="20"/>
              </w:rPr>
            </w:pPr>
            <w:ins w:id="694" w:author="P.Mahmoudi" w:date="2020-08-15T17:05:00Z">
              <w:r>
                <w:rPr>
                  <w:rFonts w:ascii="Calibri" w:hAnsi="Calibri" w:cs="Calibri"/>
                  <w:color w:val="000000"/>
                  <w:sz w:val="20"/>
                  <w:szCs w:val="20"/>
                </w:rPr>
                <w:t>Currently map is offline</w:t>
              </w:r>
            </w:ins>
          </w:p>
        </w:tc>
        <w:tc>
          <w:tcPr>
            <w:tcW w:w="1800" w:type="dxa"/>
            <w:vAlign w:val="center"/>
          </w:tcPr>
          <w:p w14:paraId="20545C6B" w14:textId="77777777" w:rsidR="00E865A8" w:rsidRDefault="00E865A8" w:rsidP="00E865A8">
            <w:pPr>
              <w:rPr>
                <w:ins w:id="695" w:author="P.Mahmoudi" w:date="2020-08-15T17:05:00Z"/>
                <w:rFonts w:ascii="Calibri" w:hAnsi="Calibri" w:cs="Calibri"/>
                <w:color w:val="000000"/>
                <w:sz w:val="20"/>
                <w:szCs w:val="20"/>
              </w:rPr>
            </w:pPr>
          </w:p>
        </w:tc>
        <w:tc>
          <w:tcPr>
            <w:tcW w:w="1440" w:type="dxa"/>
            <w:vAlign w:val="center"/>
          </w:tcPr>
          <w:p w14:paraId="5F6A4172" w14:textId="28AA7954" w:rsidR="00E865A8" w:rsidRDefault="00E865A8" w:rsidP="00E865A8">
            <w:pPr>
              <w:rPr>
                <w:ins w:id="696" w:author="P.Mahmoudi" w:date="2020-08-15T17:05:00Z"/>
                <w:rFonts w:ascii="Calibri" w:hAnsi="Calibri" w:cs="Calibri"/>
                <w:color w:val="000000"/>
                <w:sz w:val="20"/>
                <w:szCs w:val="20"/>
              </w:rPr>
            </w:pPr>
            <w:ins w:id="697" w:author="P.Mahmoudi" w:date="2020-08-15T17:05:00Z">
              <w:r>
                <w:rPr>
                  <w:rFonts w:ascii="Calibri" w:hAnsi="Calibri" w:cs="Calibri"/>
                  <w:color w:val="000000"/>
                  <w:sz w:val="20"/>
                  <w:szCs w:val="20"/>
                </w:rPr>
                <w:t>Not Feasible</w:t>
              </w:r>
            </w:ins>
          </w:p>
        </w:tc>
        <w:tc>
          <w:tcPr>
            <w:tcW w:w="1440" w:type="dxa"/>
            <w:vAlign w:val="center"/>
          </w:tcPr>
          <w:p w14:paraId="0A5DA4AF" w14:textId="30F14A68" w:rsidR="00E865A8" w:rsidRDefault="00E865A8" w:rsidP="00E865A8">
            <w:pPr>
              <w:rPr>
                <w:ins w:id="698" w:author="P.Mahmoudi" w:date="2020-08-15T17:05:00Z"/>
                <w:rFonts w:ascii="Calibri" w:hAnsi="Calibri" w:cs="Calibri"/>
                <w:color w:val="000000"/>
                <w:sz w:val="20"/>
                <w:szCs w:val="20"/>
              </w:rPr>
            </w:pPr>
            <w:ins w:id="699" w:author="P.Mahmoudi" w:date="2020-08-15T17:05:00Z">
              <w:r>
                <w:rPr>
                  <w:rFonts w:ascii="Calibri" w:hAnsi="Calibri" w:cs="Calibri"/>
                  <w:color w:val="000000"/>
                  <w:sz w:val="20"/>
                  <w:szCs w:val="20"/>
                </w:rPr>
                <w:t>Available</w:t>
              </w:r>
            </w:ins>
          </w:p>
        </w:tc>
      </w:tr>
      <w:tr w:rsidR="00E865A8" w:rsidRPr="00612F49" w14:paraId="03BF04E5" w14:textId="77777777" w:rsidTr="00CE728B">
        <w:tblPrEx>
          <w:tblPrExChange w:id="700" w:author="P.Mahmoudi" w:date="2020-08-15T16:54:00Z">
            <w:tblPrEx>
              <w:tblW w:w="10255" w:type="dxa"/>
            </w:tblPrEx>
          </w:tblPrExChange>
        </w:tblPrEx>
        <w:trPr>
          <w:trHeight w:val="474"/>
          <w:ins w:id="701" w:author="P.Mahmoudi" w:date="2020-08-15T16:50:00Z"/>
          <w:trPrChange w:id="702" w:author="P.Mahmoudi" w:date="2020-08-15T16:54:00Z">
            <w:trPr>
              <w:trHeight w:val="474"/>
            </w:trPr>
          </w:trPrChange>
        </w:trPr>
        <w:tc>
          <w:tcPr>
            <w:tcW w:w="653" w:type="dxa"/>
            <w:shd w:val="clear" w:color="auto" w:fill="auto"/>
            <w:noWrap/>
            <w:vAlign w:val="center"/>
            <w:tcPrChange w:id="703" w:author="P.Mahmoudi" w:date="2020-08-15T16:54:00Z">
              <w:tcPr>
                <w:tcW w:w="653" w:type="dxa"/>
                <w:shd w:val="clear" w:color="auto" w:fill="auto"/>
                <w:noWrap/>
                <w:vAlign w:val="center"/>
              </w:tcPr>
            </w:tcPrChange>
          </w:tcPr>
          <w:p w14:paraId="5B40A6DA" w14:textId="039DA79D" w:rsidR="00E865A8" w:rsidRDefault="007A74ED" w:rsidP="00E865A8">
            <w:pPr>
              <w:jc w:val="both"/>
              <w:rPr>
                <w:ins w:id="704" w:author="P.Mahmoudi" w:date="2020-08-15T16:50:00Z"/>
                <w:rFonts w:ascii="Calibri" w:hAnsi="Calibri" w:cs="Calibri"/>
                <w:color w:val="000000"/>
                <w:sz w:val="20"/>
                <w:szCs w:val="20"/>
              </w:rPr>
            </w:pPr>
            <w:ins w:id="705" w:author="P.Mahmoudi" w:date="2020-08-15T17:46:00Z">
              <w:r>
                <w:rPr>
                  <w:rFonts w:ascii="Calibri" w:hAnsi="Calibri" w:cs="Calibri"/>
                  <w:color w:val="000000"/>
                  <w:sz w:val="20"/>
                  <w:szCs w:val="20"/>
                </w:rPr>
                <w:t>31</w:t>
              </w:r>
            </w:ins>
          </w:p>
        </w:tc>
        <w:tc>
          <w:tcPr>
            <w:tcW w:w="2312" w:type="dxa"/>
            <w:shd w:val="clear" w:color="auto" w:fill="auto"/>
            <w:noWrap/>
            <w:vAlign w:val="center"/>
            <w:tcPrChange w:id="706" w:author="P.Mahmoudi" w:date="2020-08-15T16:54:00Z">
              <w:tcPr>
                <w:tcW w:w="2312" w:type="dxa"/>
                <w:shd w:val="clear" w:color="auto" w:fill="auto"/>
                <w:noWrap/>
                <w:vAlign w:val="center"/>
              </w:tcPr>
            </w:tcPrChange>
          </w:tcPr>
          <w:p w14:paraId="5A4DF25A" w14:textId="026F2A40" w:rsidR="00E865A8" w:rsidRPr="00CE728B" w:rsidRDefault="00E865A8" w:rsidP="00E865A8">
            <w:pPr>
              <w:jc w:val="both"/>
              <w:rPr>
                <w:ins w:id="707" w:author="P.Mahmoudi" w:date="2020-08-15T16:50:00Z"/>
                <w:rFonts w:ascii="Calibri" w:hAnsi="Calibri" w:cs="Calibri"/>
                <w:color w:val="000000"/>
                <w:sz w:val="20"/>
                <w:szCs w:val="20"/>
              </w:rPr>
            </w:pPr>
            <w:ins w:id="708" w:author="P.Mahmoudi" w:date="2020-08-15T16:50:00Z">
              <w:r w:rsidRPr="00CE728B">
                <w:rPr>
                  <w:rFonts w:ascii="Calibri" w:hAnsi="Calibri" w:cs="Calibri"/>
                  <w:color w:val="000000"/>
                  <w:sz w:val="20"/>
                  <w:szCs w:val="20"/>
                </w:rPr>
                <w:t>Add change percentage of each site VS previous months based on their margin</w:t>
              </w:r>
            </w:ins>
          </w:p>
        </w:tc>
        <w:tc>
          <w:tcPr>
            <w:tcW w:w="1170" w:type="dxa"/>
            <w:shd w:val="clear" w:color="auto" w:fill="auto"/>
            <w:noWrap/>
            <w:vAlign w:val="center"/>
            <w:tcPrChange w:id="709" w:author="P.Mahmoudi" w:date="2020-08-15T16:54:00Z">
              <w:tcPr>
                <w:tcW w:w="1170" w:type="dxa"/>
                <w:shd w:val="clear" w:color="auto" w:fill="auto"/>
                <w:noWrap/>
                <w:vAlign w:val="center"/>
              </w:tcPr>
            </w:tcPrChange>
          </w:tcPr>
          <w:p w14:paraId="7B575BE1" w14:textId="705B02FF" w:rsidR="00E865A8" w:rsidRDefault="00E865A8" w:rsidP="00E865A8">
            <w:pPr>
              <w:rPr>
                <w:ins w:id="710" w:author="P.Mahmoudi" w:date="2020-08-15T16:50:00Z"/>
                <w:rFonts w:ascii="Calibri" w:hAnsi="Calibri" w:cs="Calibri"/>
                <w:color w:val="000000"/>
                <w:sz w:val="20"/>
                <w:szCs w:val="20"/>
              </w:rPr>
            </w:pPr>
            <w:ins w:id="711" w:author="P.Mahmoudi" w:date="2020-08-15T16:50:00Z">
              <w:r>
                <w:rPr>
                  <w:rFonts w:ascii="Calibri" w:hAnsi="Calibri" w:cs="Calibri"/>
                  <w:color w:val="000000"/>
                  <w:sz w:val="20"/>
                  <w:szCs w:val="20"/>
                </w:rPr>
                <w:t>Pending</w:t>
              </w:r>
            </w:ins>
          </w:p>
        </w:tc>
        <w:tc>
          <w:tcPr>
            <w:tcW w:w="1440" w:type="dxa"/>
            <w:shd w:val="clear" w:color="auto" w:fill="auto"/>
            <w:noWrap/>
            <w:vAlign w:val="center"/>
            <w:tcPrChange w:id="712" w:author="P.Mahmoudi" w:date="2020-08-15T16:54:00Z">
              <w:tcPr>
                <w:tcW w:w="1440" w:type="dxa"/>
                <w:shd w:val="clear" w:color="auto" w:fill="auto"/>
                <w:noWrap/>
                <w:vAlign w:val="center"/>
              </w:tcPr>
            </w:tcPrChange>
          </w:tcPr>
          <w:p w14:paraId="616CCA3C" w14:textId="77777777" w:rsidR="00E865A8" w:rsidRDefault="00E865A8" w:rsidP="00E865A8">
            <w:pPr>
              <w:jc w:val="both"/>
              <w:rPr>
                <w:ins w:id="713" w:author="P.Mahmoudi" w:date="2020-08-15T16:50:00Z"/>
                <w:rFonts w:ascii="Calibri" w:hAnsi="Calibri" w:cs="Calibri"/>
                <w:color w:val="000000"/>
                <w:sz w:val="20"/>
                <w:szCs w:val="20"/>
              </w:rPr>
            </w:pPr>
          </w:p>
        </w:tc>
        <w:tc>
          <w:tcPr>
            <w:tcW w:w="1800" w:type="dxa"/>
            <w:vAlign w:val="center"/>
            <w:tcPrChange w:id="714" w:author="P.Mahmoudi" w:date="2020-08-15T16:54:00Z">
              <w:tcPr>
                <w:tcW w:w="1800" w:type="dxa"/>
              </w:tcPr>
            </w:tcPrChange>
          </w:tcPr>
          <w:p w14:paraId="2597579C" w14:textId="77777777" w:rsidR="00E865A8" w:rsidRDefault="00E865A8">
            <w:pPr>
              <w:rPr>
                <w:ins w:id="715" w:author="P.Mahmoudi" w:date="2020-08-15T16:50:00Z"/>
                <w:rFonts w:ascii="Calibri" w:hAnsi="Calibri" w:cs="Calibri"/>
                <w:color w:val="000000"/>
                <w:sz w:val="20"/>
                <w:szCs w:val="20"/>
              </w:rPr>
              <w:pPrChange w:id="716" w:author="P.Mahmoudi" w:date="2020-08-15T16:54:00Z">
                <w:pPr>
                  <w:jc w:val="both"/>
                </w:pPr>
              </w:pPrChange>
            </w:pPr>
          </w:p>
        </w:tc>
        <w:tc>
          <w:tcPr>
            <w:tcW w:w="1440" w:type="dxa"/>
            <w:vAlign w:val="center"/>
            <w:tcPrChange w:id="717" w:author="P.Mahmoudi" w:date="2020-08-15T16:54:00Z">
              <w:tcPr>
                <w:tcW w:w="1440" w:type="dxa"/>
                <w:vAlign w:val="center"/>
              </w:tcPr>
            </w:tcPrChange>
          </w:tcPr>
          <w:p w14:paraId="3A08C028" w14:textId="6217C893" w:rsidR="00E865A8" w:rsidRDefault="00E865A8" w:rsidP="00E865A8">
            <w:pPr>
              <w:rPr>
                <w:ins w:id="718" w:author="P.Mahmoudi" w:date="2020-08-15T16:50:00Z"/>
                <w:rFonts w:ascii="Calibri" w:hAnsi="Calibri" w:cs="Calibri"/>
                <w:color w:val="000000"/>
                <w:sz w:val="20"/>
                <w:szCs w:val="20"/>
              </w:rPr>
            </w:pPr>
            <w:ins w:id="719" w:author="P.Mahmoudi" w:date="2020-08-15T16:50:00Z">
              <w:r>
                <w:rPr>
                  <w:rFonts w:ascii="Calibri" w:hAnsi="Calibri" w:cs="Calibri"/>
                  <w:color w:val="000000"/>
                  <w:sz w:val="20"/>
                  <w:szCs w:val="20"/>
                </w:rPr>
                <w:t>Feasible</w:t>
              </w:r>
            </w:ins>
          </w:p>
        </w:tc>
        <w:tc>
          <w:tcPr>
            <w:tcW w:w="1440" w:type="dxa"/>
            <w:vAlign w:val="center"/>
            <w:tcPrChange w:id="720" w:author="P.Mahmoudi" w:date="2020-08-15T16:54:00Z">
              <w:tcPr>
                <w:tcW w:w="1440" w:type="dxa"/>
                <w:vAlign w:val="center"/>
              </w:tcPr>
            </w:tcPrChange>
          </w:tcPr>
          <w:p w14:paraId="7CC0991E" w14:textId="007F1648" w:rsidR="00E865A8" w:rsidRDefault="00E865A8" w:rsidP="00E865A8">
            <w:pPr>
              <w:rPr>
                <w:ins w:id="721" w:author="P.Mahmoudi" w:date="2020-08-15T16:50:00Z"/>
                <w:rFonts w:ascii="Calibri" w:hAnsi="Calibri" w:cs="Calibri"/>
                <w:color w:val="000000"/>
                <w:sz w:val="20"/>
                <w:szCs w:val="20"/>
              </w:rPr>
            </w:pPr>
            <w:ins w:id="722" w:author="P.Mahmoudi" w:date="2020-08-15T16:50:00Z">
              <w:r>
                <w:rPr>
                  <w:rFonts w:ascii="Calibri" w:hAnsi="Calibri" w:cs="Calibri"/>
                  <w:color w:val="000000"/>
                  <w:sz w:val="20"/>
                  <w:szCs w:val="20"/>
                </w:rPr>
                <w:t>Not Available</w:t>
              </w:r>
            </w:ins>
          </w:p>
        </w:tc>
      </w:tr>
      <w:tr w:rsidR="00E865A8" w:rsidRPr="00612F49" w14:paraId="2CB0026D" w14:textId="77777777" w:rsidTr="00CE728B">
        <w:tblPrEx>
          <w:tblPrExChange w:id="723" w:author="P.Mahmoudi" w:date="2020-08-15T16:54:00Z">
            <w:tblPrEx>
              <w:tblW w:w="10255" w:type="dxa"/>
            </w:tblPrEx>
          </w:tblPrExChange>
        </w:tblPrEx>
        <w:trPr>
          <w:trHeight w:val="474"/>
          <w:ins w:id="724" w:author="P.Mahmoudi" w:date="2020-08-15T16:54:00Z"/>
          <w:trPrChange w:id="725" w:author="P.Mahmoudi" w:date="2020-08-15T16:54:00Z">
            <w:trPr>
              <w:trHeight w:val="474"/>
            </w:trPr>
          </w:trPrChange>
        </w:trPr>
        <w:tc>
          <w:tcPr>
            <w:tcW w:w="653" w:type="dxa"/>
            <w:shd w:val="clear" w:color="auto" w:fill="auto"/>
            <w:noWrap/>
            <w:vAlign w:val="center"/>
            <w:tcPrChange w:id="726" w:author="P.Mahmoudi" w:date="2020-08-15T16:54:00Z">
              <w:tcPr>
                <w:tcW w:w="653" w:type="dxa"/>
                <w:shd w:val="clear" w:color="auto" w:fill="auto"/>
                <w:noWrap/>
                <w:vAlign w:val="center"/>
              </w:tcPr>
            </w:tcPrChange>
          </w:tcPr>
          <w:p w14:paraId="6FC345CA" w14:textId="69B66FF5" w:rsidR="00E865A8" w:rsidRDefault="007A74ED" w:rsidP="00E865A8">
            <w:pPr>
              <w:jc w:val="both"/>
              <w:rPr>
                <w:ins w:id="727" w:author="P.Mahmoudi" w:date="2020-08-15T16:54:00Z"/>
                <w:rFonts w:ascii="Calibri" w:hAnsi="Calibri" w:cs="Calibri"/>
                <w:color w:val="000000"/>
                <w:sz w:val="20"/>
                <w:szCs w:val="20"/>
              </w:rPr>
            </w:pPr>
            <w:ins w:id="728" w:author="P.Mahmoudi" w:date="2020-08-15T17:46:00Z">
              <w:r>
                <w:rPr>
                  <w:rFonts w:ascii="Calibri" w:hAnsi="Calibri" w:cs="Calibri"/>
                  <w:color w:val="000000"/>
                  <w:sz w:val="20"/>
                  <w:szCs w:val="20"/>
                </w:rPr>
                <w:t>32</w:t>
              </w:r>
            </w:ins>
          </w:p>
        </w:tc>
        <w:tc>
          <w:tcPr>
            <w:tcW w:w="2312" w:type="dxa"/>
            <w:shd w:val="clear" w:color="auto" w:fill="auto"/>
            <w:noWrap/>
            <w:vAlign w:val="center"/>
            <w:tcPrChange w:id="729" w:author="P.Mahmoudi" w:date="2020-08-15T16:54:00Z">
              <w:tcPr>
                <w:tcW w:w="2312" w:type="dxa"/>
                <w:shd w:val="clear" w:color="auto" w:fill="auto"/>
                <w:noWrap/>
                <w:vAlign w:val="center"/>
              </w:tcPr>
            </w:tcPrChange>
          </w:tcPr>
          <w:p w14:paraId="315946ED" w14:textId="0D3A0382" w:rsidR="00E865A8" w:rsidRPr="00CE728B" w:rsidRDefault="00E865A8" w:rsidP="00E865A8">
            <w:pPr>
              <w:jc w:val="both"/>
              <w:rPr>
                <w:ins w:id="730" w:author="P.Mahmoudi" w:date="2020-08-15T16:54:00Z"/>
                <w:rFonts w:ascii="Calibri" w:hAnsi="Calibri" w:cs="Calibri"/>
                <w:color w:val="000000"/>
                <w:sz w:val="20"/>
                <w:szCs w:val="20"/>
              </w:rPr>
            </w:pPr>
            <w:ins w:id="731" w:author="P.Mahmoudi" w:date="2020-08-15T16:54:00Z">
              <w:r w:rsidRPr="00CE728B">
                <w:rPr>
                  <w:rFonts w:ascii="Calibri" w:hAnsi="Calibri" w:cs="Calibri"/>
                  <w:color w:val="000000"/>
                  <w:sz w:val="20"/>
                  <w:szCs w:val="20"/>
                </w:rPr>
                <w:t>Add main KPI charts trend  and exact figures (data, voice,…)</w:t>
              </w:r>
            </w:ins>
          </w:p>
        </w:tc>
        <w:tc>
          <w:tcPr>
            <w:tcW w:w="1170" w:type="dxa"/>
            <w:shd w:val="clear" w:color="auto" w:fill="auto"/>
            <w:noWrap/>
            <w:vAlign w:val="center"/>
            <w:tcPrChange w:id="732" w:author="P.Mahmoudi" w:date="2020-08-15T16:54:00Z">
              <w:tcPr>
                <w:tcW w:w="1170" w:type="dxa"/>
                <w:shd w:val="clear" w:color="auto" w:fill="auto"/>
                <w:noWrap/>
                <w:vAlign w:val="center"/>
              </w:tcPr>
            </w:tcPrChange>
          </w:tcPr>
          <w:p w14:paraId="4902C558" w14:textId="52C4CB76" w:rsidR="00E865A8" w:rsidRDefault="00E865A8" w:rsidP="00E865A8">
            <w:pPr>
              <w:rPr>
                <w:ins w:id="733" w:author="P.Mahmoudi" w:date="2020-08-15T16:54:00Z"/>
                <w:rFonts w:ascii="Calibri" w:hAnsi="Calibri" w:cs="Calibri"/>
                <w:color w:val="000000"/>
                <w:sz w:val="20"/>
                <w:szCs w:val="20"/>
              </w:rPr>
            </w:pPr>
            <w:ins w:id="734" w:author="P.Mahmoudi" w:date="2020-08-15T16:55:00Z">
              <w:r>
                <w:rPr>
                  <w:rFonts w:ascii="Calibri" w:hAnsi="Calibri" w:cs="Calibri"/>
                  <w:color w:val="000000"/>
                  <w:sz w:val="20"/>
                  <w:szCs w:val="20"/>
                </w:rPr>
                <w:t>Pending</w:t>
              </w:r>
            </w:ins>
          </w:p>
        </w:tc>
        <w:tc>
          <w:tcPr>
            <w:tcW w:w="1440" w:type="dxa"/>
            <w:shd w:val="clear" w:color="auto" w:fill="auto"/>
            <w:noWrap/>
            <w:vAlign w:val="center"/>
            <w:tcPrChange w:id="735" w:author="P.Mahmoudi" w:date="2020-08-15T16:54:00Z">
              <w:tcPr>
                <w:tcW w:w="1440" w:type="dxa"/>
                <w:shd w:val="clear" w:color="auto" w:fill="auto"/>
                <w:noWrap/>
                <w:vAlign w:val="center"/>
              </w:tcPr>
            </w:tcPrChange>
          </w:tcPr>
          <w:p w14:paraId="0A59933E" w14:textId="17A91638" w:rsidR="00E865A8" w:rsidRDefault="00E865A8" w:rsidP="00E865A8">
            <w:pPr>
              <w:jc w:val="both"/>
              <w:rPr>
                <w:ins w:id="736" w:author="P.Mahmoudi" w:date="2020-08-15T16:54:00Z"/>
                <w:rFonts w:ascii="Calibri" w:hAnsi="Calibri" w:cs="Calibri"/>
                <w:color w:val="000000"/>
                <w:sz w:val="20"/>
                <w:szCs w:val="20"/>
              </w:rPr>
            </w:pPr>
            <w:ins w:id="737" w:author="P.Mahmoudi" w:date="2020-08-15T16:55:00Z">
              <w:r>
                <w:rPr>
                  <w:rFonts w:ascii="Calibri" w:hAnsi="Calibri" w:cs="Calibri"/>
                  <w:color w:val="000000"/>
                  <w:sz w:val="20"/>
                  <w:szCs w:val="20"/>
                </w:rPr>
                <w:t>Need clarification about exact KPIs</w:t>
              </w:r>
            </w:ins>
          </w:p>
        </w:tc>
        <w:tc>
          <w:tcPr>
            <w:tcW w:w="1800" w:type="dxa"/>
            <w:vAlign w:val="center"/>
            <w:tcPrChange w:id="738" w:author="P.Mahmoudi" w:date="2020-08-15T16:54:00Z">
              <w:tcPr>
                <w:tcW w:w="1800" w:type="dxa"/>
              </w:tcPr>
            </w:tcPrChange>
          </w:tcPr>
          <w:p w14:paraId="297275EF" w14:textId="77777777" w:rsidR="00E865A8" w:rsidRDefault="00E865A8">
            <w:pPr>
              <w:rPr>
                <w:ins w:id="739" w:author="P.Mahmoudi" w:date="2020-08-15T16:54:00Z"/>
                <w:rFonts w:ascii="Calibri" w:hAnsi="Calibri" w:cs="Calibri"/>
                <w:color w:val="000000"/>
                <w:sz w:val="20"/>
                <w:szCs w:val="20"/>
              </w:rPr>
              <w:pPrChange w:id="740" w:author="P.Mahmoudi" w:date="2020-08-15T16:54:00Z">
                <w:pPr>
                  <w:jc w:val="both"/>
                </w:pPr>
              </w:pPrChange>
            </w:pPr>
          </w:p>
        </w:tc>
        <w:tc>
          <w:tcPr>
            <w:tcW w:w="1440" w:type="dxa"/>
            <w:vAlign w:val="center"/>
            <w:tcPrChange w:id="741" w:author="P.Mahmoudi" w:date="2020-08-15T16:54:00Z">
              <w:tcPr>
                <w:tcW w:w="1440" w:type="dxa"/>
                <w:vAlign w:val="center"/>
              </w:tcPr>
            </w:tcPrChange>
          </w:tcPr>
          <w:p w14:paraId="27232572" w14:textId="469D890B" w:rsidR="00E865A8" w:rsidRDefault="00E865A8" w:rsidP="00E865A8">
            <w:pPr>
              <w:rPr>
                <w:ins w:id="742" w:author="P.Mahmoudi" w:date="2020-08-15T16:54:00Z"/>
                <w:rFonts w:ascii="Calibri" w:hAnsi="Calibri" w:cs="Calibri"/>
                <w:color w:val="000000"/>
                <w:sz w:val="20"/>
                <w:szCs w:val="20"/>
              </w:rPr>
            </w:pPr>
            <w:ins w:id="743" w:author="P.Mahmoudi" w:date="2020-08-15T16:55:00Z">
              <w:r>
                <w:rPr>
                  <w:rFonts w:ascii="Calibri" w:hAnsi="Calibri" w:cs="Calibri"/>
                  <w:color w:val="000000"/>
                  <w:sz w:val="20"/>
                  <w:szCs w:val="20"/>
                </w:rPr>
                <w:t>Feasible</w:t>
              </w:r>
            </w:ins>
          </w:p>
        </w:tc>
        <w:tc>
          <w:tcPr>
            <w:tcW w:w="1440" w:type="dxa"/>
            <w:vAlign w:val="center"/>
            <w:tcPrChange w:id="744" w:author="P.Mahmoudi" w:date="2020-08-15T16:54:00Z">
              <w:tcPr>
                <w:tcW w:w="1440" w:type="dxa"/>
                <w:vAlign w:val="center"/>
              </w:tcPr>
            </w:tcPrChange>
          </w:tcPr>
          <w:p w14:paraId="0A60552B" w14:textId="3BEF60E9" w:rsidR="00E865A8" w:rsidRDefault="00E865A8" w:rsidP="00E865A8">
            <w:pPr>
              <w:rPr>
                <w:ins w:id="745" w:author="P.Mahmoudi" w:date="2020-08-15T16:54:00Z"/>
                <w:rFonts w:ascii="Calibri" w:hAnsi="Calibri" w:cs="Calibri"/>
                <w:color w:val="000000"/>
                <w:sz w:val="20"/>
                <w:szCs w:val="20"/>
              </w:rPr>
            </w:pPr>
            <w:ins w:id="746" w:author="P.Mahmoudi" w:date="2020-08-15T16:56:00Z">
              <w:r>
                <w:rPr>
                  <w:rFonts w:ascii="Calibri" w:hAnsi="Calibri" w:cs="Calibri"/>
                  <w:color w:val="000000"/>
                  <w:sz w:val="20"/>
                  <w:szCs w:val="20"/>
                </w:rPr>
                <w:t>Not Available</w:t>
              </w:r>
            </w:ins>
          </w:p>
        </w:tc>
      </w:tr>
      <w:tr w:rsidR="00E865A8" w:rsidRPr="00612F49" w14:paraId="6F749098" w14:textId="77777777" w:rsidTr="00CE728B">
        <w:trPr>
          <w:trHeight w:val="474"/>
          <w:ins w:id="747" w:author="P.Mahmoudi" w:date="2020-08-15T16:59:00Z"/>
        </w:trPr>
        <w:tc>
          <w:tcPr>
            <w:tcW w:w="653" w:type="dxa"/>
            <w:shd w:val="clear" w:color="auto" w:fill="auto"/>
            <w:noWrap/>
            <w:vAlign w:val="center"/>
          </w:tcPr>
          <w:p w14:paraId="71859F87" w14:textId="0F2D6B8D" w:rsidR="00E865A8" w:rsidRDefault="007A74ED" w:rsidP="00E865A8">
            <w:pPr>
              <w:jc w:val="both"/>
              <w:rPr>
                <w:ins w:id="748" w:author="P.Mahmoudi" w:date="2020-08-15T16:59:00Z"/>
                <w:rFonts w:ascii="Calibri" w:hAnsi="Calibri" w:cs="Calibri"/>
                <w:color w:val="000000"/>
                <w:sz w:val="20"/>
                <w:szCs w:val="20"/>
              </w:rPr>
            </w:pPr>
            <w:ins w:id="749" w:author="P.Mahmoudi" w:date="2020-08-15T17:46:00Z">
              <w:r>
                <w:rPr>
                  <w:rFonts w:ascii="Calibri" w:hAnsi="Calibri" w:cs="Calibri"/>
                  <w:color w:val="000000"/>
                  <w:sz w:val="20"/>
                  <w:szCs w:val="20"/>
                </w:rPr>
                <w:t>33</w:t>
              </w:r>
            </w:ins>
          </w:p>
        </w:tc>
        <w:tc>
          <w:tcPr>
            <w:tcW w:w="2312" w:type="dxa"/>
            <w:shd w:val="clear" w:color="auto" w:fill="auto"/>
            <w:noWrap/>
            <w:vAlign w:val="center"/>
          </w:tcPr>
          <w:p w14:paraId="2E45DFD3" w14:textId="34F3DFAC" w:rsidR="00E865A8" w:rsidRPr="00CE728B" w:rsidRDefault="00E865A8" w:rsidP="00E865A8">
            <w:pPr>
              <w:jc w:val="both"/>
              <w:rPr>
                <w:ins w:id="750" w:author="P.Mahmoudi" w:date="2020-08-15T16:59:00Z"/>
                <w:rFonts w:ascii="Calibri" w:hAnsi="Calibri" w:cs="Calibri"/>
                <w:color w:val="000000"/>
                <w:sz w:val="20"/>
                <w:szCs w:val="20"/>
              </w:rPr>
            </w:pPr>
            <w:ins w:id="751" w:author="P.Mahmoudi" w:date="2020-08-15T16:59:00Z">
              <w:r w:rsidRPr="001E4DEB">
                <w:rPr>
                  <w:rFonts w:ascii="Calibri" w:hAnsi="Calibri" w:cs="Calibri"/>
                  <w:color w:val="000000"/>
                  <w:sz w:val="20"/>
                  <w:szCs w:val="20"/>
                </w:rPr>
                <w:t>Add NWK KPI(payload, throuput,VLR,ERLANG,…)</w:t>
              </w:r>
            </w:ins>
          </w:p>
        </w:tc>
        <w:tc>
          <w:tcPr>
            <w:tcW w:w="1170" w:type="dxa"/>
            <w:shd w:val="clear" w:color="auto" w:fill="auto"/>
            <w:noWrap/>
            <w:vAlign w:val="center"/>
          </w:tcPr>
          <w:p w14:paraId="49A87D24" w14:textId="6DAA2468" w:rsidR="00E865A8" w:rsidRDefault="00E865A8" w:rsidP="00E865A8">
            <w:pPr>
              <w:rPr>
                <w:ins w:id="752" w:author="P.Mahmoudi" w:date="2020-08-15T16:59:00Z"/>
                <w:rFonts w:ascii="Calibri" w:hAnsi="Calibri" w:cs="Calibri"/>
                <w:color w:val="000000"/>
                <w:sz w:val="20"/>
                <w:szCs w:val="20"/>
              </w:rPr>
            </w:pPr>
            <w:ins w:id="753" w:author="P.Mahmoudi" w:date="2020-08-15T16:59:00Z">
              <w:r>
                <w:rPr>
                  <w:rFonts w:ascii="Calibri" w:hAnsi="Calibri" w:cs="Calibri"/>
                  <w:color w:val="000000"/>
                  <w:sz w:val="20"/>
                  <w:szCs w:val="20"/>
                </w:rPr>
                <w:t>Pending</w:t>
              </w:r>
            </w:ins>
          </w:p>
        </w:tc>
        <w:tc>
          <w:tcPr>
            <w:tcW w:w="1440" w:type="dxa"/>
            <w:shd w:val="clear" w:color="auto" w:fill="auto"/>
            <w:noWrap/>
            <w:vAlign w:val="center"/>
          </w:tcPr>
          <w:p w14:paraId="5FD59F99" w14:textId="77777777" w:rsidR="00E865A8" w:rsidRDefault="00E865A8" w:rsidP="00E865A8">
            <w:pPr>
              <w:jc w:val="both"/>
              <w:rPr>
                <w:ins w:id="754" w:author="P.Mahmoudi" w:date="2020-08-15T16:59:00Z"/>
                <w:rFonts w:ascii="Calibri" w:hAnsi="Calibri" w:cs="Calibri"/>
                <w:color w:val="000000"/>
                <w:sz w:val="20"/>
                <w:szCs w:val="20"/>
              </w:rPr>
            </w:pPr>
          </w:p>
        </w:tc>
        <w:tc>
          <w:tcPr>
            <w:tcW w:w="1800" w:type="dxa"/>
            <w:vAlign w:val="center"/>
          </w:tcPr>
          <w:p w14:paraId="2158A266" w14:textId="77777777" w:rsidR="00E865A8" w:rsidRDefault="00E865A8" w:rsidP="00E865A8">
            <w:pPr>
              <w:rPr>
                <w:ins w:id="755" w:author="P.Mahmoudi" w:date="2020-08-15T16:59:00Z"/>
                <w:rFonts w:ascii="Calibri" w:hAnsi="Calibri" w:cs="Calibri"/>
                <w:color w:val="000000"/>
                <w:sz w:val="20"/>
                <w:szCs w:val="20"/>
              </w:rPr>
            </w:pPr>
          </w:p>
        </w:tc>
        <w:tc>
          <w:tcPr>
            <w:tcW w:w="1440" w:type="dxa"/>
            <w:vAlign w:val="center"/>
          </w:tcPr>
          <w:p w14:paraId="605AF985" w14:textId="06CE31ED" w:rsidR="00E865A8" w:rsidRDefault="00E865A8" w:rsidP="00E865A8">
            <w:pPr>
              <w:rPr>
                <w:ins w:id="756" w:author="P.Mahmoudi" w:date="2020-08-15T16:59:00Z"/>
                <w:rFonts w:ascii="Calibri" w:hAnsi="Calibri" w:cs="Calibri"/>
                <w:color w:val="000000"/>
                <w:sz w:val="20"/>
                <w:szCs w:val="20"/>
              </w:rPr>
            </w:pPr>
            <w:ins w:id="757" w:author="P.Mahmoudi" w:date="2020-08-15T17:01:00Z">
              <w:r>
                <w:rPr>
                  <w:rFonts w:ascii="Calibri" w:hAnsi="Calibri" w:cs="Calibri"/>
                  <w:color w:val="000000"/>
                  <w:sz w:val="20"/>
                  <w:szCs w:val="20"/>
                </w:rPr>
                <w:t>Feasible</w:t>
              </w:r>
            </w:ins>
          </w:p>
        </w:tc>
        <w:tc>
          <w:tcPr>
            <w:tcW w:w="1440" w:type="dxa"/>
            <w:vAlign w:val="center"/>
          </w:tcPr>
          <w:p w14:paraId="1D2354AF" w14:textId="5096BA39" w:rsidR="00E865A8" w:rsidRDefault="00E865A8" w:rsidP="00E865A8">
            <w:pPr>
              <w:rPr>
                <w:ins w:id="758" w:author="P.Mahmoudi" w:date="2020-08-15T16:59:00Z"/>
                <w:rFonts w:ascii="Calibri" w:hAnsi="Calibri" w:cs="Calibri"/>
                <w:color w:val="000000"/>
                <w:sz w:val="20"/>
                <w:szCs w:val="20"/>
              </w:rPr>
            </w:pPr>
            <w:ins w:id="759" w:author="P.Mahmoudi" w:date="2020-08-15T17:01:00Z">
              <w:r>
                <w:rPr>
                  <w:rFonts w:ascii="Calibri" w:hAnsi="Calibri" w:cs="Calibri"/>
                  <w:color w:val="000000"/>
                  <w:sz w:val="20"/>
                  <w:szCs w:val="20"/>
                </w:rPr>
                <w:t>Not Available</w:t>
              </w:r>
            </w:ins>
          </w:p>
        </w:tc>
      </w:tr>
      <w:tr w:rsidR="00E865A8" w:rsidRPr="00612F49" w14:paraId="2CDCA68A" w14:textId="77777777" w:rsidTr="00CE728B">
        <w:trPr>
          <w:trHeight w:val="474"/>
          <w:ins w:id="760" w:author="P.Mahmoudi" w:date="2020-08-15T17:01:00Z"/>
        </w:trPr>
        <w:tc>
          <w:tcPr>
            <w:tcW w:w="653" w:type="dxa"/>
            <w:shd w:val="clear" w:color="auto" w:fill="auto"/>
            <w:noWrap/>
            <w:vAlign w:val="center"/>
          </w:tcPr>
          <w:p w14:paraId="5026EECE" w14:textId="62185298" w:rsidR="00E865A8" w:rsidRDefault="007A74ED" w:rsidP="00E865A8">
            <w:pPr>
              <w:jc w:val="both"/>
              <w:rPr>
                <w:ins w:id="761" w:author="P.Mahmoudi" w:date="2020-08-15T17:01:00Z"/>
                <w:rFonts w:ascii="Calibri" w:hAnsi="Calibri" w:cs="Calibri"/>
                <w:color w:val="000000"/>
                <w:sz w:val="20"/>
                <w:szCs w:val="20"/>
              </w:rPr>
            </w:pPr>
            <w:ins w:id="762" w:author="P.Mahmoudi" w:date="2020-08-15T17:46:00Z">
              <w:r>
                <w:rPr>
                  <w:rFonts w:ascii="Calibri" w:hAnsi="Calibri" w:cs="Calibri"/>
                  <w:color w:val="000000"/>
                  <w:sz w:val="20"/>
                  <w:szCs w:val="20"/>
                </w:rPr>
                <w:t>34</w:t>
              </w:r>
            </w:ins>
          </w:p>
        </w:tc>
        <w:tc>
          <w:tcPr>
            <w:tcW w:w="2312" w:type="dxa"/>
            <w:shd w:val="clear" w:color="auto" w:fill="auto"/>
            <w:noWrap/>
            <w:vAlign w:val="center"/>
          </w:tcPr>
          <w:p w14:paraId="00A4369F" w14:textId="536B25CD" w:rsidR="00E865A8" w:rsidRPr="001E4DEB" w:rsidRDefault="00E865A8" w:rsidP="00E865A8">
            <w:pPr>
              <w:jc w:val="both"/>
              <w:rPr>
                <w:ins w:id="763" w:author="P.Mahmoudi" w:date="2020-08-15T17:01:00Z"/>
                <w:rFonts w:ascii="Calibri" w:hAnsi="Calibri" w:cs="Calibri"/>
                <w:color w:val="000000"/>
                <w:sz w:val="20"/>
                <w:szCs w:val="20"/>
              </w:rPr>
            </w:pPr>
            <w:ins w:id="764" w:author="P.Mahmoudi" w:date="2020-08-15T17:02:00Z">
              <w:r w:rsidRPr="001E4DEB">
                <w:rPr>
                  <w:rFonts w:ascii="Calibri" w:hAnsi="Calibri" w:cs="Calibri"/>
                  <w:color w:val="000000"/>
                  <w:sz w:val="20"/>
                  <w:szCs w:val="20"/>
                </w:rPr>
                <w:t>Add number of actual and target site for new site,modernization,down site for each province in 2020</w:t>
              </w:r>
            </w:ins>
          </w:p>
        </w:tc>
        <w:tc>
          <w:tcPr>
            <w:tcW w:w="1170" w:type="dxa"/>
            <w:shd w:val="clear" w:color="auto" w:fill="auto"/>
            <w:noWrap/>
            <w:vAlign w:val="center"/>
          </w:tcPr>
          <w:p w14:paraId="36D026D0" w14:textId="18283FFA" w:rsidR="00E865A8" w:rsidRDefault="00E865A8" w:rsidP="00E865A8">
            <w:pPr>
              <w:rPr>
                <w:ins w:id="765" w:author="P.Mahmoudi" w:date="2020-08-15T17:01:00Z"/>
                <w:rFonts w:ascii="Calibri" w:hAnsi="Calibri" w:cs="Calibri"/>
                <w:color w:val="000000"/>
                <w:sz w:val="20"/>
                <w:szCs w:val="20"/>
              </w:rPr>
            </w:pPr>
            <w:ins w:id="766" w:author="P.Mahmoudi" w:date="2020-08-15T17:02:00Z">
              <w:r>
                <w:rPr>
                  <w:rFonts w:ascii="Calibri" w:hAnsi="Calibri" w:cs="Calibri"/>
                  <w:color w:val="000000"/>
                  <w:sz w:val="20"/>
                  <w:szCs w:val="20"/>
                </w:rPr>
                <w:t>Pending</w:t>
              </w:r>
            </w:ins>
          </w:p>
        </w:tc>
        <w:tc>
          <w:tcPr>
            <w:tcW w:w="1440" w:type="dxa"/>
            <w:shd w:val="clear" w:color="auto" w:fill="auto"/>
            <w:noWrap/>
            <w:vAlign w:val="center"/>
          </w:tcPr>
          <w:p w14:paraId="6A6DC41D" w14:textId="77777777" w:rsidR="00E865A8" w:rsidRDefault="00E865A8" w:rsidP="00E865A8">
            <w:pPr>
              <w:jc w:val="both"/>
              <w:rPr>
                <w:ins w:id="767" w:author="P.Mahmoudi" w:date="2020-08-15T17:01:00Z"/>
                <w:rFonts w:ascii="Calibri" w:hAnsi="Calibri" w:cs="Calibri"/>
                <w:color w:val="000000"/>
                <w:sz w:val="20"/>
                <w:szCs w:val="20"/>
              </w:rPr>
            </w:pPr>
          </w:p>
        </w:tc>
        <w:tc>
          <w:tcPr>
            <w:tcW w:w="1800" w:type="dxa"/>
            <w:vAlign w:val="center"/>
          </w:tcPr>
          <w:p w14:paraId="10098DF1" w14:textId="77777777" w:rsidR="00E865A8" w:rsidRDefault="00E865A8" w:rsidP="00E865A8">
            <w:pPr>
              <w:rPr>
                <w:ins w:id="768" w:author="P.Mahmoudi" w:date="2020-08-15T17:01:00Z"/>
                <w:rFonts w:ascii="Calibri" w:hAnsi="Calibri" w:cs="Calibri"/>
                <w:color w:val="000000"/>
                <w:sz w:val="20"/>
                <w:szCs w:val="20"/>
              </w:rPr>
            </w:pPr>
          </w:p>
        </w:tc>
        <w:tc>
          <w:tcPr>
            <w:tcW w:w="1440" w:type="dxa"/>
            <w:vAlign w:val="center"/>
          </w:tcPr>
          <w:p w14:paraId="5996FE43" w14:textId="27905B44" w:rsidR="00E865A8" w:rsidRDefault="00E865A8" w:rsidP="00E865A8">
            <w:pPr>
              <w:rPr>
                <w:ins w:id="769" w:author="P.Mahmoudi" w:date="2020-08-15T17:01:00Z"/>
                <w:rFonts w:ascii="Calibri" w:hAnsi="Calibri" w:cs="Calibri"/>
                <w:color w:val="000000"/>
                <w:sz w:val="20"/>
                <w:szCs w:val="20"/>
              </w:rPr>
            </w:pPr>
            <w:ins w:id="770" w:author="P.Mahmoudi" w:date="2020-08-15T17:02:00Z">
              <w:r>
                <w:rPr>
                  <w:rFonts w:ascii="Calibri" w:hAnsi="Calibri" w:cs="Calibri"/>
                  <w:color w:val="000000"/>
                  <w:sz w:val="20"/>
                  <w:szCs w:val="20"/>
                </w:rPr>
                <w:t>Feasible</w:t>
              </w:r>
            </w:ins>
          </w:p>
        </w:tc>
        <w:tc>
          <w:tcPr>
            <w:tcW w:w="1440" w:type="dxa"/>
            <w:vAlign w:val="center"/>
          </w:tcPr>
          <w:p w14:paraId="10A53486" w14:textId="343A3AEE" w:rsidR="00E865A8" w:rsidRDefault="00E865A8" w:rsidP="00E865A8">
            <w:pPr>
              <w:rPr>
                <w:ins w:id="771" w:author="P.Mahmoudi" w:date="2020-08-15T17:01:00Z"/>
                <w:rFonts w:ascii="Calibri" w:hAnsi="Calibri" w:cs="Calibri"/>
                <w:color w:val="000000"/>
                <w:sz w:val="20"/>
                <w:szCs w:val="20"/>
              </w:rPr>
            </w:pPr>
            <w:ins w:id="772" w:author="P.Mahmoudi" w:date="2020-08-15T17:02:00Z">
              <w:r>
                <w:rPr>
                  <w:rFonts w:ascii="Calibri" w:hAnsi="Calibri" w:cs="Calibri"/>
                  <w:color w:val="000000"/>
                  <w:sz w:val="20"/>
                  <w:szCs w:val="20"/>
                </w:rPr>
                <w:t>Not Available</w:t>
              </w:r>
            </w:ins>
          </w:p>
        </w:tc>
      </w:tr>
      <w:tr w:rsidR="00E865A8" w:rsidRPr="00612F49" w14:paraId="712D40F0" w14:textId="77777777" w:rsidTr="00CE728B">
        <w:trPr>
          <w:trHeight w:val="474"/>
          <w:ins w:id="773" w:author="P.Mahmoudi" w:date="2020-08-15T17:10:00Z"/>
        </w:trPr>
        <w:tc>
          <w:tcPr>
            <w:tcW w:w="653" w:type="dxa"/>
            <w:shd w:val="clear" w:color="auto" w:fill="auto"/>
            <w:noWrap/>
            <w:vAlign w:val="center"/>
          </w:tcPr>
          <w:p w14:paraId="5AEC1063" w14:textId="6D242449" w:rsidR="00E865A8" w:rsidRDefault="007A74ED" w:rsidP="00E865A8">
            <w:pPr>
              <w:jc w:val="both"/>
              <w:rPr>
                <w:ins w:id="774" w:author="P.Mahmoudi" w:date="2020-08-15T17:10:00Z"/>
                <w:rFonts w:ascii="Calibri" w:hAnsi="Calibri" w:cs="Calibri"/>
                <w:color w:val="000000"/>
                <w:sz w:val="20"/>
                <w:szCs w:val="20"/>
              </w:rPr>
            </w:pPr>
            <w:ins w:id="775" w:author="P.Mahmoudi" w:date="2020-08-15T17:46:00Z">
              <w:r>
                <w:rPr>
                  <w:rFonts w:ascii="Calibri" w:hAnsi="Calibri" w:cs="Calibri"/>
                  <w:color w:val="000000"/>
                  <w:sz w:val="20"/>
                  <w:szCs w:val="20"/>
                </w:rPr>
                <w:t>35</w:t>
              </w:r>
            </w:ins>
          </w:p>
        </w:tc>
        <w:tc>
          <w:tcPr>
            <w:tcW w:w="2312" w:type="dxa"/>
            <w:shd w:val="clear" w:color="auto" w:fill="auto"/>
            <w:noWrap/>
            <w:vAlign w:val="center"/>
          </w:tcPr>
          <w:p w14:paraId="2D3D8E1E" w14:textId="16EA5C16" w:rsidR="00E865A8" w:rsidRPr="001E4DEB" w:rsidRDefault="00E865A8" w:rsidP="00E865A8">
            <w:pPr>
              <w:jc w:val="both"/>
              <w:rPr>
                <w:ins w:id="776" w:author="P.Mahmoudi" w:date="2020-08-15T17:10:00Z"/>
                <w:rFonts w:ascii="Calibri" w:hAnsi="Calibri" w:cs="Calibri"/>
                <w:color w:val="000000"/>
                <w:sz w:val="20"/>
                <w:szCs w:val="20"/>
              </w:rPr>
            </w:pPr>
            <w:ins w:id="777" w:author="P.Mahmoudi" w:date="2020-08-15T17:13:00Z">
              <w:r w:rsidRPr="00E865A8">
                <w:rPr>
                  <w:rFonts w:ascii="Calibri" w:hAnsi="Calibri" w:cs="Calibri"/>
                  <w:color w:val="000000"/>
                  <w:sz w:val="20"/>
                  <w:szCs w:val="20"/>
                </w:rPr>
                <w:t>Tracking relocations-before &amp; after</w:t>
              </w:r>
            </w:ins>
          </w:p>
        </w:tc>
        <w:tc>
          <w:tcPr>
            <w:tcW w:w="1170" w:type="dxa"/>
            <w:shd w:val="clear" w:color="auto" w:fill="auto"/>
            <w:noWrap/>
            <w:vAlign w:val="center"/>
          </w:tcPr>
          <w:p w14:paraId="2D81DACF" w14:textId="4C7F94F8" w:rsidR="00E865A8" w:rsidRDefault="00E865A8" w:rsidP="00E865A8">
            <w:pPr>
              <w:rPr>
                <w:ins w:id="778" w:author="P.Mahmoudi" w:date="2020-08-15T17:10:00Z"/>
                <w:rFonts w:ascii="Calibri" w:hAnsi="Calibri" w:cs="Calibri"/>
                <w:color w:val="000000"/>
                <w:sz w:val="20"/>
                <w:szCs w:val="20"/>
              </w:rPr>
            </w:pPr>
            <w:ins w:id="779" w:author="P.Mahmoudi" w:date="2020-08-15T17:13:00Z">
              <w:r>
                <w:rPr>
                  <w:rFonts w:ascii="Calibri" w:hAnsi="Calibri" w:cs="Calibri"/>
                  <w:color w:val="000000"/>
                  <w:sz w:val="20"/>
                  <w:szCs w:val="20"/>
                </w:rPr>
                <w:t>Pending</w:t>
              </w:r>
            </w:ins>
          </w:p>
        </w:tc>
        <w:tc>
          <w:tcPr>
            <w:tcW w:w="1440" w:type="dxa"/>
            <w:shd w:val="clear" w:color="auto" w:fill="auto"/>
            <w:noWrap/>
            <w:vAlign w:val="center"/>
          </w:tcPr>
          <w:p w14:paraId="69B3FCBB" w14:textId="77777777" w:rsidR="00E865A8" w:rsidRDefault="00E865A8" w:rsidP="00E865A8">
            <w:pPr>
              <w:jc w:val="both"/>
              <w:rPr>
                <w:ins w:id="780" w:author="P.Mahmoudi" w:date="2020-08-15T17:10:00Z"/>
                <w:rFonts w:ascii="Calibri" w:hAnsi="Calibri" w:cs="Calibri"/>
                <w:color w:val="000000"/>
                <w:sz w:val="20"/>
                <w:szCs w:val="20"/>
              </w:rPr>
            </w:pPr>
          </w:p>
        </w:tc>
        <w:tc>
          <w:tcPr>
            <w:tcW w:w="1800" w:type="dxa"/>
            <w:vAlign w:val="center"/>
          </w:tcPr>
          <w:p w14:paraId="38F3815A" w14:textId="77777777" w:rsidR="00E865A8" w:rsidRDefault="00E865A8" w:rsidP="00E865A8">
            <w:pPr>
              <w:rPr>
                <w:ins w:id="781" w:author="P.Mahmoudi" w:date="2020-08-15T17:10:00Z"/>
                <w:rFonts w:ascii="Calibri" w:hAnsi="Calibri" w:cs="Calibri"/>
                <w:color w:val="000000"/>
                <w:sz w:val="20"/>
                <w:szCs w:val="20"/>
              </w:rPr>
            </w:pPr>
          </w:p>
        </w:tc>
        <w:tc>
          <w:tcPr>
            <w:tcW w:w="1440" w:type="dxa"/>
            <w:vAlign w:val="center"/>
          </w:tcPr>
          <w:p w14:paraId="70B6375A" w14:textId="3BEF312C" w:rsidR="00E865A8" w:rsidRDefault="00E865A8" w:rsidP="00E865A8">
            <w:pPr>
              <w:rPr>
                <w:ins w:id="782" w:author="P.Mahmoudi" w:date="2020-08-15T17:10:00Z"/>
                <w:rFonts w:ascii="Calibri" w:hAnsi="Calibri" w:cs="Calibri"/>
                <w:color w:val="000000"/>
                <w:sz w:val="20"/>
                <w:szCs w:val="20"/>
              </w:rPr>
            </w:pPr>
            <w:ins w:id="783" w:author="P.Mahmoudi" w:date="2020-08-15T17:13:00Z">
              <w:r>
                <w:rPr>
                  <w:rFonts w:ascii="Calibri" w:hAnsi="Calibri" w:cs="Calibri"/>
                  <w:color w:val="000000"/>
                  <w:sz w:val="20"/>
                  <w:szCs w:val="20"/>
                </w:rPr>
                <w:t>Not Feasible</w:t>
              </w:r>
            </w:ins>
          </w:p>
        </w:tc>
        <w:tc>
          <w:tcPr>
            <w:tcW w:w="1440" w:type="dxa"/>
            <w:vAlign w:val="center"/>
          </w:tcPr>
          <w:p w14:paraId="197679D9" w14:textId="22DB08E5" w:rsidR="00E865A8" w:rsidRDefault="00E865A8" w:rsidP="00E865A8">
            <w:pPr>
              <w:rPr>
                <w:ins w:id="784" w:author="P.Mahmoudi" w:date="2020-08-15T17:10:00Z"/>
                <w:rFonts w:ascii="Calibri" w:hAnsi="Calibri" w:cs="Calibri"/>
                <w:color w:val="000000"/>
                <w:sz w:val="20"/>
                <w:szCs w:val="20"/>
              </w:rPr>
            </w:pPr>
            <w:ins w:id="785" w:author="P.Mahmoudi" w:date="2020-08-15T17:13:00Z">
              <w:r>
                <w:rPr>
                  <w:rFonts w:ascii="Calibri" w:hAnsi="Calibri" w:cs="Calibri"/>
                  <w:color w:val="000000"/>
                  <w:sz w:val="20"/>
                  <w:szCs w:val="20"/>
                </w:rPr>
                <w:t>Not Available</w:t>
              </w:r>
            </w:ins>
          </w:p>
        </w:tc>
      </w:tr>
      <w:tr w:rsidR="00E865A8" w:rsidRPr="00612F49" w14:paraId="5C795AF6" w14:textId="77777777" w:rsidTr="00CE728B">
        <w:trPr>
          <w:trHeight w:val="474"/>
          <w:ins w:id="786" w:author="P.Mahmoudi" w:date="2020-08-15T17:16:00Z"/>
        </w:trPr>
        <w:tc>
          <w:tcPr>
            <w:tcW w:w="653" w:type="dxa"/>
            <w:shd w:val="clear" w:color="auto" w:fill="auto"/>
            <w:noWrap/>
            <w:vAlign w:val="center"/>
          </w:tcPr>
          <w:p w14:paraId="4B5DFA99" w14:textId="00C21652" w:rsidR="00E865A8" w:rsidRDefault="007A74ED" w:rsidP="00E865A8">
            <w:pPr>
              <w:jc w:val="both"/>
              <w:rPr>
                <w:ins w:id="787" w:author="P.Mahmoudi" w:date="2020-08-15T17:16:00Z"/>
                <w:rFonts w:ascii="Calibri" w:hAnsi="Calibri" w:cs="Calibri"/>
                <w:color w:val="000000"/>
                <w:sz w:val="20"/>
                <w:szCs w:val="20"/>
              </w:rPr>
            </w:pPr>
            <w:ins w:id="788" w:author="P.Mahmoudi" w:date="2020-08-15T17:46:00Z">
              <w:r>
                <w:rPr>
                  <w:rFonts w:ascii="Calibri" w:hAnsi="Calibri" w:cs="Calibri"/>
                  <w:color w:val="000000"/>
                  <w:sz w:val="20"/>
                  <w:szCs w:val="20"/>
                </w:rPr>
                <w:t>36</w:t>
              </w:r>
            </w:ins>
          </w:p>
        </w:tc>
        <w:tc>
          <w:tcPr>
            <w:tcW w:w="2312" w:type="dxa"/>
            <w:shd w:val="clear" w:color="auto" w:fill="auto"/>
            <w:noWrap/>
            <w:vAlign w:val="center"/>
          </w:tcPr>
          <w:p w14:paraId="6F63A4A8" w14:textId="6E3192D5" w:rsidR="00E865A8" w:rsidRPr="00E865A8" w:rsidRDefault="00E865A8" w:rsidP="00E865A8">
            <w:pPr>
              <w:jc w:val="both"/>
              <w:rPr>
                <w:ins w:id="789" w:author="P.Mahmoudi" w:date="2020-08-15T17:16:00Z"/>
                <w:rFonts w:ascii="Calibri" w:hAnsi="Calibri" w:cs="Calibri"/>
                <w:color w:val="000000"/>
                <w:sz w:val="20"/>
                <w:szCs w:val="20"/>
              </w:rPr>
            </w:pPr>
            <w:ins w:id="790" w:author="P.Mahmoudi" w:date="2020-08-15T17:17:00Z">
              <w:r w:rsidRPr="00E865A8">
                <w:rPr>
                  <w:rFonts w:ascii="Calibri" w:hAnsi="Calibri" w:cs="Calibri"/>
                  <w:color w:val="000000"/>
                  <w:sz w:val="20"/>
                  <w:szCs w:val="20"/>
                </w:rPr>
                <w:t>Possibility to select the value of margin for example show the sites with margin more than x</w:t>
              </w:r>
            </w:ins>
          </w:p>
        </w:tc>
        <w:tc>
          <w:tcPr>
            <w:tcW w:w="1170" w:type="dxa"/>
            <w:shd w:val="clear" w:color="auto" w:fill="auto"/>
            <w:noWrap/>
            <w:vAlign w:val="center"/>
          </w:tcPr>
          <w:p w14:paraId="5CB0C282" w14:textId="7EDAD608" w:rsidR="00E865A8" w:rsidRDefault="00E865A8" w:rsidP="00E865A8">
            <w:pPr>
              <w:rPr>
                <w:ins w:id="791" w:author="P.Mahmoudi" w:date="2020-08-15T17:16:00Z"/>
                <w:rFonts w:ascii="Calibri" w:hAnsi="Calibri" w:cs="Calibri"/>
                <w:color w:val="000000"/>
                <w:sz w:val="20"/>
                <w:szCs w:val="20"/>
              </w:rPr>
            </w:pPr>
            <w:ins w:id="792" w:author="P.Mahmoudi" w:date="2020-08-15T17:17:00Z">
              <w:r>
                <w:rPr>
                  <w:rFonts w:ascii="Calibri" w:hAnsi="Calibri" w:cs="Calibri"/>
                  <w:color w:val="000000"/>
                  <w:sz w:val="20"/>
                  <w:szCs w:val="20"/>
                </w:rPr>
                <w:t>Pending</w:t>
              </w:r>
            </w:ins>
          </w:p>
        </w:tc>
        <w:tc>
          <w:tcPr>
            <w:tcW w:w="1440" w:type="dxa"/>
            <w:shd w:val="clear" w:color="auto" w:fill="auto"/>
            <w:noWrap/>
            <w:vAlign w:val="center"/>
          </w:tcPr>
          <w:p w14:paraId="0422CA46" w14:textId="77777777" w:rsidR="00E865A8" w:rsidRDefault="00E865A8" w:rsidP="00E865A8">
            <w:pPr>
              <w:jc w:val="both"/>
              <w:rPr>
                <w:ins w:id="793" w:author="P.Mahmoudi" w:date="2020-08-15T17:16:00Z"/>
                <w:rFonts w:ascii="Calibri" w:hAnsi="Calibri" w:cs="Calibri"/>
                <w:color w:val="000000"/>
                <w:sz w:val="20"/>
                <w:szCs w:val="20"/>
              </w:rPr>
            </w:pPr>
          </w:p>
        </w:tc>
        <w:tc>
          <w:tcPr>
            <w:tcW w:w="1800" w:type="dxa"/>
            <w:vAlign w:val="center"/>
          </w:tcPr>
          <w:p w14:paraId="45B69920" w14:textId="77777777" w:rsidR="00E865A8" w:rsidRDefault="00E865A8" w:rsidP="00E865A8">
            <w:pPr>
              <w:rPr>
                <w:ins w:id="794" w:author="P.Mahmoudi" w:date="2020-08-15T17:16:00Z"/>
                <w:rFonts w:ascii="Calibri" w:hAnsi="Calibri" w:cs="Calibri"/>
                <w:color w:val="000000"/>
                <w:sz w:val="20"/>
                <w:szCs w:val="20"/>
              </w:rPr>
            </w:pPr>
          </w:p>
        </w:tc>
        <w:tc>
          <w:tcPr>
            <w:tcW w:w="1440" w:type="dxa"/>
            <w:vAlign w:val="center"/>
          </w:tcPr>
          <w:p w14:paraId="091D3539" w14:textId="4C2B235D" w:rsidR="00E865A8" w:rsidRDefault="00E865A8" w:rsidP="00E865A8">
            <w:pPr>
              <w:rPr>
                <w:ins w:id="795" w:author="P.Mahmoudi" w:date="2020-08-15T17:16:00Z"/>
                <w:rFonts w:ascii="Calibri" w:hAnsi="Calibri" w:cs="Calibri"/>
                <w:color w:val="000000"/>
                <w:sz w:val="20"/>
                <w:szCs w:val="20"/>
              </w:rPr>
            </w:pPr>
            <w:ins w:id="796" w:author="P.Mahmoudi" w:date="2020-08-15T17:17:00Z">
              <w:r>
                <w:rPr>
                  <w:rFonts w:ascii="Calibri" w:hAnsi="Calibri" w:cs="Calibri"/>
                  <w:color w:val="000000"/>
                  <w:sz w:val="20"/>
                  <w:szCs w:val="20"/>
                </w:rPr>
                <w:t>Feasible</w:t>
              </w:r>
            </w:ins>
          </w:p>
        </w:tc>
        <w:tc>
          <w:tcPr>
            <w:tcW w:w="1440" w:type="dxa"/>
            <w:vAlign w:val="center"/>
          </w:tcPr>
          <w:p w14:paraId="408F81F5" w14:textId="29BD100B" w:rsidR="00E865A8" w:rsidRDefault="00E865A8" w:rsidP="00E865A8">
            <w:pPr>
              <w:rPr>
                <w:ins w:id="797" w:author="P.Mahmoudi" w:date="2020-08-15T17:16:00Z"/>
                <w:rFonts w:ascii="Calibri" w:hAnsi="Calibri" w:cs="Calibri"/>
                <w:color w:val="000000"/>
                <w:sz w:val="20"/>
                <w:szCs w:val="20"/>
              </w:rPr>
            </w:pPr>
            <w:ins w:id="798" w:author="P.Mahmoudi" w:date="2020-08-15T17:17:00Z">
              <w:r>
                <w:rPr>
                  <w:rFonts w:ascii="Calibri" w:hAnsi="Calibri" w:cs="Calibri"/>
                  <w:color w:val="000000"/>
                  <w:sz w:val="20"/>
                  <w:szCs w:val="20"/>
                </w:rPr>
                <w:t>Available</w:t>
              </w:r>
            </w:ins>
          </w:p>
        </w:tc>
      </w:tr>
      <w:tr w:rsidR="00E865A8" w:rsidRPr="00612F49" w14:paraId="5E88BD1A" w14:textId="77777777" w:rsidTr="00CE728B">
        <w:trPr>
          <w:trHeight w:val="474"/>
          <w:ins w:id="799" w:author="P.Mahmoudi" w:date="2020-08-15T17:19:00Z"/>
        </w:trPr>
        <w:tc>
          <w:tcPr>
            <w:tcW w:w="653" w:type="dxa"/>
            <w:shd w:val="clear" w:color="auto" w:fill="auto"/>
            <w:noWrap/>
            <w:vAlign w:val="center"/>
          </w:tcPr>
          <w:p w14:paraId="47169711" w14:textId="3CC2092F" w:rsidR="00E865A8" w:rsidRDefault="007A74ED" w:rsidP="00E865A8">
            <w:pPr>
              <w:jc w:val="both"/>
              <w:rPr>
                <w:ins w:id="800" w:author="P.Mahmoudi" w:date="2020-08-15T17:19:00Z"/>
                <w:rFonts w:ascii="Calibri" w:hAnsi="Calibri" w:cs="Calibri"/>
                <w:color w:val="000000"/>
                <w:sz w:val="20"/>
                <w:szCs w:val="20"/>
              </w:rPr>
            </w:pPr>
            <w:ins w:id="801" w:author="P.Mahmoudi" w:date="2020-08-15T17:46:00Z">
              <w:r>
                <w:rPr>
                  <w:rFonts w:ascii="Calibri" w:hAnsi="Calibri" w:cs="Calibri"/>
                  <w:color w:val="000000"/>
                  <w:sz w:val="20"/>
                  <w:szCs w:val="20"/>
                </w:rPr>
                <w:t>37</w:t>
              </w:r>
            </w:ins>
          </w:p>
        </w:tc>
        <w:tc>
          <w:tcPr>
            <w:tcW w:w="2312" w:type="dxa"/>
            <w:shd w:val="clear" w:color="auto" w:fill="auto"/>
            <w:noWrap/>
            <w:vAlign w:val="center"/>
          </w:tcPr>
          <w:p w14:paraId="48AE2F42" w14:textId="76A8EE01" w:rsidR="00E865A8" w:rsidRPr="00E865A8" w:rsidRDefault="00E865A8" w:rsidP="00E865A8">
            <w:pPr>
              <w:jc w:val="both"/>
              <w:rPr>
                <w:ins w:id="802" w:author="P.Mahmoudi" w:date="2020-08-15T17:19:00Z"/>
                <w:rFonts w:ascii="Calibri" w:hAnsi="Calibri" w:cs="Calibri"/>
                <w:color w:val="000000"/>
                <w:sz w:val="20"/>
                <w:szCs w:val="20"/>
              </w:rPr>
            </w:pPr>
            <w:ins w:id="803" w:author="P.Mahmoudi" w:date="2020-08-15T17:19:00Z">
              <w:r w:rsidRPr="00E865A8">
                <w:rPr>
                  <w:rFonts w:ascii="Calibri" w:hAnsi="Calibri" w:cs="Calibri"/>
                  <w:color w:val="000000"/>
                  <w:sz w:val="20"/>
                  <w:szCs w:val="20"/>
                </w:rPr>
                <w:t>Attached data subs per site, throuput,payload,HVC</w:t>
              </w:r>
            </w:ins>
          </w:p>
        </w:tc>
        <w:tc>
          <w:tcPr>
            <w:tcW w:w="1170" w:type="dxa"/>
            <w:shd w:val="clear" w:color="auto" w:fill="auto"/>
            <w:noWrap/>
            <w:vAlign w:val="center"/>
          </w:tcPr>
          <w:p w14:paraId="5D57C6C6" w14:textId="041401B1" w:rsidR="00E865A8" w:rsidRDefault="00E865A8" w:rsidP="00E865A8">
            <w:pPr>
              <w:rPr>
                <w:ins w:id="804" w:author="P.Mahmoudi" w:date="2020-08-15T17:19:00Z"/>
                <w:rFonts w:ascii="Calibri" w:hAnsi="Calibri" w:cs="Calibri"/>
                <w:color w:val="000000"/>
                <w:sz w:val="20"/>
                <w:szCs w:val="20"/>
              </w:rPr>
            </w:pPr>
            <w:ins w:id="805" w:author="P.Mahmoudi" w:date="2020-08-15T17:19:00Z">
              <w:r>
                <w:rPr>
                  <w:rFonts w:ascii="Calibri" w:hAnsi="Calibri" w:cs="Calibri"/>
                  <w:color w:val="000000"/>
                  <w:sz w:val="20"/>
                  <w:szCs w:val="20"/>
                </w:rPr>
                <w:t>Pending</w:t>
              </w:r>
            </w:ins>
          </w:p>
        </w:tc>
        <w:tc>
          <w:tcPr>
            <w:tcW w:w="1440" w:type="dxa"/>
            <w:shd w:val="clear" w:color="auto" w:fill="auto"/>
            <w:noWrap/>
            <w:vAlign w:val="center"/>
          </w:tcPr>
          <w:p w14:paraId="0B7184EE" w14:textId="77777777" w:rsidR="00E865A8" w:rsidRDefault="00E865A8" w:rsidP="00E865A8">
            <w:pPr>
              <w:jc w:val="both"/>
              <w:rPr>
                <w:ins w:id="806" w:author="P.Mahmoudi" w:date="2020-08-15T17:19:00Z"/>
                <w:rFonts w:ascii="Calibri" w:hAnsi="Calibri" w:cs="Calibri"/>
                <w:color w:val="000000"/>
                <w:sz w:val="20"/>
                <w:szCs w:val="20"/>
              </w:rPr>
            </w:pPr>
          </w:p>
        </w:tc>
        <w:tc>
          <w:tcPr>
            <w:tcW w:w="1800" w:type="dxa"/>
            <w:vAlign w:val="center"/>
          </w:tcPr>
          <w:p w14:paraId="1D0560A0" w14:textId="77777777" w:rsidR="00E865A8" w:rsidRDefault="00E865A8" w:rsidP="00E865A8">
            <w:pPr>
              <w:rPr>
                <w:ins w:id="807" w:author="P.Mahmoudi" w:date="2020-08-15T17:19:00Z"/>
                <w:rFonts w:ascii="Calibri" w:hAnsi="Calibri" w:cs="Calibri"/>
                <w:color w:val="000000"/>
                <w:sz w:val="20"/>
                <w:szCs w:val="20"/>
              </w:rPr>
            </w:pPr>
          </w:p>
        </w:tc>
        <w:tc>
          <w:tcPr>
            <w:tcW w:w="1440" w:type="dxa"/>
            <w:vAlign w:val="center"/>
          </w:tcPr>
          <w:p w14:paraId="72589C82" w14:textId="77F57E2F" w:rsidR="00E865A8" w:rsidRDefault="00E865A8" w:rsidP="00E865A8">
            <w:pPr>
              <w:rPr>
                <w:ins w:id="808" w:author="P.Mahmoudi" w:date="2020-08-15T17:19:00Z"/>
                <w:rFonts w:ascii="Calibri" w:hAnsi="Calibri" w:cs="Calibri"/>
                <w:color w:val="000000"/>
                <w:sz w:val="20"/>
                <w:szCs w:val="20"/>
              </w:rPr>
            </w:pPr>
            <w:ins w:id="809" w:author="P.Mahmoudi" w:date="2020-08-15T17:19:00Z">
              <w:r>
                <w:rPr>
                  <w:rFonts w:ascii="Calibri" w:hAnsi="Calibri" w:cs="Calibri"/>
                  <w:color w:val="000000"/>
                  <w:sz w:val="20"/>
                  <w:szCs w:val="20"/>
                </w:rPr>
                <w:t>Feasible</w:t>
              </w:r>
            </w:ins>
          </w:p>
        </w:tc>
        <w:tc>
          <w:tcPr>
            <w:tcW w:w="1440" w:type="dxa"/>
            <w:vAlign w:val="center"/>
          </w:tcPr>
          <w:p w14:paraId="4C7924E2" w14:textId="3D56F7A1" w:rsidR="00E865A8" w:rsidRDefault="00E865A8" w:rsidP="00E865A8">
            <w:pPr>
              <w:rPr>
                <w:ins w:id="810" w:author="P.Mahmoudi" w:date="2020-08-15T17:19:00Z"/>
                <w:rFonts w:ascii="Calibri" w:hAnsi="Calibri" w:cs="Calibri"/>
                <w:color w:val="000000"/>
                <w:sz w:val="20"/>
                <w:szCs w:val="20"/>
              </w:rPr>
            </w:pPr>
            <w:ins w:id="811" w:author="P.Mahmoudi" w:date="2020-08-15T17:19:00Z">
              <w:r>
                <w:rPr>
                  <w:rFonts w:ascii="Calibri" w:hAnsi="Calibri" w:cs="Calibri"/>
                  <w:color w:val="000000"/>
                  <w:sz w:val="20"/>
                  <w:szCs w:val="20"/>
                </w:rPr>
                <w:t>Not Available</w:t>
              </w:r>
            </w:ins>
          </w:p>
        </w:tc>
      </w:tr>
      <w:tr w:rsidR="00BF7E70" w:rsidRPr="00612F49" w14:paraId="2C86AF36" w14:textId="77777777" w:rsidTr="00CE728B">
        <w:trPr>
          <w:trHeight w:val="474"/>
          <w:ins w:id="812" w:author="P.Mahmoudi" w:date="2020-08-15T17:21:00Z"/>
        </w:trPr>
        <w:tc>
          <w:tcPr>
            <w:tcW w:w="653" w:type="dxa"/>
            <w:shd w:val="clear" w:color="auto" w:fill="auto"/>
            <w:noWrap/>
            <w:vAlign w:val="center"/>
          </w:tcPr>
          <w:p w14:paraId="6E87CF01" w14:textId="60084809" w:rsidR="00BF7E70" w:rsidRDefault="007A74ED" w:rsidP="00E865A8">
            <w:pPr>
              <w:jc w:val="both"/>
              <w:rPr>
                <w:ins w:id="813" w:author="P.Mahmoudi" w:date="2020-08-15T17:21:00Z"/>
                <w:rFonts w:ascii="Calibri" w:hAnsi="Calibri" w:cs="Calibri"/>
                <w:color w:val="000000"/>
                <w:sz w:val="20"/>
                <w:szCs w:val="20"/>
              </w:rPr>
            </w:pPr>
            <w:ins w:id="814" w:author="P.Mahmoudi" w:date="2020-08-15T17:46:00Z">
              <w:r>
                <w:rPr>
                  <w:rFonts w:ascii="Calibri" w:hAnsi="Calibri" w:cs="Calibri"/>
                  <w:color w:val="000000"/>
                  <w:sz w:val="20"/>
                  <w:szCs w:val="20"/>
                </w:rPr>
                <w:t>38</w:t>
              </w:r>
            </w:ins>
          </w:p>
        </w:tc>
        <w:tc>
          <w:tcPr>
            <w:tcW w:w="2312" w:type="dxa"/>
            <w:shd w:val="clear" w:color="auto" w:fill="auto"/>
            <w:noWrap/>
            <w:vAlign w:val="center"/>
          </w:tcPr>
          <w:p w14:paraId="6B1D585D" w14:textId="3AC95428" w:rsidR="00BF7E70" w:rsidRPr="00E865A8" w:rsidRDefault="00BF7E70" w:rsidP="00E865A8">
            <w:pPr>
              <w:jc w:val="both"/>
              <w:rPr>
                <w:ins w:id="815" w:author="P.Mahmoudi" w:date="2020-08-15T17:21:00Z"/>
                <w:rFonts w:ascii="Calibri" w:hAnsi="Calibri" w:cs="Calibri"/>
                <w:color w:val="000000"/>
                <w:sz w:val="20"/>
                <w:szCs w:val="20"/>
              </w:rPr>
            </w:pPr>
            <w:ins w:id="816" w:author="P.Mahmoudi" w:date="2020-08-15T17:21:00Z">
              <w:r w:rsidRPr="00BF7E70">
                <w:rPr>
                  <w:rFonts w:ascii="Calibri" w:hAnsi="Calibri" w:cs="Calibri"/>
                  <w:color w:val="000000"/>
                  <w:sz w:val="20"/>
                  <w:szCs w:val="20"/>
                </w:rPr>
                <w:t>We need to see voice dormant users / data dormant users of the site</w:t>
              </w:r>
            </w:ins>
          </w:p>
        </w:tc>
        <w:tc>
          <w:tcPr>
            <w:tcW w:w="1170" w:type="dxa"/>
            <w:shd w:val="clear" w:color="auto" w:fill="auto"/>
            <w:noWrap/>
            <w:vAlign w:val="center"/>
          </w:tcPr>
          <w:p w14:paraId="5FD3E37D" w14:textId="6BEE1A9B" w:rsidR="00BF7E70" w:rsidRDefault="00BF7E70" w:rsidP="00E865A8">
            <w:pPr>
              <w:rPr>
                <w:ins w:id="817" w:author="P.Mahmoudi" w:date="2020-08-15T17:21:00Z"/>
                <w:rFonts w:ascii="Calibri" w:hAnsi="Calibri" w:cs="Calibri"/>
                <w:color w:val="000000"/>
                <w:sz w:val="20"/>
                <w:szCs w:val="20"/>
              </w:rPr>
            </w:pPr>
            <w:ins w:id="818" w:author="P.Mahmoudi" w:date="2020-08-15T17:22:00Z">
              <w:r>
                <w:rPr>
                  <w:rFonts w:ascii="Calibri" w:hAnsi="Calibri" w:cs="Calibri"/>
                  <w:color w:val="000000"/>
                  <w:sz w:val="20"/>
                  <w:szCs w:val="20"/>
                </w:rPr>
                <w:t>Pending</w:t>
              </w:r>
            </w:ins>
          </w:p>
        </w:tc>
        <w:tc>
          <w:tcPr>
            <w:tcW w:w="1440" w:type="dxa"/>
            <w:shd w:val="clear" w:color="auto" w:fill="auto"/>
            <w:noWrap/>
            <w:vAlign w:val="center"/>
          </w:tcPr>
          <w:p w14:paraId="5ECB2E6A" w14:textId="77777777" w:rsidR="00BF7E70" w:rsidRDefault="00BF7E70" w:rsidP="00E865A8">
            <w:pPr>
              <w:jc w:val="both"/>
              <w:rPr>
                <w:ins w:id="819" w:author="P.Mahmoudi" w:date="2020-08-15T17:21:00Z"/>
                <w:rFonts w:ascii="Calibri" w:hAnsi="Calibri" w:cs="Calibri"/>
                <w:color w:val="000000"/>
                <w:sz w:val="20"/>
                <w:szCs w:val="20"/>
              </w:rPr>
            </w:pPr>
          </w:p>
        </w:tc>
        <w:tc>
          <w:tcPr>
            <w:tcW w:w="1800" w:type="dxa"/>
            <w:vAlign w:val="center"/>
          </w:tcPr>
          <w:p w14:paraId="33C089F3" w14:textId="77777777" w:rsidR="00BF7E70" w:rsidRDefault="00BF7E70" w:rsidP="00E865A8">
            <w:pPr>
              <w:rPr>
                <w:ins w:id="820" w:author="P.Mahmoudi" w:date="2020-08-15T17:21:00Z"/>
                <w:rFonts w:ascii="Calibri" w:hAnsi="Calibri" w:cs="Calibri"/>
                <w:color w:val="000000"/>
                <w:sz w:val="20"/>
                <w:szCs w:val="20"/>
              </w:rPr>
            </w:pPr>
          </w:p>
        </w:tc>
        <w:tc>
          <w:tcPr>
            <w:tcW w:w="1440" w:type="dxa"/>
            <w:vAlign w:val="center"/>
          </w:tcPr>
          <w:p w14:paraId="7C790943" w14:textId="208CB5AF" w:rsidR="00BF7E70" w:rsidRDefault="00BF7E70" w:rsidP="00E865A8">
            <w:pPr>
              <w:rPr>
                <w:ins w:id="821" w:author="P.Mahmoudi" w:date="2020-08-15T17:21:00Z"/>
                <w:rFonts w:ascii="Calibri" w:hAnsi="Calibri" w:cs="Calibri"/>
                <w:color w:val="000000"/>
                <w:sz w:val="20"/>
                <w:szCs w:val="20"/>
              </w:rPr>
            </w:pPr>
            <w:ins w:id="822" w:author="P.Mahmoudi" w:date="2020-08-15T17:22:00Z">
              <w:r>
                <w:rPr>
                  <w:rFonts w:ascii="Calibri" w:hAnsi="Calibri" w:cs="Calibri"/>
                  <w:color w:val="000000"/>
                  <w:sz w:val="20"/>
                  <w:szCs w:val="20"/>
                </w:rPr>
                <w:t>Feasible</w:t>
              </w:r>
            </w:ins>
          </w:p>
        </w:tc>
        <w:tc>
          <w:tcPr>
            <w:tcW w:w="1440" w:type="dxa"/>
            <w:vAlign w:val="center"/>
          </w:tcPr>
          <w:p w14:paraId="4A655550" w14:textId="590D539C" w:rsidR="00BF7E70" w:rsidRDefault="00BF7E70" w:rsidP="00E865A8">
            <w:pPr>
              <w:rPr>
                <w:ins w:id="823" w:author="P.Mahmoudi" w:date="2020-08-15T17:21:00Z"/>
                <w:rFonts w:ascii="Calibri" w:hAnsi="Calibri" w:cs="Calibri"/>
                <w:color w:val="000000"/>
                <w:sz w:val="20"/>
                <w:szCs w:val="20"/>
              </w:rPr>
            </w:pPr>
            <w:ins w:id="824" w:author="P.Mahmoudi" w:date="2020-08-15T17:22:00Z">
              <w:r>
                <w:rPr>
                  <w:rFonts w:ascii="Calibri" w:hAnsi="Calibri" w:cs="Calibri"/>
                  <w:color w:val="000000"/>
                  <w:sz w:val="20"/>
                  <w:szCs w:val="20"/>
                </w:rPr>
                <w:t>Not Available</w:t>
              </w:r>
            </w:ins>
          </w:p>
        </w:tc>
      </w:tr>
      <w:tr w:rsidR="00BF7E70" w:rsidRPr="00612F49" w14:paraId="5EC014F2" w14:textId="77777777" w:rsidTr="00CE728B">
        <w:trPr>
          <w:trHeight w:val="474"/>
          <w:ins w:id="825" w:author="P.Mahmoudi" w:date="2020-08-15T17:22:00Z"/>
        </w:trPr>
        <w:tc>
          <w:tcPr>
            <w:tcW w:w="653" w:type="dxa"/>
            <w:shd w:val="clear" w:color="auto" w:fill="auto"/>
            <w:noWrap/>
            <w:vAlign w:val="center"/>
          </w:tcPr>
          <w:p w14:paraId="5149A4FE" w14:textId="6ACD9BB8" w:rsidR="00BF7E70" w:rsidRDefault="007A74ED" w:rsidP="00E865A8">
            <w:pPr>
              <w:jc w:val="both"/>
              <w:rPr>
                <w:ins w:id="826" w:author="P.Mahmoudi" w:date="2020-08-15T17:22:00Z"/>
                <w:rFonts w:ascii="Calibri" w:hAnsi="Calibri" w:cs="Calibri"/>
                <w:color w:val="000000"/>
                <w:sz w:val="20"/>
                <w:szCs w:val="20"/>
              </w:rPr>
            </w:pPr>
            <w:ins w:id="827" w:author="P.Mahmoudi" w:date="2020-08-15T17:46:00Z">
              <w:r>
                <w:rPr>
                  <w:rFonts w:ascii="Calibri" w:hAnsi="Calibri" w:cs="Calibri"/>
                  <w:color w:val="000000"/>
                  <w:sz w:val="20"/>
                  <w:szCs w:val="20"/>
                </w:rPr>
                <w:lastRenderedPageBreak/>
                <w:t>39</w:t>
              </w:r>
            </w:ins>
          </w:p>
        </w:tc>
        <w:tc>
          <w:tcPr>
            <w:tcW w:w="2312" w:type="dxa"/>
            <w:shd w:val="clear" w:color="auto" w:fill="auto"/>
            <w:noWrap/>
            <w:vAlign w:val="center"/>
          </w:tcPr>
          <w:p w14:paraId="114B9365" w14:textId="51C1C058" w:rsidR="00BF7E70" w:rsidRPr="00BF7E70" w:rsidRDefault="00BF7E70">
            <w:pPr>
              <w:jc w:val="both"/>
              <w:rPr>
                <w:ins w:id="828" w:author="P.Mahmoudi" w:date="2020-08-15T17:22:00Z"/>
                <w:rFonts w:ascii="Calibri" w:hAnsi="Calibri" w:cs="Calibri"/>
                <w:color w:val="000000"/>
                <w:sz w:val="20"/>
                <w:szCs w:val="20"/>
              </w:rPr>
            </w:pPr>
            <w:ins w:id="829" w:author="P.Mahmoudi" w:date="2020-08-15T17:22:00Z">
              <w:r w:rsidRPr="00BF7E70">
                <w:rPr>
                  <w:rFonts w:ascii="Calibri" w:hAnsi="Calibri" w:cs="Calibri"/>
                  <w:color w:val="000000"/>
                  <w:sz w:val="20"/>
                  <w:szCs w:val="20"/>
                </w:rPr>
                <w:t xml:space="preserve">We need  list of all negative sites with margin more than </w:t>
              </w:r>
            </w:ins>
            <w:ins w:id="830" w:author="P.Mahmoudi" w:date="2020-08-15T17:23:00Z">
              <w:r>
                <w:rPr>
                  <w:rFonts w:ascii="Calibri" w:hAnsi="Calibri" w:cs="Calibri"/>
                  <w:color w:val="000000"/>
                  <w:sz w:val="20"/>
                  <w:szCs w:val="20"/>
                </w:rPr>
                <w:t>x</w:t>
              </w:r>
            </w:ins>
            <w:ins w:id="831" w:author="P.Mahmoudi" w:date="2020-08-15T17:22:00Z">
              <w:r w:rsidRPr="00BF7E70">
                <w:rPr>
                  <w:rFonts w:ascii="Calibri" w:hAnsi="Calibri" w:cs="Calibri"/>
                  <w:color w:val="000000"/>
                  <w:sz w:val="20"/>
                  <w:szCs w:val="20"/>
                </w:rPr>
                <w:t xml:space="preserve"> </w:t>
              </w:r>
            </w:ins>
          </w:p>
        </w:tc>
        <w:tc>
          <w:tcPr>
            <w:tcW w:w="1170" w:type="dxa"/>
            <w:shd w:val="clear" w:color="auto" w:fill="auto"/>
            <w:noWrap/>
            <w:vAlign w:val="center"/>
          </w:tcPr>
          <w:p w14:paraId="1B624B7B" w14:textId="1C6E95D6" w:rsidR="00BF7E70" w:rsidRDefault="00BF7E70" w:rsidP="00E865A8">
            <w:pPr>
              <w:rPr>
                <w:ins w:id="832" w:author="P.Mahmoudi" w:date="2020-08-15T17:22:00Z"/>
                <w:rFonts w:ascii="Calibri" w:hAnsi="Calibri" w:cs="Calibri"/>
                <w:color w:val="000000"/>
                <w:sz w:val="20"/>
                <w:szCs w:val="20"/>
              </w:rPr>
            </w:pPr>
            <w:ins w:id="833" w:author="P.Mahmoudi" w:date="2020-08-15T17:23:00Z">
              <w:r>
                <w:rPr>
                  <w:rFonts w:ascii="Calibri" w:hAnsi="Calibri" w:cs="Calibri"/>
                  <w:color w:val="000000"/>
                  <w:sz w:val="20"/>
                  <w:szCs w:val="20"/>
                </w:rPr>
                <w:t>Pending</w:t>
              </w:r>
            </w:ins>
          </w:p>
        </w:tc>
        <w:tc>
          <w:tcPr>
            <w:tcW w:w="1440" w:type="dxa"/>
            <w:shd w:val="clear" w:color="auto" w:fill="auto"/>
            <w:noWrap/>
            <w:vAlign w:val="center"/>
          </w:tcPr>
          <w:p w14:paraId="24F67398" w14:textId="77777777" w:rsidR="00BF7E70" w:rsidRDefault="00BF7E70" w:rsidP="00E865A8">
            <w:pPr>
              <w:jc w:val="both"/>
              <w:rPr>
                <w:ins w:id="834" w:author="P.Mahmoudi" w:date="2020-08-15T17:22:00Z"/>
                <w:rFonts w:ascii="Calibri" w:hAnsi="Calibri" w:cs="Calibri"/>
                <w:color w:val="000000"/>
                <w:sz w:val="20"/>
                <w:szCs w:val="20"/>
              </w:rPr>
            </w:pPr>
          </w:p>
        </w:tc>
        <w:tc>
          <w:tcPr>
            <w:tcW w:w="1800" w:type="dxa"/>
            <w:vAlign w:val="center"/>
          </w:tcPr>
          <w:p w14:paraId="1DBD53C1" w14:textId="77777777" w:rsidR="00BF7E70" w:rsidRDefault="00BF7E70" w:rsidP="00E865A8">
            <w:pPr>
              <w:rPr>
                <w:ins w:id="835" w:author="P.Mahmoudi" w:date="2020-08-15T17:22:00Z"/>
                <w:rFonts w:ascii="Calibri" w:hAnsi="Calibri" w:cs="Calibri"/>
                <w:color w:val="000000"/>
                <w:sz w:val="20"/>
                <w:szCs w:val="20"/>
              </w:rPr>
            </w:pPr>
          </w:p>
        </w:tc>
        <w:tc>
          <w:tcPr>
            <w:tcW w:w="1440" w:type="dxa"/>
            <w:vAlign w:val="center"/>
          </w:tcPr>
          <w:p w14:paraId="0342DC2C" w14:textId="569C3C23" w:rsidR="00BF7E70" w:rsidRDefault="00BF7E70" w:rsidP="00E865A8">
            <w:pPr>
              <w:rPr>
                <w:ins w:id="836" w:author="P.Mahmoudi" w:date="2020-08-15T17:22:00Z"/>
                <w:rFonts w:ascii="Calibri" w:hAnsi="Calibri" w:cs="Calibri"/>
                <w:color w:val="000000"/>
                <w:sz w:val="20"/>
                <w:szCs w:val="20"/>
              </w:rPr>
            </w:pPr>
            <w:ins w:id="837" w:author="P.Mahmoudi" w:date="2020-08-15T17:23:00Z">
              <w:r>
                <w:rPr>
                  <w:rFonts w:ascii="Calibri" w:hAnsi="Calibri" w:cs="Calibri"/>
                  <w:color w:val="000000"/>
                  <w:sz w:val="20"/>
                  <w:szCs w:val="20"/>
                </w:rPr>
                <w:t>Feasible</w:t>
              </w:r>
            </w:ins>
          </w:p>
        </w:tc>
        <w:tc>
          <w:tcPr>
            <w:tcW w:w="1440" w:type="dxa"/>
            <w:vAlign w:val="center"/>
          </w:tcPr>
          <w:p w14:paraId="37053B48" w14:textId="6F67845C" w:rsidR="00BF7E70" w:rsidRDefault="00BF7E70" w:rsidP="00E865A8">
            <w:pPr>
              <w:rPr>
                <w:ins w:id="838" w:author="P.Mahmoudi" w:date="2020-08-15T17:22:00Z"/>
                <w:rFonts w:ascii="Calibri" w:hAnsi="Calibri" w:cs="Calibri"/>
                <w:color w:val="000000"/>
                <w:sz w:val="20"/>
                <w:szCs w:val="20"/>
              </w:rPr>
            </w:pPr>
            <w:ins w:id="839" w:author="P.Mahmoudi" w:date="2020-08-15T17:23:00Z">
              <w:r>
                <w:rPr>
                  <w:rFonts w:ascii="Calibri" w:hAnsi="Calibri" w:cs="Calibri"/>
                  <w:color w:val="000000"/>
                  <w:sz w:val="20"/>
                  <w:szCs w:val="20"/>
                </w:rPr>
                <w:t>Available</w:t>
              </w:r>
            </w:ins>
          </w:p>
        </w:tc>
      </w:tr>
      <w:tr w:rsidR="00BF7E70" w:rsidRPr="00612F49" w14:paraId="200A0BF0" w14:textId="77777777" w:rsidTr="00CE728B">
        <w:trPr>
          <w:trHeight w:val="474"/>
          <w:ins w:id="840" w:author="P.Mahmoudi" w:date="2020-08-15T17:25:00Z"/>
        </w:trPr>
        <w:tc>
          <w:tcPr>
            <w:tcW w:w="653" w:type="dxa"/>
            <w:shd w:val="clear" w:color="auto" w:fill="auto"/>
            <w:noWrap/>
            <w:vAlign w:val="center"/>
          </w:tcPr>
          <w:p w14:paraId="3736EE08" w14:textId="07AB76E2" w:rsidR="00BF7E70" w:rsidRDefault="007A74ED" w:rsidP="00E865A8">
            <w:pPr>
              <w:jc w:val="both"/>
              <w:rPr>
                <w:ins w:id="841" w:author="P.Mahmoudi" w:date="2020-08-15T17:25:00Z"/>
                <w:rFonts w:ascii="Calibri" w:hAnsi="Calibri" w:cs="Calibri"/>
                <w:color w:val="000000"/>
                <w:sz w:val="20"/>
                <w:szCs w:val="20"/>
              </w:rPr>
            </w:pPr>
            <w:ins w:id="842" w:author="P.Mahmoudi" w:date="2020-08-15T17:46:00Z">
              <w:r>
                <w:rPr>
                  <w:rFonts w:ascii="Calibri" w:hAnsi="Calibri" w:cs="Calibri"/>
                  <w:color w:val="000000"/>
                  <w:sz w:val="20"/>
                  <w:szCs w:val="20"/>
                </w:rPr>
                <w:t>40</w:t>
              </w:r>
            </w:ins>
          </w:p>
        </w:tc>
        <w:tc>
          <w:tcPr>
            <w:tcW w:w="2312" w:type="dxa"/>
            <w:shd w:val="clear" w:color="auto" w:fill="auto"/>
            <w:noWrap/>
            <w:vAlign w:val="center"/>
          </w:tcPr>
          <w:p w14:paraId="51566AFE" w14:textId="5AF3FC9E" w:rsidR="00BF7E70" w:rsidRPr="00BF7E70" w:rsidRDefault="00BF7E70" w:rsidP="00BF7E70">
            <w:pPr>
              <w:jc w:val="both"/>
              <w:rPr>
                <w:ins w:id="843" w:author="P.Mahmoudi" w:date="2020-08-15T17:25:00Z"/>
                <w:rFonts w:ascii="Calibri" w:hAnsi="Calibri" w:cs="Calibri"/>
                <w:color w:val="000000"/>
                <w:sz w:val="20"/>
                <w:szCs w:val="20"/>
              </w:rPr>
            </w:pPr>
            <w:ins w:id="844" w:author="P.Mahmoudi" w:date="2020-08-15T17:25:00Z">
              <w:r w:rsidRPr="00BF7E70">
                <w:rPr>
                  <w:rFonts w:ascii="Calibri" w:hAnsi="Calibri" w:cs="Calibri"/>
                  <w:color w:val="000000"/>
                  <w:sz w:val="20"/>
                  <w:szCs w:val="20"/>
                </w:rPr>
                <w:t>Adding the population of the region that site is located if possible and have enough accuracy  to find potential capacity of new subs</w:t>
              </w:r>
            </w:ins>
          </w:p>
        </w:tc>
        <w:tc>
          <w:tcPr>
            <w:tcW w:w="1170" w:type="dxa"/>
            <w:shd w:val="clear" w:color="auto" w:fill="auto"/>
            <w:noWrap/>
            <w:vAlign w:val="center"/>
          </w:tcPr>
          <w:p w14:paraId="7B53740D" w14:textId="53887899" w:rsidR="00BF7E70" w:rsidRDefault="00BF7E70" w:rsidP="00E865A8">
            <w:pPr>
              <w:rPr>
                <w:ins w:id="845" w:author="P.Mahmoudi" w:date="2020-08-15T17:25:00Z"/>
                <w:rFonts w:ascii="Calibri" w:hAnsi="Calibri" w:cs="Calibri"/>
                <w:color w:val="000000"/>
                <w:sz w:val="20"/>
                <w:szCs w:val="20"/>
              </w:rPr>
            </w:pPr>
            <w:ins w:id="846" w:author="P.Mahmoudi" w:date="2020-08-15T17:26:00Z">
              <w:r>
                <w:rPr>
                  <w:rFonts w:ascii="Calibri" w:hAnsi="Calibri" w:cs="Calibri"/>
                  <w:color w:val="000000"/>
                  <w:sz w:val="20"/>
                  <w:szCs w:val="20"/>
                </w:rPr>
                <w:t>Pending</w:t>
              </w:r>
            </w:ins>
          </w:p>
        </w:tc>
        <w:tc>
          <w:tcPr>
            <w:tcW w:w="1440" w:type="dxa"/>
            <w:shd w:val="clear" w:color="auto" w:fill="auto"/>
            <w:noWrap/>
            <w:vAlign w:val="center"/>
          </w:tcPr>
          <w:p w14:paraId="4B981880" w14:textId="77777777" w:rsidR="00BF7E70" w:rsidRDefault="00BF7E70" w:rsidP="00E865A8">
            <w:pPr>
              <w:jc w:val="both"/>
              <w:rPr>
                <w:ins w:id="847" w:author="P.Mahmoudi" w:date="2020-08-15T17:25:00Z"/>
                <w:rFonts w:ascii="Calibri" w:hAnsi="Calibri" w:cs="Calibri"/>
                <w:color w:val="000000"/>
                <w:sz w:val="20"/>
                <w:szCs w:val="20"/>
              </w:rPr>
            </w:pPr>
          </w:p>
        </w:tc>
        <w:tc>
          <w:tcPr>
            <w:tcW w:w="1800" w:type="dxa"/>
            <w:vAlign w:val="center"/>
          </w:tcPr>
          <w:p w14:paraId="24F0B10E" w14:textId="77777777" w:rsidR="00BF7E70" w:rsidRDefault="00BF7E70" w:rsidP="00E865A8">
            <w:pPr>
              <w:rPr>
                <w:ins w:id="848" w:author="P.Mahmoudi" w:date="2020-08-15T17:25:00Z"/>
                <w:rFonts w:ascii="Calibri" w:hAnsi="Calibri" w:cs="Calibri"/>
                <w:color w:val="000000"/>
                <w:sz w:val="20"/>
                <w:szCs w:val="20"/>
              </w:rPr>
            </w:pPr>
          </w:p>
        </w:tc>
        <w:tc>
          <w:tcPr>
            <w:tcW w:w="1440" w:type="dxa"/>
            <w:vAlign w:val="center"/>
          </w:tcPr>
          <w:p w14:paraId="40C535A9" w14:textId="09D3452A" w:rsidR="00BF7E70" w:rsidRDefault="00BF7E70" w:rsidP="00E865A8">
            <w:pPr>
              <w:rPr>
                <w:ins w:id="849" w:author="P.Mahmoudi" w:date="2020-08-15T17:25:00Z"/>
                <w:rFonts w:ascii="Calibri" w:hAnsi="Calibri" w:cs="Calibri"/>
                <w:color w:val="000000"/>
                <w:sz w:val="20"/>
                <w:szCs w:val="20"/>
              </w:rPr>
            </w:pPr>
            <w:ins w:id="850" w:author="P.Mahmoudi" w:date="2020-08-15T17:27:00Z">
              <w:r>
                <w:rPr>
                  <w:rFonts w:ascii="Calibri" w:hAnsi="Calibri" w:cs="Calibri"/>
                  <w:color w:val="000000"/>
                  <w:sz w:val="20"/>
                  <w:szCs w:val="20"/>
                </w:rPr>
                <w:t xml:space="preserve">Not </w:t>
              </w:r>
            </w:ins>
            <w:ins w:id="851" w:author="P.Mahmoudi" w:date="2020-08-15T17:26:00Z">
              <w:r>
                <w:rPr>
                  <w:rFonts w:ascii="Calibri" w:hAnsi="Calibri" w:cs="Calibri"/>
                  <w:color w:val="000000"/>
                  <w:sz w:val="20"/>
                  <w:szCs w:val="20"/>
                </w:rPr>
                <w:t>Feasible</w:t>
              </w:r>
            </w:ins>
          </w:p>
        </w:tc>
        <w:tc>
          <w:tcPr>
            <w:tcW w:w="1440" w:type="dxa"/>
            <w:vAlign w:val="center"/>
          </w:tcPr>
          <w:p w14:paraId="68A86A7C" w14:textId="2BAA83C5" w:rsidR="00BF7E70" w:rsidRDefault="00BF7E70" w:rsidP="00E865A8">
            <w:pPr>
              <w:rPr>
                <w:ins w:id="852" w:author="P.Mahmoudi" w:date="2020-08-15T17:25:00Z"/>
                <w:rFonts w:ascii="Calibri" w:hAnsi="Calibri" w:cs="Calibri"/>
                <w:color w:val="000000"/>
                <w:sz w:val="20"/>
                <w:szCs w:val="20"/>
              </w:rPr>
            </w:pPr>
            <w:ins w:id="853" w:author="P.Mahmoudi" w:date="2020-08-15T17:27:00Z">
              <w:r>
                <w:rPr>
                  <w:rFonts w:ascii="Calibri" w:hAnsi="Calibri" w:cs="Calibri"/>
                  <w:color w:val="000000"/>
                  <w:sz w:val="20"/>
                  <w:szCs w:val="20"/>
                </w:rPr>
                <w:t xml:space="preserve">Not </w:t>
              </w:r>
            </w:ins>
            <w:ins w:id="854" w:author="P.Mahmoudi" w:date="2020-08-15T17:26:00Z">
              <w:r>
                <w:rPr>
                  <w:rFonts w:ascii="Calibri" w:hAnsi="Calibri" w:cs="Calibri"/>
                  <w:color w:val="000000"/>
                  <w:sz w:val="20"/>
                  <w:szCs w:val="20"/>
                </w:rPr>
                <w:t>Available</w:t>
              </w:r>
            </w:ins>
          </w:p>
        </w:tc>
      </w:tr>
      <w:tr w:rsidR="0022758B" w:rsidRPr="00612F49" w14:paraId="297DF622" w14:textId="77777777" w:rsidTr="00CE728B">
        <w:trPr>
          <w:trHeight w:val="474"/>
          <w:ins w:id="855" w:author="P.Mahmoudi" w:date="2020-08-15T17:27:00Z"/>
        </w:trPr>
        <w:tc>
          <w:tcPr>
            <w:tcW w:w="653" w:type="dxa"/>
            <w:shd w:val="clear" w:color="auto" w:fill="auto"/>
            <w:noWrap/>
            <w:vAlign w:val="center"/>
          </w:tcPr>
          <w:p w14:paraId="48201860" w14:textId="3381C2B3" w:rsidR="0022758B" w:rsidRDefault="007A74ED" w:rsidP="0022758B">
            <w:pPr>
              <w:jc w:val="both"/>
              <w:rPr>
                <w:ins w:id="856" w:author="P.Mahmoudi" w:date="2020-08-15T17:27:00Z"/>
                <w:rFonts w:ascii="Calibri" w:hAnsi="Calibri" w:cs="Calibri"/>
                <w:color w:val="000000"/>
                <w:sz w:val="20"/>
                <w:szCs w:val="20"/>
              </w:rPr>
            </w:pPr>
            <w:ins w:id="857" w:author="P.Mahmoudi" w:date="2020-08-15T17:46:00Z">
              <w:r>
                <w:rPr>
                  <w:rFonts w:ascii="Calibri" w:hAnsi="Calibri" w:cs="Calibri"/>
                  <w:color w:val="000000"/>
                  <w:sz w:val="20"/>
                  <w:szCs w:val="20"/>
                </w:rPr>
                <w:t>41</w:t>
              </w:r>
            </w:ins>
          </w:p>
        </w:tc>
        <w:tc>
          <w:tcPr>
            <w:tcW w:w="2312" w:type="dxa"/>
            <w:shd w:val="clear" w:color="auto" w:fill="auto"/>
            <w:noWrap/>
            <w:vAlign w:val="center"/>
          </w:tcPr>
          <w:p w14:paraId="12540055" w14:textId="391741D7" w:rsidR="0022758B" w:rsidRPr="00BF7E70" w:rsidRDefault="0022758B" w:rsidP="0022758B">
            <w:pPr>
              <w:jc w:val="both"/>
              <w:rPr>
                <w:ins w:id="858" w:author="P.Mahmoudi" w:date="2020-08-15T17:27:00Z"/>
                <w:rFonts w:ascii="Calibri" w:hAnsi="Calibri" w:cs="Calibri"/>
                <w:color w:val="000000"/>
                <w:sz w:val="20"/>
                <w:szCs w:val="20"/>
              </w:rPr>
            </w:pPr>
            <w:ins w:id="859" w:author="P.Mahmoudi" w:date="2020-08-15T17:27:00Z">
              <w:r w:rsidRPr="00BF7E70">
                <w:rPr>
                  <w:rFonts w:ascii="Calibri" w:hAnsi="Calibri" w:cs="Calibri"/>
                  <w:color w:val="000000"/>
                  <w:sz w:val="20"/>
                  <w:szCs w:val="20"/>
                </w:rPr>
                <w:t>Adding DATA and VOICE capacity</w:t>
              </w:r>
            </w:ins>
          </w:p>
        </w:tc>
        <w:tc>
          <w:tcPr>
            <w:tcW w:w="1170" w:type="dxa"/>
            <w:shd w:val="clear" w:color="auto" w:fill="auto"/>
            <w:noWrap/>
            <w:vAlign w:val="center"/>
          </w:tcPr>
          <w:p w14:paraId="3B9D6E1B" w14:textId="4DC26E4B" w:rsidR="0022758B" w:rsidRDefault="0022758B" w:rsidP="0022758B">
            <w:pPr>
              <w:rPr>
                <w:ins w:id="860" w:author="P.Mahmoudi" w:date="2020-08-15T17:27:00Z"/>
                <w:rFonts w:ascii="Calibri" w:hAnsi="Calibri" w:cs="Calibri"/>
                <w:color w:val="000000"/>
                <w:sz w:val="20"/>
                <w:szCs w:val="20"/>
              </w:rPr>
            </w:pPr>
            <w:ins w:id="861" w:author="P.Mahmoudi" w:date="2020-08-15T17:32:00Z">
              <w:r>
                <w:rPr>
                  <w:rFonts w:ascii="Calibri" w:hAnsi="Calibri" w:cs="Calibri"/>
                  <w:color w:val="000000"/>
                  <w:sz w:val="20"/>
                  <w:szCs w:val="20"/>
                </w:rPr>
                <w:t>Pending</w:t>
              </w:r>
            </w:ins>
          </w:p>
        </w:tc>
        <w:tc>
          <w:tcPr>
            <w:tcW w:w="1440" w:type="dxa"/>
            <w:shd w:val="clear" w:color="auto" w:fill="auto"/>
            <w:noWrap/>
            <w:vAlign w:val="center"/>
          </w:tcPr>
          <w:p w14:paraId="2195E89D" w14:textId="77777777" w:rsidR="0022758B" w:rsidRDefault="0022758B" w:rsidP="0022758B">
            <w:pPr>
              <w:jc w:val="both"/>
              <w:rPr>
                <w:ins w:id="862" w:author="P.Mahmoudi" w:date="2020-08-15T17:27:00Z"/>
                <w:rFonts w:ascii="Calibri" w:hAnsi="Calibri" w:cs="Calibri"/>
                <w:color w:val="000000"/>
                <w:sz w:val="20"/>
                <w:szCs w:val="20"/>
              </w:rPr>
            </w:pPr>
          </w:p>
        </w:tc>
        <w:tc>
          <w:tcPr>
            <w:tcW w:w="1800" w:type="dxa"/>
            <w:vAlign w:val="center"/>
          </w:tcPr>
          <w:p w14:paraId="0F098A9B" w14:textId="77777777" w:rsidR="0022758B" w:rsidRDefault="0022758B" w:rsidP="0022758B">
            <w:pPr>
              <w:rPr>
                <w:ins w:id="863" w:author="P.Mahmoudi" w:date="2020-08-15T17:27:00Z"/>
                <w:rFonts w:ascii="Calibri" w:hAnsi="Calibri" w:cs="Calibri"/>
                <w:color w:val="000000"/>
                <w:sz w:val="20"/>
                <w:szCs w:val="20"/>
              </w:rPr>
            </w:pPr>
          </w:p>
        </w:tc>
        <w:tc>
          <w:tcPr>
            <w:tcW w:w="1440" w:type="dxa"/>
            <w:vAlign w:val="center"/>
          </w:tcPr>
          <w:p w14:paraId="7C171F4B" w14:textId="46626B74" w:rsidR="0022758B" w:rsidRDefault="0022758B" w:rsidP="0022758B">
            <w:pPr>
              <w:rPr>
                <w:ins w:id="864" w:author="P.Mahmoudi" w:date="2020-08-15T17:27:00Z"/>
                <w:rFonts w:ascii="Calibri" w:hAnsi="Calibri" w:cs="Calibri"/>
                <w:color w:val="000000"/>
                <w:sz w:val="20"/>
                <w:szCs w:val="20"/>
              </w:rPr>
            </w:pPr>
            <w:ins w:id="865" w:author="P.Mahmoudi" w:date="2020-08-15T17:33:00Z">
              <w:r>
                <w:rPr>
                  <w:rFonts w:ascii="Calibri" w:hAnsi="Calibri" w:cs="Calibri"/>
                  <w:color w:val="000000"/>
                  <w:sz w:val="20"/>
                  <w:szCs w:val="20"/>
                </w:rPr>
                <w:t>Not Feasible</w:t>
              </w:r>
            </w:ins>
          </w:p>
        </w:tc>
        <w:tc>
          <w:tcPr>
            <w:tcW w:w="1440" w:type="dxa"/>
            <w:vAlign w:val="center"/>
          </w:tcPr>
          <w:p w14:paraId="1E1868EC" w14:textId="48C10866" w:rsidR="0022758B" w:rsidRDefault="0022758B" w:rsidP="0022758B">
            <w:pPr>
              <w:rPr>
                <w:ins w:id="866" w:author="P.Mahmoudi" w:date="2020-08-15T17:27:00Z"/>
                <w:rFonts w:ascii="Calibri" w:hAnsi="Calibri" w:cs="Calibri"/>
                <w:color w:val="000000"/>
                <w:sz w:val="20"/>
                <w:szCs w:val="20"/>
              </w:rPr>
            </w:pPr>
            <w:ins w:id="867" w:author="P.Mahmoudi" w:date="2020-08-15T17:33:00Z">
              <w:r>
                <w:rPr>
                  <w:rFonts w:ascii="Calibri" w:hAnsi="Calibri" w:cs="Calibri"/>
                  <w:color w:val="000000"/>
                  <w:sz w:val="20"/>
                  <w:szCs w:val="20"/>
                </w:rPr>
                <w:t>Not Available</w:t>
              </w:r>
            </w:ins>
          </w:p>
        </w:tc>
      </w:tr>
      <w:tr w:rsidR="0022758B" w:rsidRPr="00612F49" w14:paraId="06375161" w14:textId="77777777" w:rsidTr="0022758B">
        <w:tblPrEx>
          <w:tblPrExChange w:id="868" w:author="P.Mahmoudi" w:date="2020-08-15T17:35:00Z">
            <w:tblPrEx>
              <w:tblW w:w="10255" w:type="dxa"/>
            </w:tblPrEx>
          </w:tblPrExChange>
        </w:tblPrEx>
        <w:trPr>
          <w:trHeight w:val="474"/>
          <w:ins w:id="869" w:author="P.Mahmoudi" w:date="2020-08-15T17:34:00Z"/>
          <w:trPrChange w:id="870" w:author="P.Mahmoudi" w:date="2020-08-15T17:35:00Z">
            <w:trPr>
              <w:trHeight w:val="474"/>
            </w:trPr>
          </w:trPrChange>
        </w:trPr>
        <w:tc>
          <w:tcPr>
            <w:tcW w:w="653" w:type="dxa"/>
            <w:shd w:val="clear" w:color="auto" w:fill="auto"/>
            <w:noWrap/>
            <w:vAlign w:val="center"/>
            <w:tcPrChange w:id="871" w:author="P.Mahmoudi" w:date="2020-08-15T17:35:00Z">
              <w:tcPr>
                <w:tcW w:w="653" w:type="dxa"/>
                <w:shd w:val="clear" w:color="auto" w:fill="auto"/>
                <w:noWrap/>
                <w:vAlign w:val="center"/>
              </w:tcPr>
            </w:tcPrChange>
          </w:tcPr>
          <w:p w14:paraId="5749226D" w14:textId="3EB8E38A" w:rsidR="0022758B" w:rsidRDefault="007A74ED" w:rsidP="0022758B">
            <w:pPr>
              <w:jc w:val="both"/>
              <w:rPr>
                <w:ins w:id="872" w:author="P.Mahmoudi" w:date="2020-08-15T17:34:00Z"/>
                <w:rFonts w:ascii="Calibri" w:hAnsi="Calibri" w:cs="Calibri"/>
                <w:color w:val="000000"/>
                <w:sz w:val="20"/>
                <w:szCs w:val="20"/>
              </w:rPr>
            </w:pPr>
            <w:ins w:id="873" w:author="P.Mahmoudi" w:date="2020-08-15T17:46:00Z">
              <w:r>
                <w:rPr>
                  <w:rFonts w:ascii="Calibri" w:hAnsi="Calibri" w:cs="Calibri"/>
                  <w:color w:val="000000"/>
                  <w:sz w:val="20"/>
                  <w:szCs w:val="20"/>
                </w:rPr>
                <w:t>42</w:t>
              </w:r>
            </w:ins>
          </w:p>
        </w:tc>
        <w:tc>
          <w:tcPr>
            <w:tcW w:w="2312" w:type="dxa"/>
            <w:shd w:val="clear" w:color="auto" w:fill="auto"/>
            <w:noWrap/>
            <w:vAlign w:val="center"/>
            <w:tcPrChange w:id="874" w:author="P.Mahmoudi" w:date="2020-08-15T17:35:00Z">
              <w:tcPr>
                <w:tcW w:w="2312" w:type="dxa"/>
                <w:shd w:val="clear" w:color="auto" w:fill="auto"/>
                <w:noWrap/>
                <w:vAlign w:val="center"/>
              </w:tcPr>
            </w:tcPrChange>
          </w:tcPr>
          <w:p w14:paraId="2BBA979A" w14:textId="26EF2F2E" w:rsidR="0022758B" w:rsidRPr="00BF7E70" w:rsidRDefault="0022758B">
            <w:pPr>
              <w:rPr>
                <w:ins w:id="875" w:author="P.Mahmoudi" w:date="2020-08-15T17:34:00Z"/>
                <w:rFonts w:ascii="Calibri" w:hAnsi="Calibri" w:cs="Calibri"/>
                <w:color w:val="000000"/>
                <w:sz w:val="20"/>
                <w:szCs w:val="20"/>
              </w:rPr>
              <w:pPrChange w:id="876" w:author="P.Mahmoudi" w:date="2020-08-15T17:35:00Z">
                <w:pPr>
                  <w:jc w:val="both"/>
                </w:pPr>
              </w:pPrChange>
            </w:pPr>
            <w:ins w:id="877" w:author="P.Mahmoudi" w:date="2020-08-15T17:35:00Z">
              <w:r>
                <w:rPr>
                  <w:rFonts w:ascii="Calibri" w:hAnsi="Calibri" w:cs="Calibri"/>
                  <w:color w:val="000000"/>
                  <w:sz w:val="20"/>
                  <w:szCs w:val="20"/>
                </w:rPr>
                <w:t>Adding d</w:t>
              </w:r>
            </w:ins>
            <w:ins w:id="878" w:author="P.Mahmoudi" w:date="2020-08-15T17:34:00Z">
              <w:r w:rsidRPr="0022758B">
                <w:rPr>
                  <w:rFonts w:ascii="Calibri" w:hAnsi="Calibri" w:cs="Calibri"/>
                  <w:color w:val="000000"/>
                  <w:sz w:val="20"/>
                  <w:szCs w:val="20"/>
                </w:rPr>
                <w:t>evice registration with type of device (TDD or FDD)</w:t>
              </w:r>
            </w:ins>
          </w:p>
        </w:tc>
        <w:tc>
          <w:tcPr>
            <w:tcW w:w="1170" w:type="dxa"/>
            <w:shd w:val="clear" w:color="auto" w:fill="auto"/>
            <w:noWrap/>
            <w:vAlign w:val="center"/>
            <w:tcPrChange w:id="879" w:author="P.Mahmoudi" w:date="2020-08-15T17:35:00Z">
              <w:tcPr>
                <w:tcW w:w="1170" w:type="dxa"/>
                <w:shd w:val="clear" w:color="auto" w:fill="auto"/>
                <w:noWrap/>
                <w:vAlign w:val="center"/>
              </w:tcPr>
            </w:tcPrChange>
          </w:tcPr>
          <w:p w14:paraId="3056A6EB" w14:textId="7FCAB820" w:rsidR="0022758B" w:rsidRDefault="0022758B" w:rsidP="0022758B">
            <w:pPr>
              <w:rPr>
                <w:ins w:id="880" w:author="P.Mahmoudi" w:date="2020-08-15T17:34:00Z"/>
                <w:rFonts w:ascii="Calibri" w:hAnsi="Calibri" w:cs="Calibri"/>
                <w:color w:val="000000"/>
                <w:sz w:val="20"/>
                <w:szCs w:val="20"/>
              </w:rPr>
            </w:pPr>
            <w:ins w:id="881" w:author="P.Mahmoudi" w:date="2020-08-15T17:36:00Z">
              <w:r>
                <w:rPr>
                  <w:rFonts w:ascii="Calibri" w:hAnsi="Calibri" w:cs="Calibri"/>
                  <w:color w:val="000000"/>
                  <w:sz w:val="20"/>
                  <w:szCs w:val="20"/>
                </w:rPr>
                <w:t>Pending</w:t>
              </w:r>
            </w:ins>
          </w:p>
        </w:tc>
        <w:tc>
          <w:tcPr>
            <w:tcW w:w="1440" w:type="dxa"/>
            <w:shd w:val="clear" w:color="auto" w:fill="auto"/>
            <w:noWrap/>
            <w:vAlign w:val="center"/>
            <w:tcPrChange w:id="882" w:author="P.Mahmoudi" w:date="2020-08-15T17:35:00Z">
              <w:tcPr>
                <w:tcW w:w="1440" w:type="dxa"/>
                <w:shd w:val="clear" w:color="auto" w:fill="auto"/>
                <w:noWrap/>
                <w:vAlign w:val="center"/>
              </w:tcPr>
            </w:tcPrChange>
          </w:tcPr>
          <w:p w14:paraId="074E5327" w14:textId="77777777" w:rsidR="0022758B" w:rsidRDefault="0022758B" w:rsidP="0022758B">
            <w:pPr>
              <w:jc w:val="both"/>
              <w:rPr>
                <w:ins w:id="883" w:author="P.Mahmoudi" w:date="2020-08-15T17:34:00Z"/>
                <w:rFonts w:ascii="Calibri" w:hAnsi="Calibri" w:cs="Calibri"/>
                <w:color w:val="000000"/>
                <w:sz w:val="20"/>
                <w:szCs w:val="20"/>
              </w:rPr>
            </w:pPr>
          </w:p>
        </w:tc>
        <w:tc>
          <w:tcPr>
            <w:tcW w:w="1800" w:type="dxa"/>
            <w:vAlign w:val="center"/>
            <w:tcPrChange w:id="884" w:author="P.Mahmoudi" w:date="2020-08-15T17:35:00Z">
              <w:tcPr>
                <w:tcW w:w="1800" w:type="dxa"/>
                <w:vAlign w:val="center"/>
              </w:tcPr>
            </w:tcPrChange>
          </w:tcPr>
          <w:p w14:paraId="62D8A11C" w14:textId="77777777" w:rsidR="0022758B" w:rsidRDefault="0022758B" w:rsidP="0022758B">
            <w:pPr>
              <w:rPr>
                <w:ins w:id="885" w:author="P.Mahmoudi" w:date="2020-08-15T17:34:00Z"/>
                <w:rFonts w:ascii="Calibri" w:hAnsi="Calibri" w:cs="Calibri"/>
                <w:color w:val="000000"/>
                <w:sz w:val="20"/>
                <w:szCs w:val="20"/>
              </w:rPr>
            </w:pPr>
          </w:p>
        </w:tc>
        <w:tc>
          <w:tcPr>
            <w:tcW w:w="1440" w:type="dxa"/>
            <w:vAlign w:val="center"/>
            <w:tcPrChange w:id="886" w:author="P.Mahmoudi" w:date="2020-08-15T17:35:00Z">
              <w:tcPr>
                <w:tcW w:w="1440" w:type="dxa"/>
                <w:vAlign w:val="center"/>
              </w:tcPr>
            </w:tcPrChange>
          </w:tcPr>
          <w:p w14:paraId="2BA993E1" w14:textId="5E3C6A55" w:rsidR="0022758B" w:rsidRDefault="0022758B" w:rsidP="0022758B">
            <w:pPr>
              <w:rPr>
                <w:ins w:id="887" w:author="P.Mahmoudi" w:date="2020-08-15T17:34:00Z"/>
                <w:rFonts w:ascii="Calibri" w:hAnsi="Calibri" w:cs="Calibri"/>
                <w:color w:val="000000"/>
                <w:sz w:val="20"/>
                <w:szCs w:val="20"/>
              </w:rPr>
            </w:pPr>
            <w:ins w:id="888" w:author="P.Mahmoudi" w:date="2020-08-15T17:36:00Z">
              <w:r>
                <w:rPr>
                  <w:rFonts w:ascii="Calibri" w:hAnsi="Calibri" w:cs="Calibri"/>
                  <w:color w:val="000000"/>
                  <w:sz w:val="20"/>
                  <w:szCs w:val="20"/>
                </w:rPr>
                <w:t>Feasible</w:t>
              </w:r>
            </w:ins>
          </w:p>
        </w:tc>
        <w:tc>
          <w:tcPr>
            <w:tcW w:w="1440" w:type="dxa"/>
            <w:vAlign w:val="center"/>
            <w:tcPrChange w:id="889" w:author="P.Mahmoudi" w:date="2020-08-15T17:35:00Z">
              <w:tcPr>
                <w:tcW w:w="1440" w:type="dxa"/>
                <w:vAlign w:val="center"/>
              </w:tcPr>
            </w:tcPrChange>
          </w:tcPr>
          <w:p w14:paraId="239AD703" w14:textId="5E20BE3E" w:rsidR="0022758B" w:rsidRDefault="0022758B" w:rsidP="0022758B">
            <w:pPr>
              <w:rPr>
                <w:ins w:id="890" w:author="P.Mahmoudi" w:date="2020-08-15T17:34:00Z"/>
                <w:rFonts w:ascii="Calibri" w:hAnsi="Calibri" w:cs="Calibri"/>
                <w:color w:val="000000"/>
                <w:sz w:val="20"/>
                <w:szCs w:val="20"/>
              </w:rPr>
            </w:pPr>
            <w:ins w:id="891" w:author="P.Mahmoudi" w:date="2020-08-15T17:36:00Z">
              <w:r>
                <w:rPr>
                  <w:rFonts w:ascii="Calibri" w:hAnsi="Calibri" w:cs="Calibri"/>
                  <w:color w:val="000000"/>
                  <w:sz w:val="20"/>
                  <w:szCs w:val="20"/>
                </w:rPr>
                <w:t>Not Available</w:t>
              </w:r>
            </w:ins>
          </w:p>
        </w:tc>
      </w:tr>
      <w:tr w:rsidR="0022758B" w:rsidRPr="00612F49" w14:paraId="449AE637" w14:textId="77777777" w:rsidTr="0022758B">
        <w:trPr>
          <w:trHeight w:val="474"/>
          <w:ins w:id="892" w:author="P.Mahmoudi" w:date="2020-08-15T17:42:00Z"/>
        </w:trPr>
        <w:tc>
          <w:tcPr>
            <w:tcW w:w="653" w:type="dxa"/>
            <w:shd w:val="clear" w:color="auto" w:fill="auto"/>
            <w:noWrap/>
            <w:vAlign w:val="center"/>
          </w:tcPr>
          <w:p w14:paraId="7A4AC126" w14:textId="6A94A942" w:rsidR="0022758B" w:rsidRDefault="007A74ED" w:rsidP="0022758B">
            <w:pPr>
              <w:jc w:val="both"/>
              <w:rPr>
                <w:ins w:id="893" w:author="P.Mahmoudi" w:date="2020-08-15T17:42:00Z"/>
                <w:rFonts w:ascii="Calibri" w:hAnsi="Calibri" w:cs="Calibri"/>
                <w:color w:val="000000"/>
                <w:sz w:val="20"/>
                <w:szCs w:val="20"/>
              </w:rPr>
            </w:pPr>
            <w:ins w:id="894" w:author="P.Mahmoudi" w:date="2020-08-15T17:46:00Z">
              <w:r>
                <w:rPr>
                  <w:rFonts w:ascii="Calibri" w:hAnsi="Calibri" w:cs="Calibri"/>
                  <w:color w:val="000000"/>
                  <w:sz w:val="20"/>
                  <w:szCs w:val="20"/>
                </w:rPr>
                <w:t>43</w:t>
              </w:r>
            </w:ins>
          </w:p>
        </w:tc>
        <w:tc>
          <w:tcPr>
            <w:tcW w:w="2312" w:type="dxa"/>
            <w:shd w:val="clear" w:color="auto" w:fill="auto"/>
            <w:noWrap/>
            <w:vAlign w:val="center"/>
          </w:tcPr>
          <w:p w14:paraId="20E0BB27" w14:textId="6B520B66" w:rsidR="0022758B" w:rsidRDefault="0022758B" w:rsidP="0022758B">
            <w:pPr>
              <w:rPr>
                <w:ins w:id="895" w:author="P.Mahmoudi" w:date="2020-08-15T17:42:00Z"/>
                <w:rFonts w:ascii="Calibri" w:hAnsi="Calibri" w:cs="Calibri"/>
                <w:color w:val="000000"/>
                <w:sz w:val="20"/>
                <w:szCs w:val="20"/>
              </w:rPr>
            </w:pPr>
            <w:ins w:id="896" w:author="P.Mahmoudi" w:date="2020-08-15T17:42:00Z">
              <w:r w:rsidRPr="0022758B">
                <w:rPr>
                  <w:rFonts w:ascii="Calibri" w:hAnsi="Calibri" w:cs="Calibri"/>
                  <w:color w:val="000000"/>
                  <w:sz w:val="20"/>
                  <w:szCs w:val="20"/>
                </w:rPr>
                <w:t>Recharge and echarge per merchant</w:t>
              </w:r>
            </w:ins>
          </w:p>
        </w:tc>
        <w:tc>
          <w:tcPr>
            <w:tcW w:w="1170" w:type="dxa"/>
            <w:shd w:val="clear" w:color="auto" w:fill="auto"/>
            <w:noWrap/>
            <w:vAlign w:val="center"/>
          </w:tcPr>
          <w:p w14:paraId="687893D1" w14:textId="6810DAE4" w:rsidR="0022758B" w:rsidRDefault="0022758B" w:rsidP="0022758B">
            <w:pPr>
              <w:rPr>
                <w:ins w:id="897" w:author="P.Mahmoudi" w:date="2020-08-15T17:42:00Z"/>
                <w:rFonts w:ascii="Calibri" w:hAnsi="Calibri" w:cs="Calibri"/>
                <w:color w:val="000000"/>
                <w:sz w:val="20"/>
                <w:szCs w:val="20"/>
              </w:rPr>
            </w:pPr>
            <w:ins w:id="898" w:author="P.Mahmoudi" w:date="2020-08-15T17:42:00Z">
              <w:r>
                <w:rPr>
                  <w:rFonts w:ascii="Calibri" w:hAnsi="Calibri" w:cs="Calibri"/>
                  <w:color w:val="000000"/>
                  <w:sz w:val="20"/>
                  <w:szCs w:val="20"/>
                </w:rPr>
                <w:t>Pending</w:t>
              </w:r>
            </w:ins>
          </w:p>
        </w:tc>
        <w:tc>
          <w:tcPr>
            <w:tcW w:w="1440" w:type="dxa"/>
            <w:shd w:val="clear" w:color="auto" w:fill="auto"/>
            <w:noWrap/>
            <w:vAlign w:val="center"/>
          </w:tcPr>
          <w:p w14:paraId="74CBB228" w14:textId="77777777" w:rsidR="0022758B" w:rsidRDefault="0022758B" w:rsidP="0022758B">
            <w:pPr>
              <w:jc w:val="both"/>
              <w:rPr>
                <w:ins w:id="899" w:author="P.Mahmoudi" w:date="2020-08-15T17:42:00Z"/>
                <w:rFonts w:ascii="Calibri" w:hAnsi="Calibri" w:cs="Calibri"/>
                <w:color w:val="000000"/>
                <w:sz w:val="20"/>
                <w:szCs w:val="20"/>
              </w:rPr>
            </w:pPr>
          </w:p>
        </w:tc>
        <w:tc>
          <w:tcPr>
            <w:tcW w:w="1800" w:type="dxa"/>
            <w:vAlign w:val="center"/>
          </w:tcPr>
          <w:p w14:paraId="457EA4B0" w14:textId="77777777" w:rsidR="0022758B" w:rsidRDefault="0022758B" w:rsidP="0022758B">
            <w:pPr>
              <w:rPr>
                <w:ins w:id="900" w:author="P.Mahmoudi" w:date="2020-08-15T17:42:00Z"/>
                <w:rFonts w:ascii="Calibri" w:hAnsi="Calibri" w:cs="Calibri"/>
                <w:color w:val="000000"/>
                <w:sz w:val="20"/>
                <w:szCs w:val="20"/>
              </w:rPr>
            </w:pPr>
          </w:p>
        </w:tc>
        <w:tc>
          <w:tcPr>
            <w:tcW w:w="1440" w:type="dxa"/>
            <w:vAlign w:val="center"/>
          </w:tcPr>
          <w:p w14:paraId="2680CD07" w14:textId="130A171E" w:rsidR="0022758B" w:rsidRDefault="0022758B" w:rsidP="0022758B">
            <w:pPr>
              <w:rPr>
                <w:ins w:id="901" w:author="P.Mahmoudi" w:date="2020-08-15T17:42:00Z"/>
                <w:rFonts w:ascii="Calibri" w:hAnsi="Calibri" w:cs="Calibri"/>
                <w:color w:val="000000"/>
                <w:sz w:val="20"/>
                <w:szCs w:val="20"/>
              </w:rPr>
            </w:pPr>
            <w:ins w:id="902" w:author="P.Mahmoudi" w:date="2020-08-15T17:42:00Z">
              <w:r>
                <w:rPr>
                  <w:rFonts w:ascii="Calibri" w:hAnsi="Calibri" w:cs="Calibri"/>
                  <w:color w:val="000000"/>
                  <w:sz w:val="20"/>
                  <w:szCs w:val="20"/>
                </w:rPr>
                <w:t>Not Feasible</w:t>
              </w:r>
            </w:ins>
          </w:p>
        </w:tc>
        <w:tc>
          <w:tcPr>
            <w:tcW w:w="1440" w:type="dxa"/>
            <w:vAlign w:val="center"/>
          </w:tcPr>
          <w:p w14:paraId="36465E42" w14:textId="04B4D7BE" w:rsidR="0022758B" w:rsidRDefault="0022758B" w:rsidP="0022758B">
            <w:pPr>
              <w:rPr>
                <w:ins w:id="903" w:author="P.Mahmoudi" w:date="2020-08-15T17:42:00Z"/>
                <w:rFonts w:ascii="Calibri" w:hAnsi="Calibri" w:cs="Calibri"/>
                <w:color w:val="000000"/>
                <w:sz w:val="20"/>
                <w:szCs w:val="20"/>
              </w:rPr>
            </w:pPr>
            <w:ins w:id="904" w:author="P.Mahmoudi" w:date="2020-08-15T17:42:00Z">
              <w:r>
                <w:rPr>
                  <w:rFonts w:ascii="Calibri" w:hAnsi="Calibri" w:cs="Calibri"/>
                  <w:color w:val="000000"/>
                  <w:sz w:val="20"/>
                  <w:szCs w:val="20"/>
                </w:rPr>
                <w:t>Not Available</w:t>
              </w:r>
            </w:ins>
          </w:p>
        </w:tc>
      </w:tr>
      <w:tr w:rsidR="0022758B" w:rsidRPr="00612F49" w14:paraId="2133FD5D" w14:textId="77777777" w:rsidTr="0022758B">
        <w:trPr>
          <w:trHeight w:val="474"/>
          <w:ins w:id="905" w:author="P.Mahmoudi" w:date="2020-08-15T17:43:00Z"/>
        </w:trPr>
        <w:tc>
          <w:tcPr>
            <w:tcW w:w="653" w:type="dxa"/>
            <w:shd w:val="clear" w:color="auto" w:fill="auto"/>
            <w:noWrap/>
            <w:vAlign w:val="center"/>
          </w:tcPr>
          <w:p w14:paraId="14589747" w14:textId="411247BF" w:rsidR="0022758B" w:rsidRDefault="007A74ED" w:rsidP="0022758B">
            <w:pPr>
              <w:jc w:val="both"/>
              <w:rPr>
                <w:ins w:id="906" w:author="P.Mahmoudi" w:date="2020-08-15T17:43:00Z"/>
                <w:rFonts w:ascii="Calibri" w:hAnsi="Calibri" w:cs="Calibri"/>
                <w:color w:val="000000"/>
                <w:sz w:val="20"/>
                <w:szCs w:val="20"/>
              </w:rPr>
            </w:pPr>
            <w:ins w:id="907" w:author="P.Mahmoudi" w:date="2020-08-15T17:46:00Z">
              <w:r>
                <w:rPr>
                  <w:rFonts w:ascii="Calibri" w:hAnsi="Calibri" w:cs="Calibri"/>
                  <w:color w:val="000000"/>
                  <w:sz w:val="20"/>
                  <w:szCs w:val="20"/>
                </w:rPr>
                <w:t>44</w:t>
              </w:r>
            </w:ins>
          </w:p>
        </w:tc>
        <w:tc>
          <w:tcPr>
            <w:tcW w:w="2312" w:type="dxa"/>
            <w:shd w:val="clear" w:color="auto" w:fill="auto"/>
            <w:noWrap/>
            <w:vAlign w:val="center"/>
          </w:tcPr>
          <w:p w14:paraId="25B047B3" w14:textId="7C78B8DC" w:rsidR="0022758B" w:rsidRPr="0022758B" w:rsidRDefault="0022758B" w:rsidP="0022758B">
            <w:pPr>
              <w:rPr>
                <w:ins w:id="908" w:author="P.Mahmoudi" w:date="2020-08-15T17:43:00Z"/>
                <w:rFonts w:ascii="Calibri" w:hAnsi="Calibri" w:cs="Calibri"/>
                <w:color w:val="000000"/>
                <w:sz w:val="20"/>
                <w:szCs w:val="20"/>
              </w:rPr>
            </w:pPr>
            <w:ins w:id="909" w:author="P.Mahmoudi" w:date="2020-08-15T17:43:00Z">
              <w:r w:rsidRPr="0022758B">
                <w:rPr>
                  <w:rFonts w:ascii="Calibri" w:hAnsi="Calibri" w:cs="Calibri"/>
                  <w:color w:val="000000"/>
                  <w:sz w:val="20"/>
                  <w:szCs w:val="20"/>
                </w:rPr>
                <w:t>Removing IMEI Count column</w:t>
              </w:r>
            </w:ins>
          </w:p>
        </w:tc>
        <w:tc>
          <w:tcPr>
            <w:tcW w:w="1170" w:type="dxa"/>
            <w:shd w:val="clear" w:color="auto" w:fill="auto"/>
            <w:noWrap/>
            <w:vAlign w:val="center"/>
          </w:tcPr>
          <w:p w14:paraId="76BB6DBF" w14:textId="2A5CEFE2" w:rsidR="0022758B" w:rsidRDefault="0022758B" w:rsidP="0022758B">
            <w:pPr>
              <w:rPr>
                <w:ins w:id="910" w:author="P.Mahmoudi" w:date="2020-08-15T17:43:00Z"/>
                <w:rFonts w:ascii="Calibri" w:hAnsi="Calibri" w:cs="Calibri"/>
                <w:color w:val="000000"/>
                <w:sz w:val="20"/>
                <w:szCs w:val="20"/>
              </w:rPr>
            </w:pPr>
            <w:ins w:id="911" w:author="P.Mahmoudi" w:date="2020-08-15T17:43:00Z">
              <w:r>
                <w:rPr>
                  <w:rFonts w:ascii="Calibri" w:hAnsi="Calibri" w:cs="Calibri"/>
                  <w:color w:val="000000"/>
                  <w:sz w:val="20"/>
                  <w:szCs w:val="20"/>
                </w:rPr>
                <w:t>Pending</w:t>
              </w:r>
            </w:ins>
          </w:p>
        </w:tc>
        <w:tc>
          <w:tcPr>
            <w:tcW w:w="1440" w:type="dxa"/>
            <w:shd w:val="clear" w:color="auto" w:fill="auto"/>
            <w:noWrap/>
            <w:vAlign w:val="center"/>
          </w:tcPr>
          <w:p w14:paraId="0F6E42C8" w14:textId="77777777" w:rsidR="0022758B" w:rsidRDefault="0022758B" w:rsidP="0022758B">
            <w:pPr>
              <w:jc w:val="both"/>
              <w:rPr>
                <w:ins w:id="912" w:author="P.Mahmoudi" w:date="2020-08-15T17:43:00Z"/>
                <w:rFonts w:ascii="Calibri" w:hAnsi="Calibri" w:cs="Calibri"/>
                <w:color w:val="000000"/>
                <w:sz w:val="20"/>
                <w:szCs w:val="20"/>
              </w:rPr>
            </w:pPr>
          </w:p>
        </w:tc>
        <w:tc>
          <w:tcPr>
            <w:tcW w:w="1800" w:type="dxa"/>
            <w:vAlign w:val="center"/>
          </w:tcPr>
          <w:p w14:paraId="1404B904" w14:textId="77777777" w:rsidR="0022758B" w:rsidRDefault="0022758B" w:rsidP="0022758B">
            <w:pPr>
              <w:rPr>
                <w:ins w:id="913" w:author="P.Mahmoudi" w:date="2020-08-15T17:43:00Z"/>
                <w:rFonts w:ascii="Calibri" w:hAnsi="Calibri" w:cs="Calibri"/>
                <w:color w:val="000000"/>
                <w:sz w:val="20"/>
                <w:szCs w:val="20"/>
              </w:rPr>
            </w:pPr>
          </w:p>
        </w:tc>
        <w:tc>
          <w:tcPr>
            <w:tcW w:w="1440" w:type="dxa"/>
            <w:vAlign w:val="center"/>
          </w:tcPr>
          <w:p w14:paraId="143A9770" w14:textId="656D3782" w:rsidR="0022758B" w:rsidRDefault="0022758B" w:rsidP="0022758B">
            <w:pPr>
              <w:rPr>
                <w:ins w:id="914" w:author="P.Mahmoudi" w:date="2020-08-15T17:43:00Z"/>
                <w:rFonts w:ascii="Calibri" w:hAnsi="Calibri" w:cs="Calibri"/>
                <w:color w:val="000000"/>
                <w:sz w:val="20"/>
                <w:szCs w:val="20"/>
              </w:rPr>
            </w:pPr>
            <w:ins w:id="915" w:author="P.Mahmoudi" w:date="2020-08-15T17:43:00Z">
              <w:r>
                <w:rPr>
                  <w:rFonts w:ascii="Calibri" w:hAnsi="Calibri" w:cs="Calibri"/>
                  <w:color w:val="000000"/>
                  <w:sz w:val="20"/>
                  <w:szCs w:val="20"/>
                </w:rPr>
                <w:t>Feasible</w:t>
              </w:r>
            </w:ins>
          </w:p>
        </w:tc>
        <w:tc>
          <w:tcPr>
            <w:tcW w:w="1440" w:type="dxa"/>
            <w:vAlign w:val="center"/>
          </w:tcPr>
          <w:p w14:paraId="26D05405" w14:textId="2B43BE42" w:rsidR="0022758B" w:rsidRDefault="0022758B" w:rsidP="0022758B">
            <w:pPr>
              <w:rPr>
                <w:ins w:id="916" w:author="P.Mahmoudi" w:date="2020-08-15T17:43:00Z"/>
                <w:rFonts w:ascii="Calibri" w:hAnsi="Calibri" w:cs="Calibri"/>
                <w:color w:val="000000"/>
                <w:sz w:val="20"/>
                <w:szCs w:val="20"/>
              </w:rPr>
            </w:pPr>
            <w:ins w:id="917" w:author="P.Mahmoudi" w:date="2020-08-15T17:43:00Z">
              <w:r>
                <w:rPr>
                  <w:rFonts w:ascii="Calibri" w:hAnsi="Calibri" w:cs="Calibri"/>
                  <w:color w:val="000000"/>
                  <w:sz w:val="20"/>
                  <w:szCs w:val="20"/>
                </w:rPr>
                <w:t>Available</w:t>
              </w:r>
            </w:ins>
          </w:p>
        </w:tc>
      </w:tr>
    </w:tbl>
    <w:p w14:paraId="6D660090" w14:textId="2E12F88A" w:rsidR="00E12FFD" w:rsidRDefault="00E12FFD" w:rsidP="006C1B7E">
      <w:pPr>
        <w:ind w:left="-90"/>
        <w:jc w:val="both"/>
        <w:rPr>
          <w:iCs/>
          <w:sz w:val="24"/>
        </w:rPr>
      </w:pPr>
    </w:p>
    <w:p w14:paraId="28D59F99" w14:textId="7D115272" w:rsidR="00E12FFD" w:rsidRDefault="00E12FFD" w:rsidP="006C1B7E">
      <w:pPr>
        <w:ind w:left="-90"/>
        <w:jc w:val="both"/>
        <w:rPr>
          <w:iCs/>
          <w:sz w:val="24"/>
        </w:rPr>
      </w:pPr>
    </w:p>
    <w:p w14:paraId="1C94E324" w14:textId="629296FF" w:rsidR="00E12FFD" w:rsidRDefault="00E12FFD" w:rsidP="006C1B7E">
      <w:pPr>
        <w:ind w:left="-90"/>
        <w:jc w:val="both"/>
        <w:rPr>
          <w:iCs/>
          <w:sz w:val="24"/>
        </w:rPr>
      </w:pPr>
    </w:p>
    <w:p w14:paraId="26865C09" w14:textId="4736448A" w:rsidR="00E12FFD" w:rsidRPr="000D65E9" w:rsidRDefault="00E12FFD" w:rsidP="006C1B7E">
      <w:pPr>
        <w:jc w:val="both"/>
        <w:rPr>
          <w:iCs/>
          <w:sz w:val="24"/>
        </w:rPr>
      </w:pPr>
    </w:p>
    <w:p w14:paraId="4351D7D5" w14:textId="38D2CAFF" w:rsidR="00EE789A" w:rsidRDefault="00E12FFD" w:rsidP="006C1B7E">
      <w:pPr>
        <w:pStyle w:val="Heading1"/>
        <w:numPr>
          <w:ilvl w:val="0"/>
          <w:numId w:val="0"/>
        </w:numPr>
        <w:ind w:left="-180"/>
        <w:jc w:val="both"/>
      </w:pPr>
      <w:bookmarkStart w:id="918" w:name="_Toc40629090"/>
      <w:r>
        <w:lastRenderedPageBreak/>
        <w:t>4.</w:t>
      </w:r>
      <w:r w:rsidR="00746583" w:rsidRPr="000D65E9">
        <w:t>Bus</w:t>
      </w:r>
      <w:r w:rsidR="00085B4C" w:rsidRPr="000D65E9">
        <w:t>iness</w:t>
      </w:r>
      <w:r w:rsidR="003C468C" w:rsidRPr="000D65E9">
        <w:t xml:space="preserve"> Benefit</w:t>
      </w:r>
      <w:bookmarkEnd w:id="918"/>
    </w:p>
    <w:p w14:paraId="422A0B1A" w14:textId="12E6FC58" w:rsidR="00671D45" w:rsidRPr="00671D45" w:rsidRDefault="00671D45" w:rsidP="006C1B7E">
      <w:pPr>
        <w:ind w:left="-180"/>
        <w:jc w:val="both"/>
        <w:rPr>
          <w:color w:val="000000"/>
          <w:sz w:val="24"/>
        </w:rPr>
      </w:pPr>
      <w:r>
        <w:rPr>
          <w:color w:val="000000"/>
          <w:sz w:val="24"/>
        </w:rPr>
        <w:t>This section lists down the various business benefits that the business teams can look for, with respect to this use-case…</w:t>
      </w:r>
    </w:p>
    <w:p w14:paraId="195738C8" w14:textId="77777777" w:rsidR="00671D45" w:rsidRPr="00671D45" w:rsidRDefault="00671D45" w:rsidP="006C1B7E">
      <w:pPr>
        <w:ind w:left="-180"/>
        <w:jc w:val="both"/>
      </w:pPr>
    </w:p>
    <w:p w14:paraId="52A7D1CF" w14:textId="21D6CDF2" w:rsidR="00B876B0" w:rsidRDefault="00671D45" w:rsidP="006C1B7E">
      <w:pPr>
        <w:pStyle w:val="ListParagraph"/>
        <w:numPr>
          <w:ilvl w:val="0"/>
          <w:numId w:val="9"/>
        </w:numPr>
        <w:pBdr>
          <w:top w:val="nil"/>
          <w:left w:val="nil"/>
          <w:bottom w:val="nil"/>
          <w:right w:val="nil"/>
          <w:between w:val="nil"/>
        </w:pBdr>
        <w:jc w:val="both"/>
        <w:rPr>
          <w:color w:val="000000"/>
          <w:sz w:val="24"/>
        </w:rPr>
      </w:pPr>
      <w:r w:rsidRPr="00F84D8A">
        <w:rPr>
          <w:color w:val="000000"/>
          <w:sz w:val="24"/>
        </w:rPr>
        <w:t xml:space="preserve">Identify </w:t>
      </w:r>
      <w:r w:rsidR="00B876B0" w:rsidRPr="00F84D8A">
        <w:rPr>
          <w:color w:val="000000"/>
          <w:sz w:val="24"/>
        </w:rPr>
        <w:t>sites which are more profitable or have high value customers</w:t>
      </w:r>
      <w:r w:rsidRPr="00F84D8A">
        <w:rPr>
          <w:color w:val="000000"/>
          <w:sz w:val="24"/>
        </w:rPr>
        <w:t xml:space="preserve"> and take necessary steps to further Improve customer experience and network availability.</w:t>
      </w:r>
    </w:p>
    <w:p w14:paraId="66B1F02B" w14:textId="77777777" w:rsidR="00F84D8A" w:rsidRDefault="00B876B0" w:rsidP="006C1B7E">
      <w:pPr>
        <w:pStyle w:val="ListParagraph"/>
        <w:numPr>
          <w:ilvl w:val="0"/>
          <w:numId w:val="9"/>
        </w:numPr>
        <w:pBdr>
          <w:top w:val="nil"/>
          <w:left w:val="nil"/>
          <w:bottom w:val="nil"/>
          <w:right w:val="nil"/>
          <w:between w:val="nil"/>
        </w:pBdr>
        <w:jc w:val="both"/>
        <w:rPr>
          <w:color w:val="000000"/>
          <w:sz w:val="24"/>
        </w:rPr>
      </w:pPr>
      <w:r w:rsidRPr="00F84D8A">
        <w:rPr>
          <w:color w:val="000000"/>
          <w:sz w:val="24"/>
        </w:rPr>
        <w:t>Al</w:t>
      </w:r>
      <w:r w:rsidR="00671D45" w:rsidRPr="00F84D8A">
        <w:rPr>
          <w:color w:val="000000"/>
          <w:sz w:val="24"/>
        </w:rPr>
        <w:t>locate</w:t>
      </w:r>
      <w:r w:rsidRPr="00F84D8A">
        <w:rPr>
          <w:color w:val="000000"/>
          <w:sz w:val="24"/>
        </w:rPr>
        <w:t xml:space="preserve"> </w:t>
      </w:r>
      <w:r w:rsidR="00671D45" w:rsidRPr="00F84D8A">
        <w:rPr>
          <w:color w:val="000000"/>
          <w:sz w:val="24"/>
        </w:rPr>
        <w:t xml:space="preserve">capex and opex costs more effectively since detailed KPIs are available at site level. </w:t>
      </w:r>
    </w:p>
    <w:p w14:paraId="71F8E77B" w14:textId="77777777" w:rsidR="00F84D8A" w:rsidRDefault="00671D45" w:rsidP="006C1B7E">
      <w:pPr>
        <w:pStyle w:val="ListParagraph"/>
        <w:numPr>
          <w:ilvl w:val="0"/>
          <w:numId w:val="9"/>
        </w:numPr>
        <w:pBdr>
          <w:top w:val="nil"/>
          <w:left w:val="nil"/>
          <w:bottom w:val="nil"/>
          <w:right w:val="nil"/>
          <w:between w:val="nil"/>
        </w:pBdr>
        <w:jc w:val="both"/>
        <w:rPr>
          <w:color w:val="000000"/>
          <w:sz w:val="24"/>
        </w:rPr>
      </w:pPr>
      <w:r w:rsidRPr="00F84D8A">
        <w:rPr>
          <w:color w:val="000000"/>
          <w:sz w:val="24"/>
        </w:rPr>
        <w:t xml:space="preserve">Design </w:t>
      </w:r>
      <w:r w:rsidR="00B876B0" w:rsidRPr="00F84D8A">
        <w:rPr>
          <w:color w:val="000000"/>
          <w:sz w:val="24"/>
        </w:rPr>
        <w:t xml:space="preserve">network strategy not only as per network KPIs but also </w:t>
      </w:r>
      <w:r w:rsidRPr="00F84D8A">
        <w:rPr>
          <w:color w:val="000000"/>
          <w:sz w:val="24"/>
        </w:rPr>
        <w:t>considering the cost, revenue and profits involved.</w:t>
      </w:r>
    </w:p>
    <w:p w14:paraId="3736D81F" w14:textId="05D92207" w:rsidR="00B876B0" w:rsidRPr="00F84D8A" w:rsidRDefault="00B876B0" w:rsidP="006C1B7E">
      <w:pPr>
        <w:pStyle w:val="ListParagraph"/>
        <w:numPr>
          <w:ilvl w:val="0"/>
          <w:numId w:val="9"/>
        </w:numPr>
        <w:pBdr>
          <w:top w:val="nil"/>
          <w:left w:val="nil"/>
          <w:bottom w:val="nil"/>
          <w:right w:val="nil"/>
          <w:between w:val="nil"/>
        </w:pBdr>
        <w:jc w:val="both"/>
        <w:rPr>
          <w:color w:val="000000"/>
          <w:sz w:val="24"/>
        </w:rPr>
      </w:pPr>
      <w:r w:rsidRPr="00F84D8A">
        <w:rPr>
          <w:color w:val="000000"/>
          <w:sz w:val="24"/>
        </w:rPr>
        <w:t xml:space="preserve">Associate revenue of customer across the cell sites. Classify the cell sites based on the data, voice and SMS usage </w:t>
      </w:r>
      <w:r w:rsidR="00BD4A29" w:rsidRPr="00F84D8A">
        <w:rPr>
          <w:color w:val="000000"/>
          <w:sz w:val="24"/>
        </w:rPr>
        <w:t>behaviour</w:t>
      </w:r>
      <w:r w:rsidRPr="00F84D8A">
        <w:rPr>
          <w:color w:val="000000"/>
          <w:sz w:val="24"/>
        </w:rPr>
        <w:t>.</w:t>
      </w:r>
    </w:p>
    <w:p w14:paraId="5B7221EC" w14:textId="1099DA41" w:rsidR="00F84D8A" w:rsidRDefault="00B84E14" w:rsidP="006C1B7E">
      <w:pPr>
        <w:pStyle w:val="Heading1"/>
        <w:numPr>
          <w:ilvl w:val="0"/>
          <w:numId w:val="0"/>
        </w:numPr>
        <w:ind w:left="-180"/>
        <w:jc w:val="both"/>
      </w:pPr>
      <w:bookmarkStart w:id="919" w:name="_Toc40629091"/>
      <w:r>
        <w:lastRenderedPageBreak/>
        <w:t>5.</w:t>
      </w:r>
      <w:r w:rsidR="00F84D8A">
        <w:t>Technical Solution</w:t>
      </w:r>
      <w:bookmarkEnd w:id="919"/>
    </w:p>
    <w:p w14:paraId="6CF8A3C6" w14:textId="77777777" w:rsidR="00A517B3" w:rsidRDefault="00A517B3" w:rsidP="006C1B7E">
      <w:pPr>
        <w:ind w:left="-180"/>
        <w:jc w:val="both"/>
        <w:rPr>
          <w:rFonts w:cstheme="minorHAnsi"/>
          <w:sz w:val="24"/>
        </w:rPr>
      </w:pPr>
      <w:r w:rsidRPr="00CB1C3D">
        <w:rPr>
          <w:rFonts w:cstheme="minorHAnsi"/>
          <w:sz w:val="24"/>
        </w:rPr>
        <w:t xml:space="preserve">This section covers </w:t>
      </w:r>
      <w:r>
        <w:rPr>
          <w:rFonts w:cstheme="minorHAnsi"/>
          <w:sz w:val="24"/>
        </w:rPr>
        <w:t>detailed</w:t>
      </w:r>
      <w:r w:rsidRPr="00CB1C3D">
        <w:rPr>
          <w:rFonts w:cstheme="minorHAnsi"/>
          <w:sz w:val="24"/>
        </w:rPr>
        <w:t xml:space="preserve"> methodology followed for this use-case, </w:t>
      </w:r>
      <w:r>
        <w:rPr>
          <w:rFonts w:cstheme="minorHAnsi"/>
          <w:sz w:val="24"/>
        </w:rPr>
        <w:t>as captured in below mentioned sub-sections</w:t>
      </w:r>
    </w:p>
    <w:p w14:paraId="19AFE1B6" w14:textId="77777777" w:rsidR="00A517B3" w:rsidRDefault="00A517B3" w:rsidP="006C1B7E">
      <w:pPr>
        <w:ind w:left="-180"/>
        <w:jc w:val="both"/>
        <w:rPr>
          <w:rFonts w:cstheme="minorHAnsi"/>
          <w:sz w:val="24"/>
        </w:rPr>
      </w:pPr>
    </w:p>
    <w:p w14:paraId="0B72C37C" w14:textId="77777777" w:rsidR="00A517B3" w:rsidRPr="00F31B95" w:rsidRDefault="00A517B3" w:rsidP="006C1B7E">
      <w:pPr>
        <w:pStyle w:val="ListParagraph"/>
        <w:numPr>
          <w:ilvl w:val="0"/>
          <w:numId w:val="17"/>
        </w:numPr>
        <w:jc w:val="both"/>
        <w:rPr>
          <w:rFonts w:cstheme="minorHAnsi"/>
          <w:sz w:val="24"/>
        </w:rPr>
      </w:pPr>
      <w:r w:rsidRPr="00F31B95">
        <w:rPr>
          <w:rFonts w:cstheme="minorHAnsi"/>
          <w:sz w:val="24"/>
        </w:rPr>
        <w:t>Data Collection</w:t>
      </w:r>
    </w:p>
    <w:p w14:paraId="4CC220A5" w14:textId="77777777" w:rsidR="00A517B3" w:rsidRPr="00F31B95" w:rsidRDefault="00A517B3" w:rsidP="006C1B7E">
      <w:pPr>
        <w:pStyle w:val="ListParagraph"/>
        <w:numPr>
          <w:ilvl w:val="0"/>
          <w:numId w:val="17"/>
        </w:numPr>
        <w:jc w:val="both"/>
        <w:rPr>
          <w:rFonts w:cstheme="minorHAnsi"/>
          <w:sz w:val="24"/>
        </w:rPr>
      </w:pPr>
      <w:r w:rsidRPr="00F31B95">
        <w:rPr>
          <w:rFonts w:cstheme="minorHAnsi"/>
          <w:sz w:val="24"/>
        </w:rPr>
        <w:t>Data Flow Diagram</w:t>
      </w:r>
    </w:p>
    <w:p w14:paraId="4E6B4769" w14:textId="77777777" w:rsidR="00A517B3" w:rsidRDefault="00A517B3" w:rsidP="006C1B7E">
      <w:pPr>
        <w:pStyle w:val="ListParagraph"/>
        <w:numPr>
          <w:ilvl w:val="0"/>
          <w:numId w:val="18"/>
        </w:numPr>
        <w:jc w:val="both"/>
        <w:rPr>
          <w:rFonts w:cstheme="minorHAnsi"/>
          <w:sz w:val="24"/>
        </w:rPr>
      </w:pPr>
      <w:r>
        <w:rPr>
          <w:rFonts w:cstheme="minorHAnsi"/>
          <w:sz w:val="24"/>
        </w:rPr>
        <w:t>EDL Table details</w:t>
      </w:r>
    </w:p>
    <w:p w14:paraId="049F6F73" w14:textId="77777777" w:rsidR="00A517B3" w:rsidRDefault="00A517B3" w:rsidP="006C1B7E">
      <w:pPr>
        <w:pStyle w:val="ListParagraph"/>
        <w:numPr>
          <w:ilvl w:val="0"/>
          <w:numId w:val="18"/>
        </w:numPr>
        <w:jc w:val="both"/>
        <w:rPr>
          <w:rFonts w:cstheme="minorHAnsi"/>
          <w:sz w:val="24"/>
        </w:rPr>
      </w:pPr>
      <w:r w:rsidRPr="00DC6228">
        <w:rPr>
          <w:rFonts w:cstheme="minorHAnsi"/>
          <w:sz w:val="24"/>
        </w:rPr>
        <w:t>Input</w:t>
      </w:r>
      <w:r>
        <w:rPr>
          <w:rFonts w:cstheme="minorHAnsi"/>
          <w:sz w:val="24"/>
        </w:rPr>
        <w:t xml:space="preserve"> table details</w:t>
      </w:r>
    </w:p>
    <w:p w14:paraId="73833C42" w14:textId="77777777" w:rsidR="00A517B3" w:rsidRPr="00DC6228" w:rsidRDefault="00A517B3" w:rsidP="006C1B7E">
      <w:pPr>
        <w:pStyle w:val="ListParagraph"/>
        <w:numPr>
          <w:ilvl w:val="0"/>
          <w:numId w:val="18"/>
        </w:numPr>
        <w:jc w:val="both"/>
        <w:rPr>
          <w:rFonts w:cstheme="minorHAnsi"/>
          <w:sz w:val="24"/>
        </w:rPr>
      </w:pPr>
      <w:r>
        <w:rPr>
          <w:rFonts w:cstheme="minorHAnsi"/>
          <w:sz w:val="24"/>
        </w:rPr>
        <w:t>Output table details</w:t>
      </w:r>
    </w:p>
    <w:p w14:paraId="0CAB93A2" w14:textId="77777777" w:rsidR="00A517B3" w:rsidRDefault="00A517B3" w:rsidP="006C1B7E">
      <w:pPr>
        <w:pStyle w:val="ListParagraph"/>
        <w:numPr>
          <w:ilvl w:val="0"/>
          <w:numId w:val="17"/>
        </w:numPr>
        <w:jc w:val="both"/>
        <w:rPr>
          <w:rFonts w:cstheme="minorHAnsi"/>
          <w:sz w:val="24"/>
        </w:rPr>
      </w:pPr>
      <w:r w:rsidRPr="00F31B95">
        <w:rPr>
          <w:rFonts w:cstheme="minorHAnsi"/>
          <w:sz w:val="24"/>
        </w:rPr>
        <w:t>Tools &amp; Techniques</w:t>
      </w:r>
    </w:p>
    <w:p w14:paraId="2D4B77CF" w14:textId="77777777" w:rsidR="00A517B3" w:rsidRPr="00A17AE1" w:rsidRDefault="00A517B3" w:rsidP="006C1B7E">
      <w:pPr>
        <w:pStyle w:val="ListParagraph"/>
        <w:numPr>
          <w:ilvl w:val="0"/>
          <w:numId w:val="17"/>
        </w:numPr>
        <w:jc w:val="both"/>
        <w:rPr>
          <w:rFonts w:cstheme="minorHAnsi"/>
          <w:sz w:val="24"/>
        </w:rPr>
      </w:pPr>
      <w:r w:rsidRPr="00F31B95">
        <w:rPr>
          <w:rFonts w:cstheme="minorHAnsi"/>
          <w:sz w:val="24"/>
        </w:rPr>
        <w:t>Data Pre-processing (EDA)</w:t>
      </w:r>
    </w:p>
    <w:p w14:paraId="6364B413" w14:textId="28B02391" w:rsidR="00F84D8A" w:rsidRPr="00B679D3" w:rsidRDefault="007156A9" w:rsidP="006C1B7E">
      <w:pPr>
        <w:pStyle w:val="ListParagraph"/>
        <w:numPr>
          <w:ilvl w:val="0"/>
          <w:numId w:val="17"/>
        </w:numPr>
        <w:jc w:val="both"/>
        <w:rPr>
          <w:rFonts w:cstheme="minorHAnsi"/>
          <w:sz w:val="24"/>
        </w:rPr>
      </w:pPr>
      <w:r>
        <w:rPr>
          <w:rFonts w:cstheme="minorHAnsi"/>
          <w:sz w:val="24"/>
        </w:rPr>
        <w:t>Modelling</w:t>
      </w:r>
    </w:p>
    <w:p w14:paraId="23BBAC8C" w14:textId="71D74AED" w:rsidR="00921BA2" w:rsidRDefault="00921BA2" w:rsidP="006C1B7E">
      <w:pPr>
        <w:jc w:val="both"/>
      </w:pPr>
    </w:p>
    <w:p w14:paraId="6B626A28" w14:textId="4BC30441" w:rsidR="00921BA2" w:rsidRDefault="00921BA2" w:rsidP="006C1B7E">
      <w:pPr>
        <w:jc w:val="both"/>
      </w:pPr>
    </w:p>
    <w:p w14:paraId="13870443" w14:textId="5CC10166" w:rsidR="00921BA2" w:rsidRDefault="00921BA2" w:rsidP="006C1B7E">
      <w:pPr>
        <w:jc w:val="both"/>
      </w:pPr>
    </w:p>
    <w:p w14:paraId="735F90F9" w14:textId="48B1D10B" w:rsidR="00921BA2" w:rsidRDefault="00921BA2" w:rsidP="006C1B7E">
      <w:pPr>
        <w:jc w:val="both"/>
      </w:pPr>
    </w:p>
    <w:p w14:paraId="68AD7F91" w14:textId="537FDE78" w:rsidR="00921BA2" w:rsidRDefault="00921BA2" w:rsidP="006C1B7E">
      <w:pPr>
        <w:jc w:val="both"/>
      </w:pPr>
    </w:p>
    <w:p w14:paraId="6B8695A8" w14:textId="730F03BC" w:rsidR="00921BA2" w:rsidRDefault="00921BA2" w:rsidP="006C1B7E">
      <w:pPr>
        <w:jc w:val="both"/>
      </w:pPr>
    </w:p>
    <w:p w14:paraId="220F3078" w14:textId="3844637D" w:rsidR="00921BA2" w:rsidRDefault="00921BA2" w:rsidP="006C1B7E">
      <w:pPr>
        <w:jc w:val="both"/>
      </w:pPr>
    </w:p>
    <w:p w14:paraId="32A98AAD" w14:textId="1C8C6498" w:rsidR="00921BA2" w:rsidRDefault="00921BA2" w:rsidP="006C1B7E">
      <w:pPr>
        <w:jc w:val="both"/>
      </w:pPr>
    </w:p>
    <w:p w14:paraId="50FBE433" w14:textId="4A643E3A" w:rsidR="00921BA2" w:rsidRDefault="00921BA2" w:rsidP="006C1B7E">
      <w:pPr>
        <w:jc w:val="both"/>
      </w:pPr>
    </w:p>
    <w:p w14:paraId="02B4084C" w14:textId="4FAEFB30" w:rsidR="00B679D3" w:rsidRDefault="00B679D3" w:rsidP="006C1B7E">
      <w:pPr>
        <w:jc w:val="both"/>
      </w:pPr>
    </w:p>
    <w:p w14:paraId="06E74765" w14:textId="71AAA7D5" w:rsidR="00B679D3" w:rsidRDefault="00B679D3" w:rsidP="006C1B7E">
      <w:pPr>
        <w:jc w:val="both"/>
      </w:pPr>
    </w:p>
    <w:p w14:paraId="3AF594C9" w14:textId="7A59A6FA" w:rsidR="00B679D3" w:rsidRDefault="00B679D3" w:rsidP="006C1B7E">
      <w:pPr>
        <w:jc w:val="both"/>
      </w:pPr>
    </w:p>
    <w:p w14:paraId="5C67BB5B" w14:textId="128B79B0" w:rsidR="00B679D3" w:rsidRDefault="00B679D3" w:rsidP="006C1B7E">
      <w:pPr>
        <w:jc w:val="both"/>
      </w:pPr>
    </w:p>
    <w:p w14:paraId="0BC8106F" w14:textId="152B2E58" w:rsidR="00B679D3" w:rsidRDefault="00B679D3" w:rsidP="006C1B7E">
      <w:pPr>
        <w:jc w:val="both"/>
      </w:pPr>
    </w:p>
    <w:p w14:paraId="349DAC67" w14:textId="77777777" w:rsidR="00B679D3" w:rsidRDefault="00B679D3" w:rsidP="006C1B7E">
      <w:pPr>
        <w:jc w:val="both"/>
      </w:pPr>
    </w:p>
    <w:p w14:paraId="5BA31EEB" w14:textId="34F3ECF0" w:rsidR="00921BA2" w:rsidRDefault="00921BA2" w:rsidP="006C1B7E">
      <w:pPr>
        <w:jc w:val="both"/>
      </w:pPr>
    </w:p>
    <w:p w14:paraId="0CD5925A" w14:textId="6775B322" w:rsidR="00921BA2" w:rsidRDefault="00921BA2" w:rsidP="006C1B7E">
      <w:pPr>
        <w:jc w:val="both"/>
      </w:pPr>
    </w:p>
    <w:p w14:paraId="2965FD9D" w14:textId="41D2DD85" w:rsidR="00921BA2" w:rsidRDefault="00921BA2" w:rsidP="006C1B7E">
      <w:pPr>
        <w:jc w:val="both"/>
      </w:pPr>
    </w:p>
    <w:p w14:paraId="51891979" w14:textId="755097E3" w:rsidR="00921BA2" w:rsidRDefault="00921BA2" w:rsidP="006C1B7E">
      <w:pPr>
        <w:jc w:val="both"/>
      </w:pPr>
    </w:p>
    <w:p w14:paraId="2FDFCA64" w14:textId="4FD8A23F" w:rsidR="00921BA2" w:rsidRDefault="00921BA2" w:rsidP="006C1B7E">
      <w:pPr>
        <w:jc w:val="both"/>
      </w:pPr>
    </w:p>
    <w:p w14:paraId="44D519B6" w14:textId="4B84356D" w:rsidR="00921BA2" w:rsidRDefault="00921BA2" w:rsidP="006C1B7E">
      <w:pPr>
        <w:jc w:val="both"/>
      </w:pPr>
    </w:p>
    <w:p w14:paraId="2A027562" w14:textId="560D9B2B" w:rsidR="00921BA2" w:rsidRDefault="00921BA2" w:rsidP="006C1B7E">
      <w:pPr>
        <w:jc w:val="both"/>
      </w:pPr>
    </w:p>
    <w:p w14:paraId="6306B07D" w14:textId="0EE08B85" w:rsidR="00921BA2" w:rsidRDefault="00921BA2" w:rsidP="006C1B7E">
      <w:pPr>
        <w:jc w:val="both"/>
      </w:pPr>
    </w:p>
    <w:p w14:paraId="3F3E4111" w14:textId="5448514D" w:rsidR="00921BA2" w:rsidRPr="00921BA2" w:rsidRDefault="00921BA2" w:rsidP="006C1B7E">
      <w:pPr>
        <w:pStyle w:val="Heading2"/>
        <w:jc w:val="both"/>
      </w:pPr>
      <w:bookmarkStart w:id="920" w:name="_Toc40629092"/>
      <w:r w:rsidRPr="00921BA2">
        <w:lastRenderedPageBreak/>
        <w:t>5.1 Data Collection</w:t>
      </w:r>
      <w:bookmarkEnd w:id="920"/>
    </w:p>
    <w:p w14:paraId="08D1D1A4" w14:textId="77777777" w:rsidR="002E0D59" w:rsidRDefault="002E0D59" w:rsidP="006C1B7E">
      <w:pPr>
        <w:jc w:val="both"/>
        <w:rPr>
          <w:rFonts w:cstheme="minorHAnsi"/>
          <w:sz w:val="24"/>
        </w:rPr>
      </w:pPr>
      <w:r>
        <w:rPr>
          <w:rFonts w:cstheme="minorHAnsi"/>
          <w:sz w:val="24"/>
        </w:rPr>
        <w:t>Data collection has been done based on the requirements raised by business teams as captured in section 3 of this document. Following are the data sources that have been identified for the use-case.</w:t>
      </w:r>
    </w:p>
    <w:p w14:paraId="59F92848" w14:textId="77D7FDF7" w:rsidR="00921BA2" w:rsidRDefault="00921BA2" w:rsidP="006C1B7E">
      <w:pPr>
        <w:jc w:val="both"/>
      </w:pPr>
    </w:p>
    <w:tbl>
      <w:tblPr>
        <w:tblW w:w="9700" w:type="dxa"/>
        <w:tblLook w:val="04A0" w:firstRow="1" w:lastRow="0" w:firstColumn="1" w:lastColumn="0" w:noHBand="0" w:noVBand="1"/>
      </w:tblPr>
      <w:tblGrid>
        <w:gridCol w:w="1031"/>
        <w:gridCol w:w="2864"/>
        <w:gridCol w:w="1464"/>
        <w:gridCol w:w="4341"/>
      </w:tblGrid>
      <w:tr w:rsidR="005032E0" w:rsidRPr="00415DEC" w14:paraId="38802A80" w14:textId="77777777" w:rsidTr="00D631D6">
        <w:trPr>
          <w:trHeight w:val="615"/>
        </w:trPr>
        <w:tc>
          <w:tcPr>
            <w:tcW w:w="1352" w:type="dxa"/>
            <w:tcBorders>
              <w:top w:val="single" w:sz="8" w:space="0" w:color="D9D9D9"/>
              <w:left w:val="single" w:sz="8" w:space="0" w:color="D9D9D9"/>
              <w:bottom w:val="single" w:sz="8" w:space="0" w:color="D9D9D9"/>
              <w:right w:val="single" w:sz="8" w:space="0" w:color="D9D9D9"/>
            </w:tcBorders>
            <w:shd w:val="clear" w:color="000000" w:fill="DBE5F1"/>
            <w:noWrap/>
            <w:vAlign w:val="center"/>
            <w:hideMark/>
          </w:tcPr>
          <w:p w14:paraId="2B317130" w14:textId="77777777" w:rsidR="005032E0" w:rsidRPr="00415DEC" w:rsidRDefault="005032E0" w:rsidP="006C1B7E">
            <w:pPr>
              <w:jc w:val="both"/>
              <w:rPr>
                <w:rFonts w:ascii="Calibri" w:hAnsi="Calibri" w:cs="Calibri"/>
                <w:b/>
                <w:bCs/>
                <w:color w:val="000000"/>
                <w:sz w:val="20"/>
                <w:szCs w:val="20"/>
              </w:rPr>
            </w:pPr>
            <w:r w:rsidRPr="00415DEC">
              <w:rPr>
                <w:rFonts w:ascii="Calibri" w:hAnsi="Calibri" w:cs="Calibri"/>
                <w:b/>
                <w:bCs/>
                <w:color w:val="000000"/>
                <w:sz w:val="20"/>
                <w:szCs w:val="20"/>
              </w:rPr>
              <w:t>Type</w:t>
            </w:r>
          </w:p>
        </w:tc>
        <w:tc>
          <w:tcPr>
            <w:tcW w:w="3909" w:type="dxa"/>
            <w:tcBorders>
              <w:top w:val="single" w:sz="8" w:space="0" w:color="D9D9D9"/>
              <w:left w:val="nil"/>
              <w:bottom w:val="single" w:sz="8" w:space="0" w:color="D9D9D9"/>
              <w:right w:val="single" w:sz="8" w:space="0" w:color="D9D9D9"/>
            </w:tcBorders>
            <w:shd w:val="clear" w:color="000000" w:fill="DBE5F1"/>
            <w:noWrap/>
            <w:vAlign w:val="center"/>
            <w:hideMark/>
          </w:tcPr>
          <w:p w14:paraId="22D0059F" w14:textId="211E1D91" w:rsidR="005032E0" w:rsidRPr="00415DEC" w:rsidRDefault="005032E0" w:rsidP="006C1B7E">
            <w:pPr>
              <w:jc w:val="both"/>
              <w:rPr>
                <w:rFonts w:ascii="Calibri" w:hAnsi="Calibri" w:cs="Calibri"/>
                <w:b/>
                <w:bCs/>
                <w:color w:val="000000"/>
                <w:sz w:val="20"/>
                <w:szCs w:val="20"/>
              </w:rPr>
            </w:pPr>
            <w:del w:id="921" w:author="Negin Fazel" w:date="2020-08-01T09:45:00Z">
              <w:r w:rsidRPr="00415DEC" w:rsidDel="00E359DB">
                <w:rPr>
                  <w:rFonts w:ascii="Calibri" w:hAnsi="Calibri" w:cs="Calibri"/>
                  <w:b/>
                  <w:bCs/>
                  <w:color w:val="000000"/>
                  <w:sz w:val="20"/>
                  <w:szCs w:val="20"/>
                </w:rPr>
                <w:delText>BIB/ODS</w:delText>
              </w:r>
            </w:del>
            <w:ins w:id="922" w:author="Negin Fazel" w:date="2020-08-01T09:45:00Z">
              <w:r w:rsidR="00E359DB">
                <w:rPr>
                  <w:rFonts w:ascii="Calibri" w:hAnsi="Calibri" w:cs="Calibri"/>
                  <w:b/>
                  <w:bCs/>
                  <w:color w:val="000000"/>
                  <w:sz w:val="20"/>
                  <w:szCs w:val="20"/>
                </w:rPr>
                <w:t>SOURCE</w:t>
              </w:r>
            </w:ins>
            <w:r w:rsidRPr="00415DEC">
              <w:rPr>
                <w:rFonts w:ascii="Calibri" w:hAnsi="Calibri" w:cs="Calibri"/>
                <w:b/>
                <w:bCs/>
                <w:color w:val="000000"/>
                <w:sz w:val="20"/>
                <w:szCs w:val="20"/>
              </w:rPr>
              <w:t xml:space="preserve"> Table name</w:t>
            </w:r>
          </w:p>
        </w:tc>
        <w:tc>
          <w:tcPr>
            <w:tcW w:w="1187" w:type="dxa"/>
            <w:tcBorders>
              <w:top w:val="single" w:sz="8" w:space="0" w:color="D9D9D9"/>
              <w:left w:val="nil"/>
              <w:bottom w:val="single" w:sz="8" w:space="0" w:color="D9D9D9"/>
              <w:right w:val="single" w:sz="8" w:space="0" w:color="D9D9D9"/>
            </w:tcBorders>
            <w:shd w:val="clear" w:color="000000" w:fill="DBE5F1"/>
            <w:noWrap/>
            <w:vAlign w:val="center"/>
            <w:hideMark/>
          </w:tcPr>
          <w:p w14:paraId="21746DAB" w14:textId="77777777" w:rsidR="005032E0" w:rsidRPr="00415DEC" w:rsidRDefault="005032E0" w:rsidP="006C1B7E">
            <w:pPr>
              <w:jc w:val="both"/>
              <w:rPr>
                <w:rFonts w:ascii="Calibri" w:hAnsi="Calibri" w:cs="Calibri"/>
                <w:b/>
                <w:bCs/>
                <w:color w:val="000000"/>
                <w:sz w:val="20"/>
                <w:szCs w:val="20"/>
              </w:rPr>
            </w:pPr>
            <w:r w:rsidRPr="00415DEC">
              <w:rPr>
                <w:rFonts w:ascii="Calibri" w:hAnsi="Calibri" w:cs="Calibri"/>
                <w:b/>
                <w:bCs/>
                <w:color w:val="000000"/>
                <w:sz w:val="20"/>
                <w:szCs w:val="20"/>
              </w:rPr>
              <w:t>Actual Source Name</w:t>
            </w:r>
          </w:p>
        </w:tc>
        <w:tc>
          <w:tcPr>
            <w:tcW w:w="3252" w:type="dxa"/>
            <w:tcBorders>
              <w:top w:val="single" w:sz="8" w:space="0" w:color="D9D9D9"/>
              <w:left w:val="nil"/>
              <w:bottom w:val="single" w:sz="8" w:space="0" w:color="D9D9D9"/>
              <w:right w:val="single" w:sz="8" w:space="0" w:color="D9D9D9"/>
            </w:tcBorders>
            <w:shd w:val="clear" w:color="000000" w:fill="DBE5F1"/>
            <w:noWrap/>
            <w:vAlign w:val="center"/>
            <w:hideMark/>
          </w:tcPr>
          <w:p w14:paraId="0AA008D9" w14:textId="77777777" w:rsidR="005032E0" w:rsidRPr="00415DEC" w:rsidRDefault="005032E0" w:rsidP="006C1B7E">
            <w:pPr>
              <w:jc w:val="both"/>
              <w:rPr>
                <w:rFonts w:ascii="Calibri" w:hAnsi="Calibri" w:cs="Calibri"/>
                <w:b/>
                <w:bCs/>
                <w:color w:val="000000"/>
                <w:sz w:val="20"/>
                <w:szCs w:val="20"/>
              </w:rPr>
            </w:pPr>
            <w:r w:rsidRPr="00415DEC">
              <w:rPr>
                <w:rFonts w:ascii="Calibri" w:hAnsi="Calibri" w:cs="Calibri"/>
                <w:b/>
                <w:bCs/>
                <w:color w:val="000000"/>
                <w:sz w:val="20"/>
                <w:szCs w:val="20"/>
              </w:rPr>
              <w:t>EDL Table name</w:t>
            </w:r>
          </w:p>
        </w:tc>
      </w:tr>
      <w:tr w:rsidR="006D76C6" w:rsidRPr="00415DEC" w14:paraId="52B11D93" w14:textId="77777777" w:rsidTr="00D631D6">
        <w:trPr>
          <w:trHeight w:val="217"/>
        </w:trPr>
        <w:tc>
          <w:tcPr>
            <w:tcW w:w="1352" w:type="dxa"/>
            <w:vMerge w:val="restart"/>
            <w:tcBorders>
              <w:top w:val="nil"/>
              <w:left w:val="single" w:sz="8" w:space="0" w:color="D9D9D9"/>
              <w:right w:val="single" w:sz="8" w:space="0" w:color="D9D9D9"/>
            </w:tcBorders>
            <w:shd w:val="clear" w:color="auto" w:fill="auto"/>
            <w:noWrap/>
            <w:vAlign w:val="center"/>
          </w:tcPr>
          <w:p w14:paraId="7DEEB101" w14:textId="53054C07" w:rsidR="006D76C6" w:rsidRPr="00415DEC" w:rsidRDefault="006D76C6" w:rsidP="006C1B7E">
            <w:pPr>
              <w:jc w:val="both"/>
              <w:rPr>
                <w:rFonts w:ascii="Calibri" w:hAnsi="Calibri" w:cs="Calibri"/>
                <w:color w:val="000000"/>
                <w:sz w:val="20"/>
                <w:szCs w:val="20"/>
              </w:rPr>
            </w:pPr>
            <w:r>
              <w:rPr>
                <w:rFonts w:ascii="Calibri" w:hAnsi="Calibri" w:cs="Calibri"/>
                <w:color w:val="000000"/>
                <w:sz w:val="20"/>
                <w:szCs w:val="20"/>
              </w:rPr>
              <w:t>Site Information</w:t>
            </w:r>
          </w:p>
        </w:tc>
        <w:tc>
          <w:tcPr>
            <w:tcW w:w="3909" w:type="dxa"/>
            <w:tcBorders>
              <w:top w:val="nil"/>
              <w:left w:val="nil"/>
              <w:bottom w:val="single" w:sz="8" w:space="0" w:color="D9D9D9"/>
              <w:right w:val="single" w:sz="8" w:space="0" w:color="D9D9D9"/>
            </w:tcBorders>
            <w:shd w:val="clear" w:color="000000" w:fill="FFFFFF"/>
            <w:noWrap/>
            <w:vAlign w:val="center"/>
          </w:tcPr>
          <w:p w14:paraId="2EECE912" w14:textId="77777777" w:rsidR="006D76C6" w:rsidRDefault="006D76C6" w:rsidP="006C1B7E">
            <w:pPr>
              <w:jc w:val="both"/>
              <w:rPr>
                <w:rFonts w:ascii="Calibri" w:hAnsi="Calibri" w:cs="Calibri"/>
                <w:color w:val="000000"/>
                <w:sz w:val="20"/>
                <w:szCs w:val="20"/>
              </w:rPr>
            </w:pPr>
          </w:p>
          <w:p w14:paraId="44B2C940" w14:textId="5447D2AA" w:rsidR="006D76C6" w:rsidRDefault="006D76C6" w:rsidP="006C1B7E">
            <w:pPr>
              <w:jc w:val="both"/>
              <w:rPr>
                <w:rFonts w:ascii="Calibri" w:hAnsi="Calibri" w:cs="Calibri"/>
                <w:color w:val="000000"/>
                <w:sz w:val="20"/>
                <w:szCs w:val="20"/>
              </w:rPr>
            </w:pPr>
            <w:del w:id="923" w:author="Negin Fazel" w:date="2020-08-01T09:43:00Z">
              <w:r w:rsidRPr="00415DEC" w:rsidDel="00E359DB">
                <w:rPr>
                  <w:rFonts w:ascii="Calibri" w:hAnsi="Calibri" w:cs="Calibri"/>
                  <w:color w:val="000000"/>
                  <w:sz w:val="20"/>
                  <w:szCs w:val="20"/>
                </w:rPr>
                <w:delText>BIB.DIM_BASE_STATION</w:delText>
              </w:r>
            </w:del>
            <w:ins w:id="924" w:author="Negin Fazel" w:date="2020-08-01T09:43:00Z">
              <w:r w:rsidR="00E359DB">
                <w:rPr>
                  <w:rFonts w:ascii="Calibri" w:hAnsi="Calibri" w:cs="Calibri"/>
                  <w:color w:val="000000"/>
                  <w:sz w:val="20"/>
                  <w:szCs w:val="20"/>
                </w:rPr>
                <w:t>CELL CFG</w:t>
              </w:r>
            </w:ins>
          </w:p>
          <w:p w14:paraId="490965F7" w14:textId="0D3EFE69" w:rsidR="006D76C6" w:rsidRPr="00415DEC" w:rsidRDefault="006D76C6" w:rsidP="006C1B7E">
            <w:pPr>
              <w:jc w:val="both"/>
              <w:rPr>
                <w:rFonts w:ascii="Calibri" w:hAnsi="Calibri" w:cs="Calibri"/>
                <w:color w:val="000000"/>
                <w:sz w:val="20"/>
                <w:szCs w:val="20"/>
              </w:rPr>
            </w:pPr>
          </w:p>
        </w:tc>
        <w:tc>
          <w:tcPr>
            <w:tcW w:w="1187" w:type="dxa"/>
            <w:tcBorders>
              <w:top w:val="nil"/>
              <w:left w:val="nil"/>
              <w:right w:val="single" w:sz="8" w:space="0" w:color="D9D9D9"/>
            </w:tcBorders>
            <w:shd w:val="clear" w:color="000000" w:fill="FFFFFF"/>
            <w:noWrap/>
            <w:vAlign w:val="center"/>
          </w:tcPr>
          <w:p w14:paraId="08999ADD" w14:textId="30995C00" w:rsidR="006D76C6" w:rsidRPr="00415DEC" w:rsidRDefault="006D76C6" w:rsidP="006C1B7E">
            <w:pPr>
              <w:jc w:val="both"/>
              <w:rPr>
                <w:rFonts w:ascii="Calibri" w:hAnsi="Calibri" w:cs="Calibri"/>
                <w:color w:val="000000"/>
                <w:sz w:val="20"/>
                <w:szCs w:val="20"/>
              </w:rPr>
            </w:pPr>
            <w:r w:rsidRPr="00415DEC">
              <w:rPr>
                <w:rFonts w:ascii="Calibri" w:hAnsi="Calibri" w:cs="Calibri"/>
                <w:color w:val="000000"/>
                <w:sz w:val="20"/>
                <w:szCs w:val="20"/>
              </w:rPr>
              <w:t>FACT/MAPS</w:t>
            </w:r>
            <w:ins w:id="925" w:author="Negin Fazel" w:date="2020-08-01T09:44:00Z">
              <w:r w:rsidR="00E359DB">
                <w:rPr>
                  <w:rFonts w:ascii="Calibri" w:hAnsi="Calibri" w:cs="Calibri"/>
                  <w:color w:val="000000"/>
                  <w:sz w:val="20"/>
                  <w:szCs w:val="20"/>
                </w:rPr>
                <w:t>/CCN/FIN</w:t>
              </w:r>
            </w:ins>
          </w:p>
        </w:tc>
        <w:tc>
          <w:tcPr>
            <w:tcW w:w="3252" w:type="dxa"/>
            <w:vMerge w:val="restart"/>
            <w:tcBorders>
              <w:top w:val="nil"/>
              <w:left w:val="single" w:sz="8" w:space="0" w:color="D9D9D9"/>
              <w:right w:val="single" w:sz="8" w:space="0" w:color="D9D9D9"/>
            </w:tcBorders>
            <w:shd w:val="clear" w:color="000000" w:fill="FFFFFF"/>
            <w:vAlign w:val="center"/>
          </w:tcPr>
          <w:p w14:paraId="360FF44A" w14:textId="3E272E63" w:rsidR="006D76C6" w:rsidRDefault="00EE54EA" w:rsidP="006C1B7E">
            <w:pPr>
              <w:jc w:val="both"/>
              <w:rPr>
                <w:rFonts w:ascii="Calibri" w:hAnsi="Calibri" w:cs="Calibri"/>
                <w:color w:val="000000"/>
                <w:sz w:val="20"/>
                <w:szCs w:val="20"/>
              </w:rPr>
            </w:pPr>
            <w:ins w:id="926" w:author="P.Mahmoudi" w:date="2020-07-29T13:31:00Z">
              <w:r w:rsidRPr="00EE54EA">
                <w:t>dim_base_station</w:t>
              </w:r>
            </w:ins>
            <w:del w:id="927" w:author="P.Mahmoudi" w:date="2020-07-29T13:31:00Z">
              <w:r w:rsidR="006D76C6" w:rsidDel="00EE54EA">
                <w:delText xml:space="preserve">dim_base_station_unique </w:delText>
              </w:r>
            </w:del>
            <w:r w:rsidR="006D76C6">
              <w:rPr>
                <w:rFonts w:ascii="Calibri" w:hAnsi="Calibri" w:cs="Calibri"/>
                <w:color w:val="000000"/>
                <w:sz w:val="20"/>
                <w:szCs w:val="20"/>
              </w:rPr>
              <w:t>,</w:t>
            </w:r>
          </w:p>
          <w:p w14:paraId="07D6B381" w14:textId="345A2D29" w:rsidR="006D76C6" w:rsidRPr="00415DEC" w:rsidRDefault="00EE54EA" w:rsidP="006C1B7E">
            <w:pPr>
              <w:jc w:val="both"/>
              <w:rPr>
                <w:rFonts w:ascii="Calibri" w:hAnsi="Calibri" w:cs="Calibri"/>
                <w:color w:val="000000"/>
                <w:sz w:val="20"/>
                <w:szCs w:val="20"/>
              </w:rPr>
            </w:pPr>
            <w:ins w:id="928" w:author="P.Mahmoudi" w:date="2020-07-29T13:33:00Z">
              <w:del w:id="929" w:author="Gifil George" w:date="2020-08-22T18:17:00Z">
                <w:r w:rsidRPr="00EE54EA" w:rsidDel="00E7348D">
                  <w:rPr>
                    <w:rFonts w:ascii="Calibri" w:hAnsi="Calibri" w:cs="Calibri"/>
                    <w:color w:val="000000"/>
                    <w:sz w:val="20"/>
                    <w:szCs w:val="20"/>
                  </w:rPr>
                  <w:delText>dl_msisdn_cellsite_voice_gprs_sms</w:delText>
                </w:r>
              </w:del>
            </w:ins>
            <w:ins w:id="930" w:author="Gifil George" w:date="2020-08-22T18:18:00Z">
              <w:r w:rsidR="00E7348D">
                <w:rPr>
                  <w:rFonts w:ascii="Calibri" w:hAnsi="Calibri" w:cs="Calibri"/>
                  <w:color w:val="000000"/>
                  <w:sz w:val="20"/>
                  <w:szCs w:val="20"/>
                </w:rPr>
                <w:t>dl_msisdn_cellsite_voice_gprs_sms</w:t>
              </w:r>
            </w:ins>
            <w:ins w:id="931" w:author="Gifil George" w:date="2020-08-22T18:17:00Z">
              <w:r w:rsidR="00E7348D">
                <w:rPr>
                  <w:rFonts w:ascii="Calibri" w:hAnsi="Calibri" w:cs="Calibri"/>
                  <w:color w:val="000000"/>
                  <w:sz w:val="20"/>
                  <w:szCs w:val="20"/>
                </w:rPr>
                <w:t xml:space="preserve"> </w:t>
              </w:r>
            </w:ins>
            <w:del w:id="932" w:author="P.Mahmoudi" w:date="2020-07-29T13:33:00Z">
              <w:r w:rsidR="006D76C6" w:rsidDel="00EE54EA">
                <w:rPr>
                  <w:rFonts w:ascii="Calibri" w:hAnsi="Calibri" w:cs="Calibri"/>
                  <w:color w:val="000000"/>
                  <w:sz w:val="20"/>
                  <w:szCs w:val="20"/>
                </w:rPr>
                <w:delText>dl_msisdn_voice_gprs_sms</w:delText>
              </w:r>
            </w:del>
          </w:p>
        </w:tc>
      </w:tr>
      <w:tr w:rsidR="006D76C6" w:rsidRPr="00415DEC" w14:paraId="734FC5BA" w14:textId="77777777" w:rsidTr="00D631D6">
        <w:trPr>
          <w:trHeight w:val="216"/>
        </w:trPr>
        <w:tc>
          <w:tcPr>
            <w:tcW w:w="1352" w:type="dxa"/>
            <w:vMerge/>
            <w:tcBorders>
              <w:left w:val="single" w:sz="8" w:space="0" w:color="D9D9D9"/>
              <w:right w:val="single" w:sz="8" w:space="0" w:color="D9D9D9"/>
            </w:tcBorders>
            <w:shd w:val="clear" w:color="auto" w:fill="auto"/>
            <w:noWrap/>
            <w:vAlign w:val="center"/>
          </w:tcPr>
          <w:p w14:paraId="55FC7FD7" w14:textId="77777777" w:rsidR="006D76C6" w:rsidRPr="00415DEC" w:rsidRDefault="006D76C6" w:rsidP="006C1B7E">
            <w:pPr>
              <w:jc w:val="both"/>
              <w:rPr>
                <w:rFonts w:ascii="Calibri" w:hAnsi="Calibri" w:cs="Calibri"/>
                <w:color w:val="000000"/>
                <w:sz w:val="20"/>
                <w:szCs w:val="20"/>
              </w:rPr>
            </w:pPr>
          </w:p>
        </w:tc>
        <w:tc>
          <w:tcPr>
            <w:tcW w:w="3909" w:type="dxa"/>
            <w:tcBorders>
              <w:top w:val="nil"/>
              <w:left w:val="nil"/>
              <w:bottom w:val="single" w:sz="8" w:space="0" w:color="D9D9D9"/>
              <w:right w:val="single" w:sz="8" w:space="0" w:color="D9D9D9"/>
            </w:tcBorders>
            <w:shd w:val="clear" w:color="000000" w:fill="FFFFFF"/>
            <w:noWrap/>
            <w:vAlign w:val="center"/>
          </w:tcPr>
          <w:p w14:paraId="10AF912D" w14:textId="77777777" w:rsidR="006D76C6" w:rsidRDefault="006D76C6" w:rsidP="006C1B7E">
            <w:pPr>
              <w:jc w:val="both"/>
              <w:rPr>
                <w:rFonts w:ascii="Calibri" w:hAnsi="Calibri" w:cs="Calibri"/>
                <w:color w:val="000000"/>
                <w:sz w:val="20"/>
                <w:szCs w:val="20"/>
              </w:rPr>
            </w:pPr>
          </w:p>
          <w:p w14:paraId="3BA32DEB" w14:textId="248B540A" w:rsidR="006D76C6" w:rsidRDefault="006D76C6" w:rsidP="006C1B7E">
            <w:pPr>
              <w:jc w:val="both"/>
              <w:rPr>
                <w:rFonts w:ascii="Calibri" w:hAnsi="Calibri" w:cs="Calibri"/>
                <w:color w:val="000000"/>
                <w:sz w:val="20"/>
                <w:szCs w:val="20"/>
              </w:rPr>
            </w:pPr>
            <w:del w:id="933" w:author="Negin Fazel" w:date="2020-08-01T09:43:00Z">
              <w:r w:rsidRPr="00242B3F" w:rsidDel="00E359DB">
                <w:rPr>
                  <w:rFonts w:ascii="Calibri" w:hAnsi="Calibri" w:cs="Calibri"/>
                  <w:color w:val="000000"/>
                  <w:sz w:val="20"/>
                  <w:szCs w:val="20"/>
                </w:rPr>
                <w:delText>BIB_CDR.FCT_CDR_PREPAID_RATED</w:delText>
              </w:r>
            </w:del>
            <w:ins w:id="934" w:author="Negin Fazel" w:date="2020-08-01T09:43:00Z">
              <w:r w:rsidR="00E359DB">
                <w:rPr>
                  <w:rFonts w:ascii="Calibri" w:hAnsi="Calibri" w:cs="Calibri"/>
                  <w:color w:val="000000"/>
                  <w:sz w:val="20"/>
                  <w:szCs w:val="20"/>
                </w:rPr>
                <w:t>CCN VOICE CDR,CCN SMS CDR,CCN GPRS CDR</w:t>
              </w:r>
            </w:ins>
          </w:p>
          <w:p w14:paraId="52C12F8D" w14:textId="3A6123B2" w:rsidR="006D76C6" w:rsidRPr="00415DEC" w:rsidRDefault="006D76C6" w:rsidP="006C1B7E">
            <w:pPr>
              <w:jc w:val="both"/>
              <w:rPr>
                <w:rFonts w:ascii="Calibri" w:hAnsi="Calibri" w:cs="Calibri"/>
                <w:color w:val="000000"/>
                <w:sz w:val="20"/>
                <w:szCs w:val="20"/>
              </w:rPr>
            </w:pPr>
          </w:p>
        </w:tc>
        <w:tc>
          <w:tcPr>
            <w:tcW w:w="1187" w:type="dxa"/>
            <w:vMerge w:val="restart"/>
            <w:tcBorders>
              <w:left w:val="nil"/>
              <w:right w:val="single" w:sz="8" w:space="0" w:color="D9D9D9"/>
            </w:tcBorders>
            <w:shd w:val="clear" w:color="000000" w:fill="FFFFFF"/>
            <w:noWrap/>
            <w:vAlign w:val="center"/>
          </w:tcPr>
          <w:p w14:paraId="584A02E5" w14:textId="77777777" w:rsidR="006D76C6" w:rsidRPr="00415DEC" w:rsidRDefault="006D76C6" w:rsidP="006C1B7E">
            <w:pPr>
              <w:jc w:val="both"/>
              <w:rPr>
                <w:rFonts w:ascii="Calibri" w:hAnsi="Calibri" w:cs="Calibri"/>
                <w:color w:val="000000"/>
                <w:sz w:val="20"/>
                <w:szCs w:val="20"/>
              </w:rPr>
            </w:pPr>
          </w:p>
        </w:tc>
        <w:tc>
          <w:tcPr>
            <w:tcW w:w="3252" w:type="dxa"/>
            <w:vMerge/>
            <w:tcBorders>
              <w:left w:val="single" w:sz="8" w:space="0" w:color="D9D9D9"/>
              <w:bottom w:val="single" w:sz="8" w:space="0" w:color="D9D9D9"/>
              <w:right w:val="single" w:sz="8" w:space="0" w:color="D9D9D9"/>
            </w:tcBorders>
            <w:shd w:val="clear" w:color="000000" w:fill="FFFFFF"/>
            <w:vAlign w:val="center"/>
          </w:tcPr>
          <w:p w14:paraId="2A5E00C1" w14:textId="77777777" w:rsidR="006D76C6" w:rsidRPr="00415DEC" w:rsidRDefault="006D76C6" w:rsidP="006C1B7E">
            <w:pPr>
              <w:jc w:val="both"/>
              <w:rPr>
                <w:rFonts w:ascii="Calibri" w:hAnsi="Calibri" w:cs="Calibri"/>
                <w:color w:val="000000"/>
                <w:sz w:val="20"/>
                <w:szCs w:val="20"/>
              </w:rPr>
            </w:pPr>
          </w:p>
        </w:tc>
      </w:tr>
      <w:tr w:rsidR="006D76C6" w:rsidRPr="00415DEC" w14:paraId="228F8D76" w14:textId="77777777" w:rsidTr="00D631D6">
        <w:trPr>
          <w:trHeight w:val="216"/>
        </w:trPr>
        <w:tc>
          <w:tcPr>
            <w:tcW w:w="1352" w:type="dxa"/>
            <w:vMerge/>
            <w:tcBorders>
              <w:left w:val="single" w:sz="8" w:space="0" w:color="D9D9D9"/>
              <w:bottom w:val="single" w:sz="8" w:space="0" w:color="D9D9D9"/>
              <w:right w:val="single" w:sz="8" w:space="0" w:color="D9D9D9"/>
            </w:tcBorders>
            <w:shd w:val="clear" w:color="auto" w:fill="auto"/>
            <w:noWrap/>
            <w:vAlign w:val="center"/>
          </w:tcPr>
          <w:p w14:paraId="0C778570" w14:textId="77777777" w:rsidR="006D76C6" w:rsidRPr="00415DEC" w:rsidRDefault="006D76C6" w:rsidP="006C1B7E">
            <w:pPr>
              <w:jc w:val="both"/>
              <w:rPr>
                <w:rFonts w:ascii="Calibri" w:hAnsi="Calibri" w:cs="Calibri"/>
                <w:color w:val="000000"/>
                <w:sz w:val="20"/>
                <w:szCs w:val="20"/>
              </w:rPr>
            </w:pPr>
          </w:p>
        </w:tc>
        <w:tc>
          <w:tcPr>
            <w:tcW w:w="3909" w:type="dxa"/>
            <w:tcBorders>
              <w:top w:val="nil"/>
              <w:left w:val="nil"/>
              <w:bottom w:val="single" w:sz="8" w:space="0" w:color="D9D9D9"/>
              <w:right w:val="single" w:sz="8" w:space="0" w:color="D9D9D9"/>
            </w:tcBorders>
            <w:shd w:val="clear" w:color="000000" w:fill="FFFFFF"/>
            <w:noWrap/>
            <w:vAlign w:val="center"/>
          </w:tcPr>
          <w:p w14:paraId="6046D900" w14:textId="1A04E5E7" w:rsidR="006D76C6" w:rsidRDefault="006D76C6" w:rsidP="006C1B7E">
            <w:pPr>
              <w:jc w:val="both"/>
              <w:rPr>
                <w:rFonts w:ascii="Calibri" w:hAnsi="Calibri" w:cs="Calibri"/>
                <w:color w:val="000000"/>
                <w:sz w:val="20"/>
                <w:szCs w:val="20"/>
              </w:rPr>
            </w:pPr>
            <w:r>
              <w:rPr>
                <w:rFonts w:ascii="Calibri" w:hAnsi="Calibri" w:cs="Calibri"/>
                <w:color w:val="000000"/>
                <w:sz w:val="20"/>
                <w:szCs w:val="20"/>
              </w:rPr>
              <w:t>Excel Sheet : Site Cost</w:t>
            </w:r>
          </w:p>
        </w:tc>
        <w:tc>
          <w:tcPr>
            <w:tcW w:w="1187" w:type="dxa"/>
            <w:vMerge/>
            <w:tcBorders>
              <w:left w:val="nil"/>
              <w:right w:val="single" w:sz="8" w:space="0" w:color="D9D9D9"/>
            </w:tcBorders>
            <w:shd w:val="clear" w:color="000000" w:fill="FFFFFF"/>
            <w:noWrap/>
            <w:vAlign w:val="center"/>
          </w:tcPr>
          <w:p w14:paraId="18FFC180" w14:textId="77777777" w:rsidR="006D76C6" w:rsidRPr="00415DEC" w:rsidRDefault="006D76C6" w:rsidP="006C1B7E">
            <w:pPr>
              <w:jc w:val="both"/>
              <w:rPr>
                <w:rFonts w:ascii="Calibri" w:hAnsi="Calibri" w:cs="Calibri"/>
                <w:color w:val="000000"/>
                <w:sz w:val="20"/>
                <w:szCs w:val="20"/>
              </w:rPr>
            </w:pPr>
          </w:p>
        </w:tc>
        <w:tc>
          <w:tcPr>
            <w:tcW w:w="3252" w:type="dxa"/>
            <w:tcBorders>
              <w:left w:val="single" w:sz="8" w:space="0" w:color="D9D9D9"/>
              <w:bottom w:val="single" w:sz="8" w:space="0" w:color="D9D9D9"/>
              <w:right w:val="single" w:sz="8" w:space="0" w:color="D9D9D9"/>
            </w:tcBorders>
            <w:shd w:val="clear" w:color="000000" w:fill="FFFFFF"/>
            <w:vAlign w:val="center"/>
          </w:tcPr>
          <w:p w14:paraId="26AEFF94" w14:textId="314F4AE7" w:rsidR="006D76C6" w:rsidRPr="00415DEC" w:rsidRDefault="006D76C6" w:rsidP="006C1B7E">
            <w:pPr>
              <w:jc w:val="both"/>
              <w:rPr>
                <w:rFonts w:ascii="Calibri" w:hAnsi="Calibri" w:cs="Calibri"/>
                <w:color w:val="000000"/>
                <w:sz w:val="20"/>
                <w:szCs w:val="20"/>
              </w:rPr>
            </w:pPr>
            <w:r w:rsidRPr="00097951">
              <w:rPr>
                <w:rFonts w:ascii="Calibri" w:hAnsi="Calibri" w:cs="Calibri"/>
                <w:color w:val="000000"/>
                <w:sz w:val="20"/>
                <w:szCs w:val="20"/>
              </w:rPr>
              <w:t>mt_site_cost_finance</w:t>
            </w:r>
          </w:p>
        </w:tc>
      </w:tr>
      <w:tr w:rsidR="006D76C6" w:rsidRPr="00415DEC" w14:paraId="768C8BE5" w14:textId="77777777" w:rsidTr="00D631D6">
        <w:trPr>
          <w:trHeight w:val="216"/>
        </w:trPr>
        <w:tc>
          <w:tcPr>
            <w:tcW w:w="1352" w:type="dxa"/>
            <w:tcBorders>
              <w:left w:val="single" w:sz="8" w:space="0" w:color="D9D9D9"/>
              <w:bottom w:val="single" w:sz="8" w:space="0" w:color="D9D9D9"/>
              <w:right w:val="single" w:sz="8" w:space="0" w:color="D9D9D9"/>
            </w:tcBorders>
            <w:shd w:val="clear" w:color="auto" w:fill="auto"/>
            <w:noWrap/>
            <w:vAlign w:val="center"/>
          </w:tcPr>
          <w:p w14:paraId="4E5DCF85" w14:textId="27D323B4" w:rsidR="006D76C6" w:rsidRPr="00415DEC" w:rsidRDefault="00547B96" w:rsidP="006C1B7E">
            <w:pPr>
              <w:jc w:val="both"/>
              <w:rPr>
                <w:rFonts w:ascii="Calibri" w:hAnsi="Calibri" w:cs="Calibri"/>
                <w:color w:val="000000"/>
                <w:sz w:val="20"/>
                <w:szCs w:val="20"/>
              </w:rPr>
            </w:pPr>
            <w:r>
              <w:rPr>
                <w:rFonts w:ascii="Calibri" w:hAnsi="Calibri" w:cs="Calibri"/>
                <w:color w:val="000000"/>
                <w:sz w:val="20"/>
                <w:szCs w:val="20"/>
              </w:rPr>
              <w:t>Site Details</w:t>
            </w:r>
          </w:p>
        </w:tc>
        <w:tc>
          <w:tcPr>
            <w:tcW w:w="3909" w:type="dxa"/>
            <w:tcBorders>
              <w:top w:val="nil"/>
              <w:left w:val="nil"/>
              <w:bottom w:val="single" w:sz="8" w:space="0" w:color="D9D9D9"/>
              <w:right w:val="single" w:sz="8" w:space="0" w:color="D9D9D9"/>
            </w:tcBorders>
            <w:shd w:val="clear" w:color="000000" w:fill="FFFFFF"/>
            <w:noWrap/>
            <w:vAlign w:val="center"/>
          </w:tcPr>
          <w:p w14:paraId="7FEEFE4D" w14:textId="4B58579D" w:rsidR="006D76C6" w:rsidRDefault="006D76C6" w:rsidP="006C1B7E">
            <w:pPr>
              <w:jc w:val="both"/>
              <w:rPr>
                <w:rFonts w:ascii="Calibri" w:hAnsi="Calibri" w:cs="Calibri"/>
                <w:color w:val="000000"/>
                <w:sz w:val="20"/>
                <w:szCs w:val="20"/>
              </w:rPr>
            </w:pPr>
            <w:r>
              <w:rPr>
                <w:rFonts w:ascii="Calibri" w:hAnsi="Calibri" w:cs="Calibri"/>
                <w:color w:val="000000"/>
                <w:sz w:val="20"/>
                <w:szCs w:val="20"/>
              </w:rPr>
              <w:t>Excel Sheet : Site Report</w:t>
            </w:r>
          </w:p>
        </w:tc>
        <w:tc>
          <w:tcPr>
            <w:tcW w:w="1187" w:type="dxa"/>
            <w:vMerge/>
            <w:tcBorders>
              <w:left w:val="nil"/>
              <w:bottom w:val="single" w:sz="8" w:space="0" w:color="D9D9D9"/>
              <w:right w:val="single" w:sz="8" w:space="0" w:color="D9D9D9"/>
            </w:tcBorders>
            <w:shd w:val="clear" w:color="000000" w:fill="FFFFFF"/>
            <w:noWrap/>
            <w:vAlign w:val="center"/>
          </w:tcPr>
          <w:p w14:paraId="0E9EB9C6" w14:textId="77777777" w:rsidR="006D76C6" w:rsidRPr="00415DEC" w:rsidRDefault="006D76C6" w:rsidP="006C1B7E">
            <w:pPr>
              <w:jc w:val="both"/>
              <w:rPr>
                <w:rFonts w:ascii="Calibri" w:hAnsi="Calibri" w:cs="Calibri"/>
                <w:color w:val="000000"/>
                <w:sz w:val="20"/>
                <w:szCs w:val="20"/>
              </w:rPr>
            </w:pPr>
          </w:p>
        </w:tc>
        <w:tc>
          <w:tcPr>
            <w:tcW w:w="3252" w:type="dxa"/>
            <w:tcBorders>
              <w:left w:val="single" w:sz="8" w:space="0" w:color="D9D9D9"/>
              <w:bottom w:val="single" w:sz="8" w:space="0" w:color="D9D9D9"/>
              <w:right w:val="single" w:sz="8" w:space="0" w:color="D9D9D9"/>
            </w:tcBorders>
            <w:shd w:val="clear" w:color="000000" w:fill="FFFFFF"/>
            <w:vAlign w:val="center"/>
          </w:tcPr>
          <w:p w14:paraId="7A49A6AF" w14:textId="6B3C8BDC" w:rsidR="006D76C6" w:rsidRPr="00415DEC" w:rsidRDefault="006D76C6" w:rsidP="006C1B7E">
            <w:pPr>
              <w:jc w:val="both"/>
              <w:rPr>
                <w:rFonts w:ascii="Calibri" w:hAnsi="Calibri" w:cs="Calibri"/>
                <w:color w:val="000000"/>
                <w:sz w:val="20"/>
                <w:szCs w:val="20"/>
              </w:rPr>
            </w:pPr>
            <w:r w:rsidRPr="006D76C6">
              <w:rPr>
                <w:rFonts w:ascii="Calibri" w:hAnsi="Calibri" w:cs="Calibri"/>
                <w:color w:val="000000"/>
                <w:sz w:val="20"/>
                <w:szCs w:val="20"/>
              </w:rPr>
              <w:t>dim_base_station_details</w:t>
            </w:r>
          </w:p>
        </w:tc>
      </w:tr>
      <w:tr w:rsidR="005032E0" w:rsidRPr="00415DEC" w14:paraId="20BB6553" w14:textId="77777777" w:rsidTr="00D631D6">
        <w:trPr>
          <w:trHeight w:val="615"/>
        </w:trPr>
        <w:tc>
          <w:tcPr>
            <w:tcW w:w="1352" w:type="dxa"/>
            <w:tcBorders>
              <w:top w:val="nil"/>
              <w:left w:val="single" w:sz="8" w:space="0" w:color="D9D9D9"/>
              <w:bottom w:val="single" w:sz="8" w:space="0" w:color="D9D9D9"/>
              <w:right w:val="single" w:sz="8" w:space="0" w:color="D9D9D9"/>
            </w:tcBorders>
            <w:shd w:val="clear" w:color="auto" w:fill="auto"/>
            <w:noWrap/>
            <w:vAlign w:val="center"/>
            <w:hideMark/>
          </w:tcPr>
          <w:p w14:paraId="2AE154D3"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Sim information</w:t>
            </w:r>
          </w:p>
        </w:tc>
        <w:tc>
          <w:tcPr>
            <w:tcW w:w="3909" w:type="dxa"/>
            <w:tcBorders>
              <w:top w:val="nil"/>
              <w:left w:val="nil"/>
              <w:bottom w:val="single" w:sz="8" w:space="0" w:color="D9D9D9"/>
              <w:right w:val="single" w:sz="8" w:space="0" w:color="D9D9D9"/>
            </w:tcBorders>
            <w:shd w:val="clear" w:color="000000" w:fill="FFFFFF"/>
            <w:noWrap/>
            <w:vAlign w:val="center"/>
            <w:hideMark/>
          </w:tcPr>
          <w:p w14:paraId="217FE318" w14:textId="7EC60429" w:rsidR="005032E0" w:rsidRPr="00415DEC" w:rsidRDefault="005032E0" w:rsidP="006C1B7E">
            <w:pPr>
              <w:jc w:val="both"/>
              <w:rPr>
                <w:rFonts w:ascii="Calibri" w:hAnsi="Calibri" w:cs="Calibri"/>
                <w:color w:val="000000"/>
                <w:sz w:val="20"/>
                <w:szCs w:val="20"/>
              </w:rPr>
            </w:pPr>
            <w:del w:id="935" w:author="Negin Fazel" w:date="2020-08-01T09:43:00Z">
              <w:r w:rsidRPr="00415DEC" w:rsidDel="00E359DB">
                <w:rPr>
                  <w:rFonts w:ascii="Calibri" w:hAnsi="Calibri" w:cs="Calibri"/>
                  <w:color w:val="000000"/>
                  <w:sz w:val="20"/>
                  <w:szCs w:val="20"/>
                </w:rPr>
                <w:delText>STG_GEN.SRC_ABL_GSM_SIMS_MASTER</w:delText>
              </w:r>
            </w:del>
            <w:ins w:id="936" w:author="Negin Fazel" w:date="2020-08-01T10:59:00Z">
              <w:r w:rsidR="00DC4CC7">
                <w:rPr>
                  <w:rFonts w:ascii="Calibri" w:hAnsi="Calibri" w:cs="Calibri"/>
                  <w:color w:val="000000"/>
                  <w:sz w:val="20"/>
                  <w:szCs w:val="20"/>
                </w:rPr>
                <w:t xml:space="preserve"> </w:t>
              </w:r>
            </w:ins>
            <w:ins w:id="937" w:author="Negin Fazel" w:date="2020-08-01T09:43:00Z">
              <w:r w:rsidR="00E359DB">
                <w:rPr>
                  <w:rFonts w:ascii="Calibri" w:hAnsi="Calibri" w:cs="Calibri"/>
                  <w:color w:val="000000"/>
                  <w:sz w:val="20"/>
                  <w:szCs w:val="20"/>
                </w:rPr>
                <w:t xml:space="preserve">ABILITY </w:t>
              </w:r>
            </w:ins>
            <w:ins w:id="938" w:author="Negin Fazel" w:date="2020-08-01T09:44:00Z">
              <w:r w:rsidR="00E359DB">
                <w:rPr>
                  <w:rFonts w:ascii="Calibri" w:hAnsi="Calibri" w:cs="Calibri"/>
                  <w:color w:val="000000"/>
                  <w:sz w:val="20"/>
                  <w:szCs w:val="20"/>
                </w:rPr>
                <w:t>GSM SIMS MASTER</w:t>
              </w:r>
            </w:ins>
            <w:r w:rsidRPr="00415DEC">
              <w:rPr>
                <w:rFonts w:ascii="Calibri" w:hAnsi="Calibri" w:cs="Calibri"/>
                <w:color w:val="000000"/>
                <w:sz w:val="20"/>
                <w:szCs w:val="20"/>
              </w:rPr>
              <w:t xml:space="preserve"> </w:t>
            </w:r>
          </w:p>
        </w:tc>
        <w:tc>
          <w:tcPr>
            <w:tcW w:w="1187" w:type="dxa"/>
            <w:tcBorders>
              <w:top w:val="nil"/>
              <w:left w:val="nil"/>
              <w:bottom w:val="single" w:sz="8" w:space="0" w:color="D9D9D9"/>
              <w:right w:val="single" w:sz="8" w:space="0" w:color="D9D9D9"/>
            </w:tcBorders>
            <w:shd w:val="clear" w:color="000000" w:fill="FFFFFF"/>
            <w:noWrap/>
            <w:vAlign w:val="center"/>
            <w:hideMark/>
          </w:tcPr>
          <w:p w14:paraId="4237CB49"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CBS</w:t>
            </w:r>
          </w:p>
        </w:tc>
        <w:tc>
          <w:tcPr>
            <w:tcW w:w="3252" w:type="dxa"/>
            <w:tcBorders>
              <w:top w:val="nil"/>
              <w:left w:val="nil"/>
              <w:bottom w:val="single" w:sz="8" w:space="0" w:color="D9D9D9"/>
              <w:right w:val="single" w:sz="8" w:space="0" w:color="D9D9D9"/>
            </w:tcBorders>
            <w:shd w:val="clear" w:color="000000" w:fill="FFFFFF"/>
            <w:noWrap/>
            <w:vAlign w:val="center"/>
            <w:hideMark/>
          </w:tcPr>
          <w:p w14:paraId="717E98DE" w14:textId="1CFD6355" w:rsidR="005032E0" w:rsidRPr="00415DEC" w:rsidRDefault="00EE54EA" w:rsidP="006C1B7E">
            <w:pPr>
              <w:jc w:val="both"/>
              <w:rPr>
                <w:rFonts w:ascii="Calibri" w:hAnsi="Calibri" w:cs="Calibri"/>
                <w:color w:val="000000"/>
                <w:sz w:val="20"/>
                <w:szCs w:val="20"/>
              </w:rPr>
            </w:pPr>
            <w:ins w:id="939" w:author="P.Mahmoudi" w:date="2020-07-29T13:38:00Z">
              <w:r w:rsidRPr="00EE54EA">
                <w:rPr>
                  <w:rFonts w:ascii="Calibri" w:hAnsi="Calibri" w:cs="Calibri"/>
                  <w:color w:val="000000"/>
                  <w:sz w:val="20"/>
                  <w:szCs w:val="20"/>
                </w:rPr>
                <w:t>edl_simtype</w:t>
              </w:r>
            </w:ins>
            <w:del w:id="940" w:author="P.Mahmoudi" w:date="2020-07-29T13:38:00Z">
              <w:r w:rsidR="005032E0" w:rsidRPr="00242B3F" w:rsidDel="00EE54EA">
                <w:rPr>
                  <w:rFonts w:ascii="Calibri" w:hAnsi="Calibri" w:cs="Calibri"/>
                  <w:color w:val="000000"/>
                  <w:sz w:val="20"/>
                  <w:szCs w:val="20"/>
                </w:rPr>
                <w:delText>edl_sim_type</w:delText>
              </w:r>
            </w:del>
          </w:p>
        </w:tc>
      </w:tr>
      <w:tr w:rsidR="005032E0" w:rsidRPr="00415DEC" w14:paraId="49FD69B9" w14:textId="77777777" w:rsidTr="00D631D6">
        <w:trPr>
          <w:trHeight w:val="615"/>
        </w:trPr>
        <w:tc>
          <w:tcPr>
            <w:tcW w:w="1352" w:type="dxa"/>
            <w:tcBorders>
              <w:top w:val="nil"/>
              <w:left w:val="single" w:sz="8" w:space="0" w:color="D9D9D9"/>
              <w:bottom w:val="single" w:sz="8" w:space="0" w:color="D9D9D9"/>
              <w:right w:val="single" w:sz="8" w:space="0" w:color="D9D9D9"/>
            </w:tcBorders>
            <w:shd w:val="clear" w:color="auto" w:fill="auto"/>
            <w:noWrap/>
            <w:vAlign w:val="center"/>
            <w:hideMark/>
          </w:tcPr>
          <w:p w14:paraId="502AF18D"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Handset information</w:t>
            </w:r>
          </w:p>
        </w:tc>
        <w:tc>
          <w:tcPr>
            <w:tcW w:w="3909" w:type="dxa"/>
            <w:tcBorders>
              <w:top w:val="nil"/>
              <w:left w:val="nil"/>
              <w:bottom w:val="single" w:sz="8" w:space="0" w:color="D9D9D9"/>
              <w:right w:val="single" w:sz="8" w:space="0" w:color="D9D9D9"/>
            </w:tcBorders>
            <w:shd w:val="clear" w:color="000000" w:fill="FFFFFF"/>
            <w:noWrap/>
            <w:vAlign w:val="center"/>
            <w:hideMark/>
          </w:tcPr>
          <w:p w14:paraId="1A81843E" w14:textId="61481275" w:rsidR="005032E0" w:rsidRPr="00415DEC" w:rsidRDefault="005032E0" w:rsidP="006C1B7E">
            <w:pPr>
              <w:jc w:val="both"/>
              <w:rPr>
                <w:rFonts w:ascii="Calibri" w:hAnsi="Calibri" w:cs="Calibri"/>
                <w:color w:val="000000"/>
                <w:sz w:val="20"/>
                <w:szCs w:val="20"/>
              </w:rPr>
            </w:pPr>
            <w:del w:id="941" w:author="Negin Fazel" w:date="2020-08-01T09:44:00Z">
              <w:r w:rsidRPr="00415DEC" w:rsidDel="00E359DB">
                <w:rPr>
                  <w:rFonts w:ascii="Calibri" w:hAnsi="Calibri" w:cs="Calibri"/>
                  <w:color w:val="000000"/>
                  <w:sz w:val="20"/>
                  <w:szCs w:val="20"/>
                </w:rPr>
                <w:delText>STG_CDR.SRC_GEMALTO_OTA_DEVICE</w:delText>
              </w:r>
            </w:del>
            <w:ins w:id="942" w:author="Negin Fazel" w:date="2020-08-01T10:59:00Z">
              <w:r w:rsidR="00DC4CC7">
                <w:rPr>
                  <w:rFonts w:ascii="Calibri" w:hAnsi="Calibri" w:cs="Calibri"/>
                  <w:color w:val="000000"/>
                  <w:sz w:val="20"/>
                  <w:szCs w:val="20"/>
                </w:rPr>
                <w:t xml:space="preserve"> </w:t>
              </w:r>
            </w:ins>
            <w:ins w:id="943" w:author="Negin Fazel" w:date="2020-08-01T09:44:00Z">
              <w:r w:rsidR="00E359DB">
                <w:rPr>
                  <w:rFonts w:ascii="Calibri" w:hAnsi="Calibri" w:cs="Calibri"/>
                  <w:color w:val="000000"/>
                  <w:sz w:val="20"/>
                  <w:szCs w:val="20"/>
                </w:rPr>
                <w:t>GEMALTO OTFA DEVICE INFORMATION</w:t>
              </w:r>
            </w:ins>
            <w:r w:rsidRPr="00415DEC">
              <w:rPr>
                <w:rFonts w:ascii="Calibri" w:hAnsi="Calibri" w:cs="Calibri"/>
                <w:color w:val="000000"/>
                <w:sz w:val="20"/>
                <w:szCs w:val="20"/>
              </w:rPr>
              <w:t xml:space="preserve"> </w:t>
            </w:r>
          </w:p>
        </w:tc>
        <w:tc>
          <w:tcPr>
            <w:tcW w:w="1187" w:type="dxa"/>
            <w:tcBorders>
              <w:top w:val="nil"/>
              <w:left w:val="nil"/>
              <w:bottom w:val="single" w:sz="8" w:space="0" w:color="D9D9D9"/>
              <w:right w:val="single" w:sz="8" w:space="0" w:color="D9D9D9"/>
            </w:tcBorders>
            <w:shd w:val="clear" w:color="000000" w:fill="FFFFFF"/>
            <w:noWrap/>
            <w:vAlign w:val="center"/>
            <w:hideMark/>
          </w:tcPr>
          <w:p w14:paraId="75BB0614"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GEMALTO</w:t>
            </w:r>
          </w:p>
        </w:tc>
        <w:tc>
          <w:tcPr>
            <w:tcW w:w="3252" w:type="dxa"/>
            <w:tcBorders>
              <w:top w:val="nil"/>
              <w:left w:val="nil"/>
              <w:bottom w:val="single" w:sz="8" w:space="0" w:color="D9D9D9"/>
              <w:right w:val="single" w:sz="8" w:space="0" w:color="D9D9D9"/>
            </w:tcBorders>
            <w:shd w:val="clear" w:color="000000" w:fill="FFFFFF"/>
            <w:noWrap/>
            <w:vAlign w:val="center"/>
            <w:hideMark/>
          </w:tcPr>
          <w:p w14:paraId="22E51904"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edl_src_gemalto_ota_device</w:t>
            </w:r>
          </w:p>
        </w:tc>
      </w:tr>
      <w:tr w:rsidR="005032E0" w:rsidRPr="00415DEC" w14:paraId="5829AB9D" w14:textId="77777777" w:rsidTr="00D631D6">
        <w:trPr>
          <w:trHeight w:val="615"/>
        </w:trPr>
        <w:tc>
          <w:tcPr>
            <w:tcW w:w="1352" w:type="dxa"/>
            <w:vMerge w:val="restart"/>
            <w:tcBorders>
              <w:top w:val="nil"/>
              <w:left w:val="single" w:sz="8" w:space="0" w:color="D9D9D9"/>
              <w:bottom w:val="single" w:sz="8" w:space="0" w:color="D9D9D9"/>
              <w:right w:val="single" w:sz="8" w:space="0" w:color="D9D9D9"/>
            </w:tcBorders>
            <w:shd w:val="clear" w:color="auto" w:fill="auto"/>
            <w:noWrap/>
            <w:vAlign w:val="center"/>
            <w:hideMark/>
          </w:tcPr>
          <w:p w14:paraId="19CDABAF"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Customer Segmentation</w:t>
            </w:r>
          </w:p>
        </w:tc>
        <w:tc>
          <w:tcPr>
            <w:tcW w:w="3909" w:type="dxa"/>
            <w:tcBorders>
              <w:top w:val="nil"/>
              <w:left w:val="nil"/>
              <w:bottom w:val="single" w:sz="8" w:space="0" w:color="D9D9D9"/>
              <w:right w:val="single" w:sz="8" w:space="0" w:color="D9D9D9"/>
            </w:tcBorders>
            <w:shd w:val="clear" w:color="000000" w:fill="FFFFFF"/>
            <w:noWrap/>
            <w:vAlign w:val="center"/>
            <w:hideMark/>
          </w:tcPr>
          <w:p w14:paraId="43B9D853" w14:textId="77777777" w:rsidR="00E359DB" w:rsidRDefault="00E359DB" w:rsidP="00E359DB">
            <w:pPr>
              <w:autoSpaceDE w:val="0"/>
              <w:autoSpaceDN w:val="0"/>
              <w:adjustRightInd w:val="0"/>
              <w:rPr>
                <w:ins w:id="944" w:author="Negin Fazel" w:date="2020-08-01T09:57:00Z"/>
                <w:rFonts w:ascii="Consolas" w:hAnsi="Consolas" w:cs="Consolas"/>
                <w:color w:val="000000"/>
                <w:sz w:val="19"/>
                <w:szCs w:val="19"/>
              </w:rPr>
            </w:pPr>
            <w:ins w:id="945" w:author="Negin Fazel" w:date="2020-08-01T09:57:00Z">
              <w:r>
                <w:rPr>
                  <w:rFonts w:ascii="Consolas" w:hAnsi="Consolas" w:cs="Consolas"/>
                  <w:color w:val="000000"/>
                  <w:sz w:val="19"/>
                  <w:szCs w:val="19"/>
                </w:rPr>
                <w:t xml:space="preserve">CCN SDP </w:t>
              </w:r>
              <w:r>
                <w:rPr>
                  <w:rFonts w:ascii="Consolas" w:hAnsi="Consolas" w:cs="Consolas"/>
                  <w:color w:val="0000FF"/>
                  <w:sz w:val="19"/>
                  <w:szCs w:val="19"/>
                </w:rPr>
                <w:t>DUMP</w:t>
              </w:r>
              <w:r>
                <w:rPr>
                  <w:rFonts w:ascii="Consolas" w:hAnsi="Consolas" w:cs="Consolas"/>
                  <w:color w:val="000000"/>
                  <w:sz w:val="19"/>
                  <w:szCs w:val="19"/>
                </w:rPr>
                <w:t xml:space="preserve"> MAIN</w:t>
              </w:r>
            </w:ins>
          </w:p>
          <w:p w14:paraId="4BACD40C" w14:textId="77777777" w:rsidR="00E359DB" w:rsidRDefault="00E359DB" w:rsidP="00E359DB">
            <w:pPr>
              <w:autoSpaceDE w:val="0"/>
              <w:autoSpaceDN w:val="0"/>
              <w:adjustRightInd w:val="0"/>
              <w:rPr>
                <w:ins w:id="946" w:author="Negin Fazel" w:date="2020-08-01T09:57:00Z"/>
                <w:rFonts w:ascii="Consolas" w:hAnsi="Consolas" w:cs="Consolas"/>
                <w:color w:val="000000"/>
                <w:sz w:val="19"/>
                <w:szCs w:val="19"/>
              </w:rPr>
            </w:pPr>
            <w:ins w:id="947" w:author="Negin Fazel" w:date="2020-08-01T09:57:00Z">
              <w:r>
                <w:rPr>
                  <w:rFonts w:ascii="Consolas" w:hAnsi="Consolas" w:cs="Consolas"/>
                  <w:color w:val="000000"/>
                  <w:sz w:val="19"/>
                  <w:szCs w:val="19"/>
                </w:rPr>
                <w:t>AILITY CB PACKAGE</w:t>
              </w:r>
            </w:ins>
          </w:p>
          <w:p w14:paraId="404FBFC7" w14:textId="77777777" w:rsidR="00E359DB" w:rsidRDefault="00E359DB" w:rsidP="00E359DB">
            <w:pPr>
              <w:autoSpaceDE w:val="0"/>
              <w:autoSpaceDN w:val="0"/>
              <w:adjustRightInd w:val="0"/>
              <w:rPr>
                <w:ins w:id="948" w:author="Negin Fazel" w:date="2020-08-01T09:57:00Z"/>
                <w:rFonts w:ascii="Consolas" w:hAnsi="Consolas" w:cs="Consolas"/>
                <w:color w:val="000000"/>
                <w:sz w:val="19"/>
                <w:szCs w:val="19"/>
              </w:rPr>
            </w:pPr>
            <w:ins w:id="949" w:author="Negin Fazel" w:date="2020-08-01T09:57:00Z">
              <w:r>
                <w:rPr>
                  <w:rFonts w:ascii="Consolas" w:hAnsi="Consolas" w:cs="Consolas"/>
                  <w:color w:val="000000"/>
                  <w:sz w:val="19"/>
                  <w:szCs w:val="19"/>
                </w:rPr>
                <w:t xml:space="preserve">ABILITY GSM </w:t>
              </w:r>
              <w:r>
                <w:rPr>
                  <w:rFonts w:ascii="Consolas" w:hAnsi="Consolas" w:cs="Consolas"/>
                  <w:color w:val="0000FF"/>
                  <w:sz w:val="19"/>
                  <w:szCs w:val="19"/>
                </w:rPr>
                <w:t>SERVICE</w:t>
              </w:r>
              <w:r>
                <w:rPr>
                  <w:rFonts w:ascii="Consolas" w:hAnsi="Consolas" w:cs="Consolas"/>
                  <w:color w:val="000000"/>
                  <w:sz w:val="19"/>
                  <w:szCs w:val="19"/>
                </w:rPr>
                <w:t xml:space="preserve"> MAST </w:t>
              </w:r>
            </w:ins>
          </w:p>
          <w:p w14:paraId="02402B60" w14:textId="4E7D12F4" w:rsidR="005032E0" w:rsidRPr="00415DEC" w:rsidRDefault="00E359DB" w:rsidP="00E359DB">
            <w:pPr>
              <w:jc w:val="both"/>
              <w:rPr>
                <w:rFonts w:ascii="Calibri" w:hAnsi="Calibri" w:cs="Calibri"/>
                <w:color w:val="000000"/>
                <w:sz w:val="20"/>
                <w:szCs w:val="20"/>
              </w:rPr>
            </w:pPr>
            <w:ins w:id="950" w:author="Negin Fazel" w:date="2020-08-01T09:57:00Z">
              <w:r>
                <w:rPr>
                  <w:rFonts w:ascii="Consolas" w:hAnsi="Consolas" w:cs="Consolas"/>
                  <w:color w:val="000000"/>
                  <w:sz w:val="19"/>
                  <w:szCs w:val="19"/>
                </w:rPr>
                <w:t xml:space="preserve">ABILITY CB CHANGE </w:t>
              </w:r>
              <w:r>
                <w:rPr>
                  <w:rFonts w:ascii="Consolas" w:hAnsi="Consolas" w:cs="Consolas"/>
                  <w:color w:val="0000FF"/>
                  <w:sz w:val="19"/>
                  <w:szCs w:val="19"/>
                </w:rPr>
                <w:t>OWNER</w:t>
              </w:r>
              <w:r>
                <w:rPr>
                  <w:rFonts w:ascii="Consolas" w:hAnsi="Consolas" w:cs="Consolas"/>
                  <w:color w:val="000000"/>
                  <w:sz w:val="19"/>
                  <w:szCs w:val="19"/>
                </w:rPr>
                <w:t xml:space="preserve"> HISTORY</w:t>
              </w:r>
            </w:ins>
            <w:del w:id="951" w:author="Negin Fazel" w:date="2020-08-01T09:57:00Z">
              <w:r w:rsidR="005032E0" w:rsidRPr="00415DEC" w:rsidDel="00E359DB">
                <w:rPr>
                  <w:rFonts w:ascii="Calibri" w:hAnsi="Calibri" w:cs="Calibri"/>
                  <w:color w:val="000000"/>
                  <w:sz w:val="20"/>
                  <w:szCs w:val="20"/>
                </w:rPr>
                <w:delText xml:space="preserve">BIB_CDR.FCT_SUBS_CVS_SNAPM_IR </w:delText>
              </w:r>
            </w:del>
          </w:p>
        </w:tc>
        <w:tc>
          <w:tcPr>
            <w:tcW w:w="1187" w:type="dxa"/>
            <w:tcBorders>
              <w:top w:val="nil"/>
              <w:left w:val="nil"/>
              <w:bottom w:val="single" w:sz="8" w:space="0" w:color="D9D9D9"/>
              <w:right w:val="single" w:sz="8" w:space="0" w:color="D9D9D9"/>
            </w:tcBorders>
            <w:shd w:val="clear" w:color="000000" w:fill="FFFFFF"/>
            <w:noWrap/>
            <w:vAlign w:val="center"/>
            <w:hideMark/>
          </w:tcPr>
          <w:p w14:paraId="72CCAA55" w14:textId="3BBD5AE1" w:rsidR="005032E0" w:rsidRPr="00415DEC" w:rsidRDefault="005032E0" w:rsidP="006C1B7E">
            <w:pPr>
              <w:jc w:val="both"/>
              <w:rPr>
                <w:rFonts w:ascii="Calibri" w:hAnsi="Calibri" w:cs="Calibri"/>
                <w:color w:val="000000"/>
                <w:sz w:val="20"/>
                <w:szCs w:val="20"/>
              </w:rPr>
            </w:pPr>
            <w:del w:id="952" w:author="Negin Fazel" w:date="2020-08-01T09:57:00Z">
              <w:r w:rsidDel="00082CAC">
                <w:rPr>
                  <w:rFonts w:ascii="Calibri" w:hAnsi="Calibri" w:cs="Calibri"/>
                  <w:color w:val="000000"/>
                  <w:sz w:val="20"/>
                  <w:szCs w:val="20"/>
                </w:rPr>
                <w:delText>BIB</w:delText>
              </w:r>
            </w:del>
            <w:ins w:id="953" w:author="Negin Fazel" w:date="2020-08-01T09:57:00Z">
              <w:r w:rsidR="00082CAC">
                <w:rPr>
                  <w:rFonts w:ascii="Calibri" w:hAnsi="Calibri" w:cs="Calibri"/>
                  <w:color w:val="000000"/>
                  <w:sz w:val="20"/>
                  <w:szCs w:val="20"/>
                </w:rPr>
                <w:t>CBS/CCN</w:t>
              </w:r>
            </w:ins>
          </w:p>
        </w:tc>
        <w:tc>
          <w:tcPr>
            <w:tcW w:w="3252" w:type="dxa"/>
            <w:vMerge w:val="restart"/>
            <w:tcBorders>
              <w:top w:val="nil"/>
              <w:left w:val="single" w:sz="8" w:space="0" w:color="D9D9D9"/>
              <w:bottom w:val="single" w:sz="8" w:space="0" w:color="D9D9D9"/>
              <w:right w:val="single" w:sz="8" w:space="0" w:color="D9D9D9"/>
            </w:tcBorders>
            <w:shd w:val="clear" w:color="000000" w:fill="FFFFFF"/>
            <w:vAlign w:val="center"/>
            <w:hideMark/>
          </w:tcPr>
          <w:p w14:paraId="30AF8262"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edl_fct_subs_cvs_snapm_ir</w:t>
            </w:r>
          </w:p>
        </w:tc>
      </w:tr>
      <w:tr w:rsidR="005032E0" w:rsidRPr="00415DEC" w14:paraId="40598430" w14:textId="77777777" w:rsidTr="00D631D6">
        <w:trPr>
          <w:trHeight w:val="615"/>
        </w:trPr>
        <w:tc>
          <w:tcPr>
            <w:tcW w:w="1352" w:type="dxa"/>
            <w:vMerge/>
            <w:tcBorders>
              <w:top w:val="nil"/>
              <w:left w:val="single" w:sz="8" w:space="0" w:color="D9D9D9"/>
              <w:bottom w:val="single" w:sz="8" w:space="0" w:color="D9D9D9"/>
              <w:right w:val="single" w:sz="8" w:space="0" w:color="D9D9D9"/>
            </w:tcBorders>
            <w:vAlign w:val="center"/>
            <w:hideMark/>
          </w:tcPr>
          <w:p w14:paraId="51A980D9" w14:textId="77777777" w:rsidR="005032E0" w:rsidRPr="00415DEC" w:rsidRDefault="005032E0" w:rsidP="006C1B7E">
            <w:pPr>
              <w:jc w:val="both"/>
              <w:rPr>
                <w:rFonts w:ascii="Calibri" w:hAnsi="Calibri" w:cs="Calibri"/>
                <w:color w:val="000000"/>
                <w:sz w:val="20"/>
                <w:szCs w:val="20"/>
              </w:rPr>
            </w:pPr>
          </w:p>
        </w:tc>
        <w:tc>
          <w:tcPr>
            <w:tcW w:w="3909" w:type="dxa"/>
            <w:tcBorders>
              <w:top w:val="nil"/>
              <w:left w:val="nil"/>
              <w:bottom w:val="single" w:sz="8" w:space="0" w:color="D9D9D9"/>
              <w:right w:val="single" w:sz="8" w:space="0" w:color="D9D9D9"/>
            </w:tcBorders>
            <w:shd w:val="clear" w:color="000000" w:fill="FFFFFF"/>
            <w:noWrap/>
            <w:vAlign w:val="center"/>
            <w:hideMark/>
          </w:tcPr>
          <w:p w14:paraId="6EC0E45D" w14:textId="77777777" w:rsidR="005032E0" w:rsidRPr="00415DEC" w:rsidRDefault="005032E0" w:rsidP="006C1B7E">
            <w:pPr>
              <w:jc w:val="both"/>
              <w:rPr>
                <w:rFonts w:ascii="Calibri" w:hAnsi="Calibri" w:cs="Calibri"/>
                <w:color w:val="000000"/>
                <w:sz w:val="20"/>
                <w:szCs w:val="20"/>
              </w:rPr>
            </w:pPr>
            <w:r w:rsidRPr="00415DEC">
              <w:rPr>
                <w:rFonts w:ascii="Calibri" w:hAnsi="Calibri" w:cs="Calibri"/>
                <w:color w:val="000000"/>
                <w:sz w:val="20"/>
                <w:szCs w:val="20"/>
              </w:rPr>
              <w:t xml:space="preserve">BIB.DIM_CUSTOMER_SEGMENT </w:t>
            </w:r>
          </w:p>
        </w:tc>
        <w:tc>
          <w:tcPr>
            <w:tcW w:w="1187" w:type="dxa"/>
            <w:tcBorders>
              <w:top w:val="nil"/>
              <w:left w:val="nil"/>
              <w:bottom w:val="single" w:sz="8" w:space="0" w:color="D9D9D9"/>
              <w:right w:val="single" w:sz="8" w:space="0" w:color="D9D9D9"/>
            </w:tcBorders>
            <w:shd w:val="clear" w:color="000000" w:fill="FFFFFF"/>
            <w:noWrap/>
            <w:vAlign w:val="center"/>
            <w:hideMark/>
          </w:tcPr>
          <w:p w14:paraId="7905B453" w14:textId="77777777" w:rsidR="005032E0" w:rsidRPr="00415DEC" w:rsidRDefault="005032E0" w:rsidP="006C1B7E">
            <w:pPr>
              <w:jc w:val="both"/>
              <w:rPr>
                <w:rFonts w:ascii="Calibri" w:hAnsi="Calibri" w:cs="Calibri"/>
                <w:color w:val="000000"/>
                <w:sz w:val="20"/>
                <w:szCs w:val="20"/>
              </w:rPr>
            </w:pPr>
            <w:r>
              <w:rPr>
                <w:rFonts w:ascii="Calibri" w:hAnsi="Calibri" w:cs="Calibri"/>
                <w:color w:val="000000"/>
                <w:sz w:val="20"/>
                <w:szCs w:val="20"/>
              </w:rPr>
              <w:t>BIB</w:t>
            </w:r>
          </w:p>
        </w:tc>
        <w:tc>
          <w:tcPr>
            <w:tcW w:w="3252" w:type="dxa"/>
            <w:vMerge/>
            <w:tcBorders>
              <w:top w:val="nil"/>
              <w:left w:val="single" w:sz="8" w:space="0" w:color="D9D9D9"/>
              <w:bottom w:val="single" w:sz="8" w:space="0" w:color="D9D9D9"/>
              <w:right w:val="single" w:sz="8" w:space="0" w:color="D9D9D9"/>
            </w:tcBorders>
            <w:vAlign w:val="center"/>
            <w:hideMark/>
          </w:tcPr>
          <w:p w14:paraId="6AE3CDC2" w14:textId="77777777" w:rsidR="005032E0" w:rsidRPr="00415DEC" w:rsidRDefault="005032E0" w:rsidP="006C1B7E">
            <w:pPr>
              <w:jc w:val="both"/>
              <w:rPr>
                <w:rFonts w:ascii="Calibri" w:hAnsi="Calibri" w:cs="Calibri"/>
                <w:color w:val="000000"/>
                <w:sz w:val="20"/>
                <w:szCs w:val="20"/>
              </w:rPr>
            </w:pPr>
          </w:p>
        </w:tc>
      </w:tr>
    </w:tbl>
    <w:p w14:paraId="346AF306" w14:textId="7666F989" w:rsidR="00F84D8A" w:rsidRPr="00921BA2" w:rsidRDefault="00947ED4" w:rsidP="006C1B7E">
      <w:pPr>
        <w:pStyle w:val="Heading2"/>
        <w:ind w:left="0" w:firstLine="0"/>
        <w:jc w:val="both"/>
      </w:pPr>
      <w:bookmarkStart w:id="954" w:name="_Toc40629093"/>
      <w:r w:rsidRPr="00921BA2">
        <w:t>5.</w:t>
      </w:r>
      <w:r w:rsidR="004F2794" w:rsidRPr="00921BA2">
        <w:t>2</w:t>
      </w:r>
      <w:r w:rsidRPr="00921BA2">
        <w:t xml:space="preserve"> </w:t>
      </w:r>
      <w:r w:rsidR="00F84D8A" w:rsidRPr="00921BA2">
        <w:t>Data Flow Diagram</w:t>
      </w:r>
      <w:bookmarkEnd w:id="954"/>
    </w:p>
    <w:p w14:paraId="5953491B" w14:textId="1103666A" w:rsidR="00E42FD4" w:rsidRDefault="00F84D8A" w:rsidP="006C1B7E">
      <w:pPr>
        <w:jc w:val="both"/>
        <w:rPr>
          <w:rFonts w:cstheme="minorHAnsi"/>
          <w:sz w:val="24"/>
        </w:rPr>
      </w:pPr>
      <w:r w:rsidRPr="000D65E9">
        <w:rPr>
          <w:color w:val="000000"/>
          <w:sz w:val="24"/>
        </w:rPr>
        <w:t>T</w:t>
      </w:r>
      <w:r w:rsidR="00E42FD4" w:rsidRPr="00CB1C3D">
        <w:rPr>
          <w:rFonts w:cstheme="minorHAnsi"/>
          <w:sz w:val="24"/>
        </w:rPr>
        <w:t>his section provides an overview of data flow for the use-case</w:t>
      </w:r>
      <w:r w:rsidR="00E42FD4">
        <w:rPr>
          <w:rFonts w:cstheme="minorHAnsi"/>
          <w:sz w:val="24"/>
        </w:rPr>
        <w:t xml:space="preserve"> along with details of EDL Tables, Input Tables and Output Tables. Currently the input tables are from BIB, once the actual data sources are integrated, data flow diagram shall be updated.</w:t>
      </w:r>
    </w:p>
    <w:p w14:paraId="6E444C0F" w14:textId="08AFCFA8" w:rsidR="00343772" w:rsidRDefault="009A4167" w:rsidP="006C1B7E">
      <w:pPr>
        <w:jc w:val="both"/>
        <w:rPr>
          <w:noProof/>
        </w:rPr>
      </w:pPr>
      <w:r w:rsidRPr="009A4167">
        <w:t xml:space="preserve"> </w:t>
      </w:r>
    </w:p>
    <w:p w14:paraId="5BBE2005" w14:textId="430F3139" w:rsidR="00347F8B" w:rsidRDefault="00347F8B" w:rsidP="006C1B7E">
      <w:pPr>
        <w:jc w:val="both"/>
      </w:pPr>
      <w:del w:id="955" w:author="P.Mahmoudi" w:date="2020-08-12T10:37:00Z">
        <w:r w:rsidDel="001A7555">
          <w:rPr>
            <w:noProof/>
            <w:lang w:bidi="fa-IR"/>
          </w:rPr>
          <w:lastRenderedPageBreak/>
          <w:drawing>
            <wp:inline distT="0" distB="0" distL="0" distR="0" wp14:anchorId="0849EF96" wp14:editId="71BA8703">
              <wp:extent cx="6172200" cy="2168525"/>
              <wp:effectExtent l="0" t="0" r="0" b="317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 flow.png"/>
                      <pic:cNvPicPr/>
                    </pic:nvPicPr>
                    <pic:blipFill>
                      <a:blip r:embed="rId17"/>
                      <a:stretch>
                        <a:fillRect/>
                      </a:stretch>
                    </pic:blipFill>
                    <pic:spPr>
                      <a:xfrm>
                        <a:off x="0" y="0"/>
                        <a:ext cx="6172200" cy="2168525"/>
                      </a:xfrm>
                      <a:prstGeom prst="rect">
                        <a:avLst/>
                      </a:prstGeom>
                    </pic:spPr>
                  </pic:pic>
                </a:graphicData>
              </a:graphic>
            </wp:inline>
          </w:drawing>
        </w:r>
      </w:del>
      <w:ins w:id="956" w:author="P.Mahmoudi" w:date="2020-08-12T10:37:00Z">
        <w:r w:rsidR="001A7555">
          <w:rPr>
            <w:noProof/>
            <w:lang w:bidi="fa-IR"/>
          </w:rPr>
          <w:drawing>
            <wp:inline distT="0" distB="0" distL="0" distR="0" wp14:anchorId="38E028B5" wp14:editId="2178CF0D">
              <wp:extent cx="617220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72200" cy="2762250"/>
                      </a:xfrm>
                      <a:prstGeom prst="rect">
                        <a:avLst/>
                      </a:prstGeom>
                    </pic:spPr>
                  </pic:pic>
                </a:graphicData>
              </a:graphic>
            </wp:inline>
          </w:drawing>
        </w:r>
      </w:ins>
    </w:p>
    <w:p w14:paraId="1C4372F5" w14:textId="12774430" w:rsidR="00F84D8A" w:rsidRDefault="00F84D8A" w:rsidP="006C1B7E">
      <w:pPr>
        <w:jc w:val="both"/>
        <w:rPr>
          <w:b/>
          <w:bCs/>
          <w:sz w:val="24"/>
          <w:szCs w:val="26"/>
        </w:rPr>
      </w:pPr>
      <w:r w:rsidRPr="00F84D8A">
        <w:rPr>
          <w:b/>
          <w:bCs/>
          <w:sz w:val="24"/>
          <w:szCs w:val="26"/>
        </w:rPr>
        <w:t>EDL TABLE DETAILS:</w:t>
      </w:r>
    </w:p>
    <w:p w14:paraId="047FA01C" w14:textId="77777777" w:rsidR="007A5C55" w:rsidRPr="00F84D8A" w:rsidRDefault="007A5C55" w:rsidP="006C1B7E">
      <w:pPr>
        <w:jc w:val="both"/>
        <w:rPr>
          <w:b/>
          <w:bCs/>
          <w:sz w:val="24"/>
          <w:szCs w:val="26"/>
        </w:rPr>
      </w:pP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96"/>
        <w:gridCol w:w="2083"/>
        <w:gridCol w:w="1215"/>
        <w:gridCol w:w="4695"/>
        <w:gridCol w:w="1021"/>
      </w:tblGrid>
      <w:tr w:rsidR="00C74575" w:rsidRPr="001A26DF" w14:paraId="698DF4CD" w14:textId="72EE18F6" w:rsidTr="001A26DF">
        <w:trPr>
          <w:trHeight w:val="405"/>
        </w:trPr>
        <w:tc>
          <w:tcPr>
            <w:tcW w:w="0" w:type="auto"/>
            <w:shd w:val="clear" w:color="auto" w:fill="DBE5F1" w:themeFill="accent1" w:themeFillTint="33"/>
            <w:noWrap/>
            <w:vAlign w:val="center"/>
            <w:hideMark/>
          </w:tcPr>
          <w:p w14:paraId="14365597" w14:textId="77777777" w:rsidR="00C74575" w:rsidRPr="001A26DF" w:rsidRDefault="00C74575" w:rsidP="001A26DF">
            <w:pPr>
              <w:rPr>
                <w:rFonts w:cs="Calibri"/>
                <w:b/>
                <w:bCs/>
                <w:color w:val="000000"/>
                <w:sz w:val="20"/>
                <w:szCs w:val="20"/>
                <w:lang w:val="en-IN" w:eastAsia="en-IN"/>
              </w:rPr>
            </w:pPr>
            <w:r w:rsidRPr="001A26DF">
              <w:rPr>
                <w:rFonts w:cs="Calibri"/>
                <w:b/>
                <w:bCs/>
                <w:color w:val="000000"/>
                <w:sz w:val="20"/>
                <w:szCs w:val="20"/>
                <w:lang w:val="en-IN" w:eastAsia="en-IN"/>
              </w:rPr>
              <w:t>SL NO.</w:t>
            </w:r>
          </w:p>
        </w:tc>
        <w:tc>
          <w:tcPr>
            <w:tcW w:w="0" w:type="auto"/>
            <w:shd w:val="clear" w:color="auto" w:fill="DBE5F1" w:themeFill="accent1" w:themeFillTint="33"/>
            <w:noWrap/>
            <w:vAlign w:val="center"/>
            <w:hideMark/>
          </w:tcPr>
          <w:p w14:paraId="037E497E" w14:textId="6AF1578D" w:rsidR="00C74575" w:rsidRPr="001A26DF" w:rsidRDefault="00DB5541" w:rsidP="001A26DF">
            <w:pPr>
              <w:rPr>
                <w:rFonts w:cs="Calibri"/>
                <w:b/>
                <w:bCs/>
                <w:color w:val="000000"/>
                <w:sz w:val="20"/>
                <w:szCs w:val="20"/>
                <w:lang w:val="en-IN" w:eastAsia="en-IN"/>
              </w:rPr>
            </w:pPr>
            <w:r w:rsidRPr="001A26DF">
              <w:rPr>
                <w:rFonts w:cs="Calibri"/>
                <w:b/>
                <w:bCs/>
                <w:color w:val="000000"/>
                <w:sz w:val="20"/>
                <w:szCs w:val="20"/>
                <w:lang w:val="en-IN" w:eastAsia="en-IN"/>
              </w:rPr>
              <w:t>DESCRIPTION</w:t>
            </w:r>
          </w:p>
        </w:tc>
        <w:tc>
          <w:tcPr>
            <w:tcW w:w="0" w:type="auto"/>
            <w:shd w:val="clear" w:color="auto" w:fill="DBE5F1" w:themeFill="accent1" w:themeFillTint="33"/>
            <w:noWrap/>
            <w:vAlign w:val="center"/>
            <w:hideMark/>
          </w:tcPr>
          <w:p w14:paraId="1ED60CC4" w14:textId="77777777" w:rsidR="00C74575" w:rsidRPr="001A26DF" w:rsidRDefault="00C74575" w:rsidP="001A26DF">
            <w:pPr>
              <w:rPr>
                <w:rFonts w:cs="Calibri"/>
                <w:b/>
                <w:bCs/>
                <w:color w:val="000000"/>
                <w:sz w:val="20"/>
                <w:szCs w:val="20"/>
                <w:lang w:val="en-IN" w:eastAsia="en-IN"/>
              </w:rPr>
            </w:pPr>
            <w:r w:rsidRPr="001A26DF">
              <w:rPr>
                <w:rFonts w:cs="Calibri"/>
                <w:b/>
                <w:bCs/>
                <w:color w:val="000000"/>
                <w:sz w:val="20"/>
                <w:szCs w:val="20"/>
                <w:lang w:val="en-IN" w:eastAsia="en-IN"/>
              </w:rPr>
              <w:t>TABLE TYPE</w:t>
            </w:r>
          </w:p>
        </w:tc>
        <w:tc>
          <w:tcPr>
            <w:tcW w:w="2077" w:type="dxa"/>
            <w:shd w:val="clear" w:color="auto" w:fill="DBE5F1" w:themeFill="accent1" w:themeFillTint="33"/>
            <w:noWrap/>
            <w:vAlign w:val="center"/>
            <w:hideMark/>
          </w:tcPr>
          <w:p w14:paraId="14B47234" w14:textId="77777777" w:rsidR="00C74575" w:rsidRPr="001A26DF" w:rsidRDefault="00C74575" w:rsidP="001A26DF">
            <w:pPr>
              <w:rPr>
                <w:rFonts w:cs="Calibri"/>
                <w:b/>
                <w:bCs/>
                <w:color w:val="000000"/>
                <w:sz w:val="20"/>
                <w:szCs w:val="20"/>
                <w:lang w:val="en-IN" w:eastAsia="en-IN"/>
              </w:rPr>
            </w:pPr>
            <w:r w:rsidRPr="001A26DF">
              <w:rPr>
                <w:rFonts w:cs="Calibri"/>
                <w:b/>
                <w:bCs/>
                <w:color w:val="000000"/>
                <w:sz w:val="20"/>
                <w:szCs w:val="20"/>
                <w:lang w:val="en-IN" w:eastAsia="en-IN"/>
              </w:rPr>
              <w:t>EDL TABLE NAME</w:t>
            </w:r>
          </w:p>
        </w:tc>
        <w:tc>
          <w:tcPr>
            <w:tcW w:w="3415" w:type="dxa"/>
            <w:shd w:val="clear" w:color="auto" w:fill="DBE5F1" w:themeFill="accent1" w:themeFillTint="33"/>
            <w:vAlign w:val="center"/>
          </w:tcPr>
          <w:p w14:paraId="334082C3" w14:textId="78DF895D" w:rsidR="00C74575" w:rsidRPr="001A26DF" w:rsidRDefault="00C74575" w:rsidP="001A26DF">
            <w:pPr>
              <w:rPr>
                <w:rFonts w:cs="Calibri"/>
                <w:b/>
                <w:bCs/>
                <w:color w:val="000000"/>
                <w:sz w:val="20"/>
                <w:szCs w:val="20"/>
                <w:lang w:val="en-IN" w:eastAsia="en-IN"/>
              </w:rPr>
            </w:pPr>
            <w:r w:rsidRPr="001A26DF">
              <w:rPr>
                <w:rFonts w:cs="Calibri"/>
                <w:b/>
                <w:bCs/>
                <w:color w:val="000000"/>
                <w:sz w:val="20"/>
                <w:szCs w:val="20"/>
                <w:lang w:val="en-IN" w:eastAsia="en-IN"/>
              </w:rPr>
              <w:t>LOGIC</w:t>
            </w:r>
          </w:p>
        </w:tc>
      </w:tr>
      <w:tr w:rsidR="00C74575" w:rsidRPr="001A26DF" w14:paraId="0C947E80" w14:textId="4CE5542C" w:rsidTr="001A26DF">
        <w:trPr>
          <w:trHeight w:val="386"/>
        </w:trPr>
        <w:tc>
          <w:tcPr>
            <w:tcW w:w="0" w:type="auto"/>
            <w:shd w:val="clear" w:color="auto" w:fill="auto"/>
            <w:vAlign w:val="center"/>
            <w:hideMark/>
          </w:tcPr>
          <w:p w14:paraId="05F55A5B"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1</w:t>
            </w:r>
          </w:p>
        </w:tc>
        <w:tc>
          <w:tcPr>
            <w:tcW w:w="0" w:type="auto"/>
            <w:shd w:val="clear" w:color="auto" w:fill="auto"/>
            <w:vAlign w:val="center"/>
            <w:hideMark/>
          </w:tcPr>
          <w:p w14:paraId="30980E88" w14:textId="53637C53" w:rsidR="00C74575" w:rsidRPr="001A26DF" w:rsidRDefault="00C74575" w:rsidP="001A26DF">
            <w:pPr>
              <w:rPr>
                <w:rFonts w:cs="Calibri"/>
                <w:color w:val="000000"/>
                <w:sz w:val="20"/>
                <w:szCs w:val="20"/>
                <w:lang w:val="en-IN" w:eastAsia="en-IN"/>
              </w:rPr>
            </w:pPr>
            <w:r w:rsidRPr="001A26DF">
              <w:rPr>
                <w:rFonts w:cs="Calibri"/>
                <w:color w:val="000000"/>
                <w:sz w:val="20"/>
                <w:szCs w:val="20"/>
                <w:lang w:eastAsia="en-IN"/>
              </w:rPr>
              <w:t>SITEID</w:t>
            </w:r>
            <w:r w:rsidR="001A26DF" w:rsidRPr="001A26DF">
              <w:rPr>
                <w:rFonts w:cs="Calibri"/>
                <w:color w:val="000000"/>
                <w:sz w:val="20"/>
                <w:szCs w:val="20"/>
                <w:lang w:eastAsia="en-IN"/>
              </w:rPr>
              <w:t xml:space="preserve"> </w:t>
            </w:r>
            <w:r w:rsidRPr="001A26DF">
              <w:rPr>
                <w:rFonts w:cs="Calibri"/>
                <w:color w:val="000000"/>
                <w:sz w:val="20"/>
                <w:szCs w:val="20"/>
                <w:lang w:eastAsia="en-IN"/>
              </w:rPr>
              <w:t>LEVEL COST INFORMATION</w:t>
            </w:r>
          </w:p>
        </w:tc>
        <w:tc>
          <w:tcPr>
            <w:tcW w:w="0" w:type="auto"/>
            <w:shd w:val="clear" w:color="auto" w:fill="auto"/>
            <w:vAlign w:val="center"/>
            <w:hideMark/>
          </w:tcPr>
          <w:p w14:paraId="54723718"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INPUT</w:t>
            </w:r>
          </w:p>
        </w:tc>
        <w:tc>
          <w:tcPr>
            <w:tcW w:w="2077" w:type="dxa"/>
            <w:shd w:val="clear" w:color="auto" w:fill="auto"/>
            <w:vAlign w:val="center"/>
            <w:hideMark/>
          </w:tcPr>
          <w:p w14:paraId="3CB87CB2"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eastAsia="en-IN"/>
              </w:rPr>
              <w:t>mt_site_cost_finance</w:t>
            </w:r>
          </w:p>
        </w:tc>
        <w:tc>
          <w:tcPr>
            <w:tcW w:w="3415" w:type="dxa"/>
            <w:vAlign w:val="center"/>
          </w:tcPr>
          <w:p w14:paraId="77CBDD97" w14:textId="4CC794E4" w:rsidR="002B1B90" w:rsidRPr="001A26DF" w:rsidRDefault="00A61DDF" w:rsidP="001A26DF">
            <w:pPr>
              <w:rPr>
                <w:rFonts w:cs="Calibri"/>
                <w:color w:val="000000"/>
                <w:sz w:val="20"/>
                <w:szCs w:val="20"/>
                <w:lang w:val="en-IN" w:eastAsia="en-IN"/>
              </w:rPr>
            </w:pPr>
            <w:r>
              <w:rPr>
                <w:rFonts w:cs="Calibri"/>
                <w:color w:val="000000"/>
                <w:sz w:val="20"/>
                <w:szCs w:val="20"/>
                <w:lang w:val="en-IN" w:eastAsia="en-IN"/>
              </w:rPr>
              <w:t>This will be direct input from business team</w:t>
            </w:r>
          </w:p>
          <w:p w14:paraId="14DAF3F4" w14:textId="502D6015" w:rsidR="002B1B90" w:rsidRPr="001A26DF" w:rsidRDefault="002B1B90" w:rsidP="001A26DF">
            <w:pPr>
              <w:rPr>
                <w:rFonts w:cs="Calibri"/>
                <w:color w:val="000000"/>
                <w:sz w:val="20"/>
                <w:szCs w:val="20"/>
                <w:lang w:val="en-IN" w:eastAsia="en-IN"/>
              </w:rPr>
            </w:pPr>
          </w:p>
        </w:tc>
      </w:tr>
      <w:tr w:rsidR="00C74575" w:rsidRPr="001A26DF" w14:paraId="70848A69" w14:textId="2ECD948F" w:rsidTr="001A26DF">
        <w:trPr>
          <w:trHeight w:val="386"/>
        </w:trPr>
        <w:tc>
          <w:tcPr>
            <w:tcW w:w="0" w:type="auto"/>
            <w:shd w:val="clear" w:color="auto" w:fill="auto"/>
            <w:vAlign w:val="center"/>
            <w:hideMark/>
          </w:tcPr>
          <w:p w14:paraId="37C5B311"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2</w:t>
            </w:r>
          </w:p>
        </w:tc>
        <w:tc>
          <w:tcPr>
            <w:tcW w:w="0" w:type="auto"/>
            <w:shd w:val="clear" w:color="auto" w:fill="auto"/>
            <w:vAlign w:val="center"/>
            <w:hideMark/>
          </w:tcPr>
          <w:p w14:paraId="3673605A" w14:textId="7368509C"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VOICE-GPR</w:t>
            </w:r>
            <w:r w:rsidR="004948F0">
              <w:rPr>
                <w:rFonts w:cs="Calibri"/>
                <w:color w:val="000000"/>
                <w:sz w:val="20"/>
                <w:szCs w:val="20"/>
                <w:lang w:val="en-IN" w:eastAsia="en-IN"/>
              </w:rPr>
              <w:t>S-SMS</w:t>
            </w:r>
            <w:r w:rsidRPr="001A26DF">
              <w:rPr>
                <w:rFonts w:cs="Calibri"/>
                <w:color w:val="000000"/>
                <w:sz w:val="20"/>
                <w:szCs w:val="20"/>
                <w:lang w:val="en-IN" w:eastAsia="en-IN"/>
              </w:rPr>
              <w:t xml:space="preserve"> USAGE TABLE</w:t>
            </w:r>
          </w:p>
        </w:tc>
        <w:tc>
          <w:tcPr>
            <w:tcW w:w="0" w:type="auto"/>
            <w:shd w:val="clear" w:color="auto" w:fill="auto"/>
            <w:vAlign w:val="center"/>
            <w:hideMark/>
          </w:tcPr>
          <w:p w14:paraId="034439FC"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INPUT</w:t>
            </w:r>
          </w:p>
        </w:tc>
        <w:tc>
          <w:tcPr>
            <w:tcW w:w="2077" w:type="dxa"/>
            <w:shd w:val="clear" w:color="auto" w:fill="auto"/>
            <w:vAlign w:val="center"/>
            <w:hideMark/>
          </w:tcPr>
          <w:p w14:paraId="6B71317D" w14:textId="012EB6FA" w:rsidR="00C74575" w:rsidRPr="001A26DF" w:rsidRDefault="00E7348D" w:rsidP="001A26DF">
            <w:pPr>
              <w:rPr>
                <w:rFonts w:cs="Calibri"/>
                <w:color w:val="000000"/>
                <w:sz w:val="20"/>
                <w:szCs w:val="20"/>
                <w:lang w:val="en-IN" w:eastAsia="en-IN"/>
              </w:rPr>
            </w:pPr>
            <w:ins w:id="957" w:author="Gifil George" w:date="2020-08-22T18:18:00Z">
              <w:r>
                <w:rPr>
                  <w:rFonts w:ascii="Calibri" w:hAnsi="Calibri" w:cs="Calibri"/>
                  <w:color w:val="000000"/>
                  <w:sz w:val="20"/>
                  <w:szCs w:val="20"/>
                </w:rPr>
                <w:t>dl_msisdn_cellsite_voice_gprs_sms</w:t>
              </w:r>
            </w:ins>
            <w:ins w:id="958" w:author="Gifil George" w:date="2020-08-22T17:49:00Z">
              <w:r w:rsidR="00A005E4" w:rsidRPr="00A005E4" w:rsidDel="00A005E4">
                <w:rPr>
                  <w:rFonts w:ascii="Calibri" w:hAnsi="Calibri" w:cs="Calibri"/>
                  <w:color w:val="000000"/>
                  <w:sz w:val="20"/>
                  <w:szCs w:val="20"/>
                </w:rPr>
                <w:t xml:space="preserve"> </w:t>
              </w:r>
            </w:ins>
            <w:ins w:id="959" w:author="P.Mahmoudi" w:date="2020-07-29T13:41:00Z">
              <w:del w:id="960" w:author="Gifil George" w:date="2020-08-22T17:49:00Z">
                <w:r w:rsidR="00EE54EA" w:rsidRPr="00EE54EA" w:rsidDel="00A005E4">
                  <w:rPr>
                    <w:rFonts w:ascii="Calibri" w:hAnsi="Calibri" w:cs="Calibri"/>
                    <w:color w:val="000000"/>
                    <w:sz w:val="20"/>
                    <w:szCs w:val="20"/>
                  </w:rPr>
                  <w:delText>dl_msisdn_cellsite_voice_gprs_sms</w:delText>
                </w:r>
              </w:del>
            </w:ins>
            <w:del w:id="961" w:author="P.Mahmoudi" w:date="2020-07-29T13:41:00Z">
              <w:r w:rsidR="004948F0" w:rsidDel="00EE54EA">
                <w:rPr>
                  <w:rFonts w:ascii="Calibri" w:hAnsi="Calibri" w:cs="Calibri"/>
                  <w:color w:val="000000"/>
                  <w:sz w:val="20"/>
                  <w:szCs w:val="20"/>
                </w:rPr>
                <w:delText>dl_msisdn_voice_gprs_sms</w:delText>
              </w:r>
            </w:del>
          </w:p>
        </w:tc>
        <w:tc>
          <w:tcPr>
            <w:tcW w:w="3415" w:type="dxa"/>
            <w:vAlign w:val="center"/>
          </w:tcPr>
          <w:p w14:paraId="1FC8FF47" w14:textId="65DE7625" w:rsidR="00C74575" w:rsidRPr="001A26DF" w:rsidRDefault="00C74575" w:rsidP="001A26DF">
            <w:pPr>
              <w:rPr>
                <w:rFonts w:cs="Calibri"/>
                <w:color w:val="000000"/>
                <w:sz w:val="20"/>
                <w:szCs w:val="20"/>
                <w:lang w:eastAsia="en-IN"/>
              </w:rPr>
            </w:pPr>
            <w:r w:rsidRPr="001A26DF">
              <w:rPr>
                <w:rFonts w:cs="Calibri"/>
                <w:color w:val="000000"/>
                <w:sz w:val="20"/>
                <w:szCs w:val="20"/>
                <w:lang w:eastAsia="en-IN"/>
              </w:rPr>
              <w:t>Available directly</w:t>
            </w:r>
          </w:p>
        </w:tc>
      </w:tr>
      <w:tr w:rsidR="00C74575" w:rsidRPr="001A26DF" w14:paraId="53DC9697" w14:textId="7CF60BA6" w:rsidTr="001A26DF">
        <w:trPr>
          <w:trHeight w:val="386"/>
        </w:trPr>
        <w:tc>
          <w:tcPr>
            <w:tcW w:w="0" w:type="auto"/>
            <w:shd w:val="clear" w:color="auto" w:fill="auto"/>
            <w:vAlign w:val="center"/>
            <w:hideMark/>
          </w:tcPr>
          <w:p w14:paraId="27BED49C"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3</w:t>
            </w:r>
          </w:p>
        </w:tc>
        <w:tc>
          <w:tcPr>
            <w:tcW w:w="0" w:type="auto"/>
            <w:shd w:val="clear" w:color="auto" w:fill="auto"/>
            <w:vAlign w:val="center"/>
            <w:hideMark/>
          </w:tcPr>
          <w:p w14:paraId="5EEF1EE4" w14:textId="462B2815" w:rsidR="00C74575" w:rsidRPr="001A26DF" w:rsidRDefault="008A59F5" w:rsidP="001A26DF">
            <w:pPr>
              <w:rPr>
                <w:rFonts w:cs="Calibri"/>
                <w:color w:val="000000"/>
                <w:sz w:val="20"/>
                <w:szCs w:val="20"/>
                <w:lang w:val="en-IN" w:eastAsia="en-IN"/>
              </w:rPr>
            </w:pPr>
            <w:r>
              <w:rPr>
                <w:rFonts w:cs="Calibri"/>
                <w:color w:val="000000"/>
                <w:sz w:val="20"/>
                <w:szCs w:val="20"/>
                <w:lang w:val="en-GB" w:eastAsia="en-IN"/>
              </w:rPr>
              <w:t>CUSTOMER SEGMENT AND CONTRACT TYPE</w:t>
            </w:r>
          </w:p>
        </w:tc>
        <w:tc>
          <w:tcPr>
            <w:tcW w:w="0" w:type="auto"/>
            <w:shd w:val="clear" w:color="auto" w:fill="auto"/>
            <w:vAlign w:val="center"/>
            <w:hideMark/>
          </w:tcPr>
          <w:p w14:paraId="1680EFD7"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INPUT</w:t>
            </w:r>
          </w:p>
        </w:tc>
        <w:tc>
          <w:tcPr>
            <w:tcW w:w="2077" w:type="dxa"/>
            <w:shd w:val="clear" w:color="auto" w:fill="auto"/>
            <w:vAlign w:val="center"/>
            <w:hideMark/>
          </w:tcPr>
          <w:p w14:paraId="6B7DCADE" w14:textId="3D284F33" w:rsidR="00C74575" w:rsidRPr="001A26DF" w:rsidRDefault="008A59F5" w:rsidP="001A26DF">
            <w:pPr>
              <w:rPr>
                <w:rFonts w:cs="Calibri"/>
                <w:color w:val="000000"/>
                <w:sz w:val="20"/>
                <w:szCs w:val="20"/>
                <w:lang w:val="en-IN" w:eastAsia="en-IN"/>
              </w:rPr>
            </w:pPr>
            <w:r w:rsidRPr="00415DEC">
              <w:rPr>
                <w:rFonts w:ascii="Calibri" w:hAnsi="Calibri" w:cs="Calibri"/>
                <w:color w:val="000000"/>
                <w:sz w:val="20"/>
                <w:szCs w:val="20"/>
              </w:rPr>
              <w:t>edl_fct_subs_cvs_snapm_ir</w:t>
            </w:r>
          </w:p>
        </w:tc>
        <w:tc>
          <w:tcPr>
            <w:tcW w:w="3415" w:type="dxa"/>
            <w:vAlign w:val="center"/>
          </w:tcPr>
          <w:p w14:paraId="0629DCBD" w14:textId="5106B8BC" w:rsidR="00C74575" w:rsidRPr="001A26DF" w:rsidRDefault="00C74575" w:rsidP="001A26DF">
            <w:pPr>
              <w:rPr>
                <w:rFonts w:cs="Calibri"/>
                <w:color w:val="000000"/>
                <w:sz w:val="20"/>
                <w:szCs w:val="20"/>
                <w:lang w:eastAsia="en-IN"/>
              </w:rPr>
            </w:pPr>
            <w:r w:rsidRPr="001A26DF">
              <w:rPr>
                <w:rFonts w:cs="Calibri"/>
                <w:color w:val="000000"/>
                <w:sz w:val="20"/>
                <w:szCs w:val="20"/>
                <w:lang w:eastAsia="en-IN"/>
              </w:rPr>
              <w:t>Available directly</w:t>
            </w:r>
          </w:p>
        </w:tc>
      </w:tr>
      <w:tr w:rsidR="00C74575" w:rsidRPr="001A26DF" w14:paraId="7BE97CDD" w14:textId="0F05F4D6" w:rsidTr="001A26DF">
        <w:trPr>
          <w:trHeight w:val="386"/>
        </w:trPr>
        <w:tc>
          <w:tcPr>
            <w:tcW w:w="0" w:type="auto"/>
            <w:shd w:val="clear" w:color="auto" w:fill="auto"/>
            <w:vAlign w:val="center"/>
            <w:hideMark/>
          </w:tcPr>
          <w:p w14:paraId="508A0714"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4</w:t>
            </w:r>
          </w:p>
        </w:tc>
        <w:tc>
          <w:tcPr>
            <w:tcW w:w="0" w:type="auto"/>
            <w:shd w:val="clear" w:color="auto" w:fill="auto"/>
            <w:vAlign w:val="center"/>
            <w:hideMark/>
          </w:tcPr>
          <w:p w14:paraId="5A3E7D81"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eastAsia="en-IN"/>
              </w:rPr>
              <w:t>ERM TABLE</w:t>
            </w:r>
          </w:p>
        </w:tc>
        <w:tc>
          <w:tcPr>
            <w:tcW w:w="0" w:type="auto"/>
            <w:shd w:val="clear" w:color="auto" w:fill="auto"/>
            <w:vAlign w:val="center"/>
            <w:hideMark/>
          </w:tcPr>
          <w:p w14:paraId="2A61A5A4"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INPUT</w:t>
            </w:r>
          </w:p>
        </w:tc>
        <w:tc>
          <w:tcPr>
            <w:tcW w:w="2077" w:type="dxa"/>
            <w:shd w:val="clear" w:color="auto" w:fill="auto"/>
            <w:vAlign w:val="center"/>
            <w:hideMark/>
          </w:tcPr>
          <w:p w14:paraId="7F1C4E01" w14:textId="0FF9B538" w:rsidR="00C74575" w:rsidRPr="001A26DF" w:rsidRDefault="00A005E4">
            <w:pPr>
              <w:rPr>
                <w:rFonts w:cs="Calibri"/>
                <w:color w:val="000000"/>
                <w:sz w:val="20"/>
                <w:szCs w:val="20"/>
                <w:lang w:val="en-IN" w:eastAsia="en-IN"/>
              </w:rPr>
            </w:pPr>
            <w:ins w:id="962" w:author="Gifil George" w:date="2020-08-22T17:48:00Z">
              <w:r w:rsidRPr="00A005E4">
                <w:rPr>
                  <w:rFonts w:cs="Calibri"/>
                  <w:color w:val="000000"/>
                  <w:sz w:val="20"/>
                  <w:szCs w:val="20"/>
                  <w:lang w:val="en-IN" w:eastAsia="en-IN"/>
                </w:rPr>
                <w:t>edl_erm</w:t>
              </w:r>
              <w:r w:rsidRPr="00A005E4" w:rsidDel="00A005E4">
                <w:rPr>
                  <w:rFonts w:cs="Calibri"/>
                  <w:color w:val="000000"/>
                  <w:sz w:val="20"/>
                  <w:szCs w:val="20"/>
                  <w:lang w:val="en-IN" w:eastAsia="en-IN"/>
                </w:rPr>
                <w:t xml:space="preserve"> </w:t>
              </w:r>
            </w:ins>
            <w:del w:id="963" w:author="Gifil George" w:date="2020-08-22T17:48:00Z">
              <w:r w:rsidR="00C74575" w:rsidRPr="001A26DF" w:rsidDel="00A005E4">
                <w:rPr>
                  <w:rFonts w:cs="Calibri"/>
                  <w:color w:val="000000"/>
                  <w:sz w:val="20"/>
                  <w:szCs w:val="20"/>
                  <w:lang w:val="en-IN" w:eastAsia="en-IN"/>
                </w:rPr>
                <w:delText>finance_ erm_table</w:delText>
              </w:r>
            </w:del>
            <w:ins w:id="964" w:author="P.Mahmoudi" w:date="2020-07-29T17:03:00Z">
              <w:del w:id="965" w:author="Gifil George" w:date="2020-08-22T17:48:00Z">
                <w:r w:rsidR="000D4FE4" w:rsidDel="00A005E4">
                  <w:rPr>
                    <w:rFonts w:cs="Calibri"/>
                    <w:color w:val="000000"/>
                    <w:sz w:val="20"/>
                    <w:szCs w:val="20"/>
                    <w:lang w:val="en-IN" w:eastAsia="en-IN"/>
                  </w:rPr>
                  <w:delText xml:space="preserve"> </w:delText>
                </w:r>
              </w:del>
            </w:ins>
            <w:ins w:id="966" w:author="P.Mahmoudi" w:date="2020-07-29T13:41:00Z">
              <w:r w:rsidR="0000148A" w:rsidRPr="000D4FE4">
                <w:rPr>
                  <w:rFonts w:cs="Calibri"/>
                  <w:color w:val="000000"/>
                  <w:sz w:val="20"/>
                  <w:szCs w:val="20"/>
                  <w:lang w:val="en-IN" w:eastAsia="en-IN"/>
                </w:rPr>
                <w:t>(</w:t>
              </w:r>
            </w:ins>
            <w:ins w:id="967" w:author="P.Mahmoudi" w:date="2020-07-29T17:03:00Z">
              <w:r w:rsidR="000D4FE4" w:rsidRPr="000D4FE4">
                <w:rPr>
                  <w:rFonts w:cs="Calibri"/>
                  <w:color w:val="000000"/>
                  <w:sz w:val="20"/>
                  <w:szCs w:val="20"/>
                  <w:lang w:val="en-IN" w:eastAsia="en-IN"/>
                </w:rPr>
                <w:t>hard</w:t>
              </w:r>
              <w:r w:rsidR="000D4FE4">
                <w:rPr>
                  <w:rFonts w:cs="Calibri"/>
                  <w:color w:val="000000"/>
                  <w:sz w:val="20"/>
                  <w:szCs w:val="20"/>
                  <w:lang w:val="en-IN" w:eastAsia="en-IN"/>
                </w:rPr>
                <w:t>code</w:t>
              </w:r>
            </w:ins>
            <w:ins w:id="968" w:author="P.Mahmoudi" w:date="2020-07-29T13:41:00Z">
              <w:r w:rsidR="0000148A" w:rsidRPr="000D4FE4">
                <w:rPr>
                  <w:rFonts w:cs="Calibri"/>
                  <w:color w:val="000000"/>
                  <w:sz w:val="20"/>
                  <w:szCs w:val="20"/>
                  <w:lang w:val="en-IN" w:eastAsia="en-IN"/>
                </w:rPr>
                <w:t>)</w:t>
              </w:r>
            </w:ins>
          </w:p>
        </w:tc>
        <w:tc>
          <w:tcPr>
            <w:tcW w:w="3415" w:type="dxa"/>
            <w:vAlign w:val="center"/>
          </w:tcPr>
          <w:p w14:paraId="3AE3E2CB" w14:textId="77777777" w:rsidR="0046569E" w:rsidRPr="001A26DF" w:rsidRDefault="0046569E" w:rsidP="0046569E">
            <w:pPr>
              <w:rPr>
                <w:rFonts w:cs="Calibri"/>
                <w:color w:val="000000"/>
                <w:sz w:val="20"/>
                <w:szCs w:val="20"/>
                <w:lang w:val="en-IN" w:eastAsia="en-IN"/>
              </w:rPr>
            </w:pPr>
            <w:r>
              <w:rPr>
                <w:rFonts w:cs="Calibri"/>
                <w:color w:val="000000"/>
                <w:sz w:val="20"/>
                <w:szCs w:val="20"/>
                <w:lang w:val="en-IN" w:eastAsia="en-IN"/>
              </w:rPr>
              <w:t>This will be direct input from business team</w:t>
            </w:r>
          </w:p>
          <w:p w14:paraId="728E75BA" w14:textId="465FBB70" w:rsidR="00C74575" w:rsidRPr="001A26DF" w:rsidRDefault="00C74575" w:rsidP="001A26DF">
            <w:pPr>
              <w:rPr>
                <w:rFonts w:cs="Calibri"/>
                <w:color w:val="000000"/>
                <w:sz w:val="20"/>
                <w:szCs w:val="20"/>
                <w:lang w:val="en-IN" w:eastAsia="en-IN"/>
              </w:rPr>
            </w:pPr>
          </w:p>
        </w:tc>
      </w:tr>
      <w:tr w:rsidR="00C74575" w:rsidRPr="001A26DF" w14:paraId="3318B62F" w14:textId="5E47656B" w:rsidTr="001A26DF">
        <w:trPr>
          <w:trHeight w:val="386"/>
        </w:trPr>
        <w:tc>
          <w:tcPr>
            <w:tcW w:w="0" w:type="auto"/>
            <w:shd w:val="clear" w:color="auto" w:fill="auto"/>
            <w:vAlign w:val="center"/>
            <w:hideMark/>
          </w:tcPr>
          <w:p w14:paraId="476817E8"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5</w:t>
            </w:r>
          </w:p>
        </w:tc>
        <w:tc>
          <w:tcPr>
            <w:tcW w:w="0" w:type="auto"/>
            <w:shd w:val="clear" w:color="auto" w:fill="auto"/>
            <w:vAlign w:val="center"/>
            <w:hideMark/>
          </w:tcPr>
          <w:p w14:paraId="7F69EF3A"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CELL SITE INFORMATION</w:t>
            </w:r>
          </w:p>
        </w:tc>
        <w:tc>
          <w:tcPr>
            <w:tcW w:w="0" w:type="auto"/>
            <w:shd w:val="clear" w:color="auto" w:fill="auto"/>
            <w:vAlign w:val="center"/>
            <w:hideMark/>
          </w:tcPr>
          <w:p w14:paraId="1E0B7D02"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INPUT</w:t>
            </w:r>
          </w:p>
        </w:tc>
        <w:tc>
          <w:tcPr>
            <w:tcW w:w="2077" w:type="dxa"/>
            <w:shd w:val="clear" w:color="auto" w:fill="auto"/>
            <w:vAlign w:val="center"/>
            <w:hideMark/>
          </w:tcPr>
          <w:p w14:paraId="63297F33" w14:textId="1BAF0705" w:rsidR="00C74575" w:rsidDel="0044517E" w:rsidRDefault="0044517E" w:rsidP="001A26DF">
            <w:pPr>
              <w:rPr>
                <w:del w:id="969" w:author="Gifil George" w:date="2020-08-22T17:57:00Z"/>
                <w:rFonts w:cs="Calibri"/>
                <w:color w:val="000000"/>
                <w:sz w:val="20"/>
                <w:szCs w:val="20"/>
                <w:lang w:eastAsia="en-IN"/>
              </w:rPr>
            </w:pPr>
            <w:ins w:id="970" w:author="Gifil George" w:date="2020-08-22T17:57:00Z">
              <w:r w:rsidRPr="0044517E">
                <w:rPr>
                  <w:rFonts w:cs="Calibri"/>
                  <w:color w:val="000000"/>
                  <w:sz w:val="20"/>
                  <w:szCs w:val="20"/>
                  <w:lang w:eastAsia="en-IN"/>
                </w:rPr>
                <w:t>dim_base_station</w:t>
              </w:r>
            </w:ins>
            <w:del w:id="971" w:author="Gifil George" w:date="2020-08-22T17:57:00Z">
              <w:r w:rsidR="00C74575" w:rsidRPr="001A26DF" w:rsidDel="0044517E">
                <w:rPr>
                  <w:rFonts w:cs="Calibri"/>
                  <w:color w:val="000000"/>
                  <w:sz w:val="20"/>
                  <w:szCs w:val="20"/>
                  <w:lang w:eastAsia="en-IN"/>
                </w:rPr>
                <w:delText>dim_base_station</w:delText>
              </w:r>
            </w:del>
          </w:p>
          <w:p w14:paraId="0C810293" w14:textId="77777777" w:rsidR="0044517E" w:rsidRDefault="0044517E" w:rsidP="001A26DF">
            <w:pPr>
              <w:rPr>
                <w:ins w:id="972" w:author="Gifil George" w:date="2020-08-22T17:57:00Z"/>
                <w:rFonts w:cs="Calibri"/>
                <w:color w:val="000000"/>
                <w:sz w:val="20"/>
                <w:szCs w:val="20"/>
                <w:lang w:val="en-IN" w:eastAsia="en-IN"/>
              </w:rPr>
            </w:pPr>
          </w:p>
          <w:p w14:paraId="39C76FCC" w14:textId="5C643CE5" w:rsidR="006D76C6" w:rsidRPr="001A26DF" w:rsidRDefault="006D76C6" w:rsidP="001A26DF">
            <w:pPr>
              <w:rPr>
                <w:rFonts w:cs="Calibri"/>
                <w:color w:val="000000"/>
                <w:sz w:val="20"/>
                <w:szCs w:val="20"/>
                <w:lang w:val="en-IN" w:eastAsia="en-IN"/>
              </w:rPr>
            </w:pPr>
            <w:r w:rsidRPr="006D76C6">
              <w:rPr>
                <w:rFonts w:cs="Calibri"/>
                <w:color w:val="000000"/>
                <w:sz w:val="20"/>
                <w:szCs w:val="20"/>
                <w:lang w:val="en-IN" w:eastAsia="en-IN"/>
              </w:rPr>
              <w:t>dim_base_station_details</w:t>
            </w:r>
          </w:p>
        </w:tc>
        <w:tc>
          <w:tcPr>
            <w:tcW w:w="3415" w:type="dxa"/>
            <w:vAlign w:val="center"/>
          </w:tcPr>
          <w:p w14:paraId="740A95A8" w14:textId="00FDB13B" w:rsidR="00C74575" w:rsidRPr="001A26DF" w:rsidRDefault="00C74575" w:rsidP="001A26DF">
            <w:pPr>
              <w:rPr>
                <w:rFonts w:cs="Calibri"/>
                <w:color w:val="000000"/>
                <w:sz w:val="20"/>
                <w:szCs w:val="20"/>
                <w:lang w:eastAsia="en-IN"/>
              </w:rPr>
            </w:pPr>
            <w:r w:rsidRPr="001A26DF">
              <w:rPr>
                <w:rFonts w:cs="Calibri"/>
                <w:color w:val="000000"/>
                <w:sz w:val="20"/>
                <w:szCs w:val="20"/>
                <w:lang w:eastAsia="en-IN"/>
              </w:rPr>
              <w:t>Available directly</w:t>
            </w:r>
          </w:p>
        </w:tc>
      </w:tr>
      <w:tr w:rsidR="00C74575" w:rsidRPr="001A26DF" w14:paraId="3CEC9C11" w14:textId="551C3B6D" w:rsidTr="001A26DF">
        <w:trPr>
          <w:trHeight w:val="386"/>
        </w:trPr>
        <w:tc>
          <w:tcPr>
            <w:tcW w:w="0" w:type="auto"/>
            <w:shd w:val="clear" w:color="auto" w:fill="auto"/>
            <w:vAlign w:val="center"/>
            <w:hideMark/>
          </w:tcPr>
          <w:p w14:paraId="5611F114"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6</w:t>
            </w:r>
          </w:p>
        </w:tc>
        <w:tc>
          <w:tcPr>
            <w:tcW w:w="0" w:type="auto"/>
            <w:shd w:val="clear" w:color="auto" w:fill="auto"/>
            <w:vAlign w:val="center"/>
            <w:hideMark/>
          </w:tcPr>
          <w:p w14:paraId="095A7B76"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DEVICE INFORMATION</w:t>
            </w:r>
          </w:p>
        </w:tc>
        <w:tc>
          <w:tcPr>
            <w:tcW w:w="0" w:type="auto"/>
            <w:shd w:val="clear" w:color="auto" w:fill="auto"/>
            <w:vAlign w:val="center"/>
            <w:hideMark/>
          </w:tcPr>
          <w:p w14:paraId="6F3F269F"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INPUT</w:t>
            </w:r>
          </w:p>
        </w:tc>
        <w:tc>
          <w:tcPr>
            <w:tcW w:w="2077" w:type="dxa"/>
            <w:shd w:val="clear" w:color="auto" w:fill="auto"/>
            <w:vAlign w:val="center"/>
            <w:hideMark/>
          </w:tcPr>
          <w:p w14:paraId="64B989E9"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eastAsia="en-IN"/>
              </w:rPr>
              <w:t>edl_src_gemalto_ota_device</w:t>
            </w:r>
          </w:p>
        </w:tc>
        <w:tc>
          <w:tcPr>
            <w:tcW w:w="3415" w:type="dxa"/>
            <w:vAlign w:val="center"/>
          </w:tcPr>
          <w:p w14:paraId="3720A5EE" w14:textId="1F84C4A8" w:rsidR="00C74575" w:rsidRPr="001A26DF" w:rsidRDefault="00C74575" w:rsidP="001A26DF">
            <w:pPr>
              <w:rPr>
                <w:rFonts w:cs="Calibri"/>
                <w:color w:val="000000"/>
                <w:sz w:val="20"/>
                <w:szCs w:val="20"/>
                <w:lang w:eastAsia="en-IN"/>
              </w:rPr>
            </w:pPr>
            <w:r w:rsidRPr="001A26DF">
              <w:rPr>
                <w:rFonts w:cs="Calibri"/>
                <w:color w:val="000000"/>
                <w:sz w:val="20"/>
                <w:szCs w:val="20"/>
                <w:lang w:eastAsia="en-IN"/>
              </w:rPr>
              <w:t>Available directly</w:t>
            </w:r>
          </w:p>
        </w:tc>
      </w:tr>
      <w:tr w:rsidR="00C74575" w:rsidRPr="001A26DF" w14:paraId="28F45481" w14:textId="7A8A736C" w:rsidTr="001A26DF">
        <w:trPr>
          <w:trHeight w:val="881"/>
        </w:trPr>
        <w:tc>
          <w:tcPr>
            <w:tcW w:w="0" w:type="auto"/>
            <w:shd w:val="clear" w:color="auto" w:fill="auto"/>
            <w:vAlign w:val="center"/>
            <w:hideMark/>
          </w:tcPr>
          <w:p w14:paraId="5C2C0BA5"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lastRenderedPageBreak/>
              <w:t>7</w:t>
            </w:r>
          </w:p>
        </w:tc>
        <w:tc>
          <w:tcPr>
            <w:tcW w:w="0" w:type="auto"/>
            <w:shd w:val="clear" w:color="auto" w:fill="auto"/>
            <w:vAlign w:val="center"/>
            <w:hideMark/>
          </w:tcPr>
          <w:p w14:paraId="20C7A01F"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DAILY/WEEKLY/MONTHLY SITEID LEVEL COST INFORMATION</w:t>
            </w:r>
          </w:p>
        </w:tc>
        <w:tc>
          <w:tcPr>
            <w:tcW w:w="0" w:type="auto"/>
            <w:shd w:val="clear" w:color="auto" w:fill="auto"/>
            <w:vAlign w:val="center"/>
            <w:hideMark/>
          </w:tcPr>
          <w:p w14:paraId="25567D4F"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AGGREGATED</w:t>
            </w:r>
          </w:p>
        </w:tc>
        <w:tc>
          <w:tcPr>
            <w:tcW w:w="2077" w:type="dxa"/>
            <w:shd w:val="clear" w:color="auto" w:fill="auto"/>
            <w:vAlign w:val="center"/>
            <w:hideMark/>
          </w:tcPr>
          <w:p w14:paraId="02121472" w14:textId="275E77B3" w:rsidR="00C74575" w:rsidRPr="001A26DF" w:rsidRDefault="0000148A" w:rsidP="001A26DF">
            <w:pPr>
              <w:rPr>
                <w:rFonts w:cs="Calibri"/>
                <w:color w:val="000000"/>
                <w:sz w:val="20"/>
                <w:szCs w:val="20"/>
                <w:lang w:val="en-IN" w:eastAsia="en-IN"/>
              </w:rPr>
            </w:pPr>
            <w:ins w:id="973" w:author="P.Mahmoudi" w:date="2020-07-29T13:49:00Z">
              <w:r w:rsidRPr="0000148A">
                <w:rPr>
                  <w:rFonts w:cs="Calibri"/>
                  <w:color w:val="000000"/>
                  <w:sz w:val="20"/>
                  <w:szCs w:val="20"/>
                  <w:lang w:val="en-IN" w:eastAsia="en-IN"/>
                </w:rPr>
                <w:t>dl_site_cost_finance_enriched</w:t>
              </w:r>
            </w:ins>
            <w:del w:id="974" w:author="P.Mahmoudi" w:date="2020-07-29T13:49:00Z">
              <w:r w:rsidR="00C74575" w:rsidRPr="001A26DF" w:rsidDel="0000148A">
                <w:rPr>
                  <w:rFonts w:cs="Calibri"/>
                  <w:color w:val="000000"/>
                  <w:sz w:val="20"/>
                  <w:szCs w:val="20"/>
                  <w:lang w:val="en-IN" w:eastAsia="en-IN"/>
                </w:rPr>
                <w:delText>dl_cellsite_site_id_cost_alldate</w:delText>
              </w:r>
            </w:del>
            <w:r w:rsidR="00C74575" w:rsidRPr="001A26DF">
              <w:rPr>
                <w:rFonts w:cs="Calibri"/>
                <w:color w:val="000000"/>
                <w:sz w:val="20"/>
                <w:szCs w:val="20"/>
                <w:lang w:val="en-IN" w:eastAsia="en-IN"/>
              </w:rPr>
              <w:t>,</w:t>
            </w:r>
          </w:p>
          <w:p w14:paraId="0AA71D9A"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mt_site_cost_finance_enriched,</w:t>
            </w:r>
          </w:p>
          <w:p w14:paraId="48275BAA"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wk_site_cost_finance_enriched</w:t>
            </w:r>
          </w:p>
        </w:tc>
        <w:tc>
          <w:tcPr>
            <w:tcW w:w="3415" w:type="dxa"/>
            <w:vAlign w:val="center"/>
          </w:tcPr>
          <w:p w14:paraId="2EDB72B6" w14:textId="77777777" w:rsidR="002B1B90" w:rsidRPr="001A26DF" w:rsidRDefault="002B1B90" w:rsidP="001A26DF">
            <w:pPr>
              <w:rPr>
                <w:rFonts w:cs="Calibri"/>
                <w:color w:val="000000"/>
                <w:sz w:val="20"/>
                <w:szCs w:val="20"/>
                <w:lang w:val="en-IN" w:eastAsia="en-IN"/>
              </w:rPr>
            </w:pPr>
          </w:p>
          <w:p w14:paraId="2C7AFFE1" w14:textId="3457FEEC"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SITEID level aggregated data.</w:t>
            </w:r>
          </w:p>
        </w:tc>
      </w:tr>
      <w:tr w:rsidR="00C74575" w:rsidRPr="001A26DF" w14:paraId="265F5D1D" w14:textId="05B72825" w:rsidTr="001A26DF">
        <w:trPr>
          <w:trHeight w:val="675"/>
        </w:trPr>
        <w:tc>
          <w:tcPr>
            <w:tcW w:w="0" w:type="auto"/>
            <w:shd w:val="clear" w:color="auto" w:fill="auto"/>
            <w:vAlign w:val="center"/>
            <w:hideMark/>
          </w:tcPr>
          <w:p w14:paraId="405A958E"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8</w:t>
            </w:r>
          </w:p>
        </w:tc>
        <w:tc>
          <w:tcPr>
            <w:tcW w:w="0" w:type="auto"/>
            <w:shd w:val="clear" w:color="auto" w:fill="auto"/>
            <w:vAlign w:val="center"/>
            <w:hideMark/>
          </w:tcPr>
          <w:p w14:paraId="6E28475E"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AGGREGATED USAGE TABLE</w:t>
            </w:r>
          </w:p>
        </w:tc>
        <w:tc>
          <w:tcPr>
            <w:tcW w:w="0" w:type="auto"/>
            <w:shd w:val="clear" w:color="auto" w:fill="auto"/>
            <w:vAlign w:val="center"/>
            <w:hideMark/>
          </w:tcPr>
          <w:p w14:paraId="1A46D8BD"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AGGREGATED</w:t>
            </w:r>
          </w:p>
        </w:tc>
        <w:tc>
          <w:tcPr>
            <w:tcW w:w="2077" w:type="dxa"/>
            <w:shd w:val="clear" w:color="auto" w:fill="auto"/>
            <w:vAlign w:val="center"/>
            <w:hideMark/>
          </w:tcPr>
          <w:p w14:paraId="7B91F3A9" w14:textId="16EA09A9" w:rsidR="00C74575" w:rsidRPr="00352DF9" w:rsidRDefault="00632061" w:rsidP="001A26DF">
            <w:pPr>
              <w:rPr>
                <w:ins w:id="975" w:author="P.Mahmoudi" w:date="2020-08-11T09:17:00Z"/>
                <w:rFonts w:cs="Calibri"/>
                <w:color w:val="000000"/>
                <w:sz w:val="20"/>
                <w:szCs w:val="20"/>
                <w:lang w:val="de-DE" w:eastAsia="en-IN"/>
                <w:rPrChange w:id="976" w:author="Negin Fazel" w:date="2020-08-12T14:05:00Z">
                  <w:rPr>
                    <w:ins w:id="977" w:author="P.Mahmoudi" w:date="2020-08-11T09:17:00Z"/>
                    <w:rFonts w:cs="Calibri"/>
                    <w:color w:val="000000"/>
                    <w:sz w:val="20"/>
                    <w:szCs w:val="20"/>
                    <w:lang w:val="en-IN" w:eastAsia="en-IN"/>
                  </w:rPr>
                </w:rPrChange>
              </w:rPr>
            </w:pPr>
            <w:r w:rsidRPr="00352DF9">
              <w:rPr>
                <w:rFonts w:cs="Calibri"/>
                <w:color w:val="000000"/>
                <w:sz w:val="20"/>
                <w:szCs w:val="20"/>
                <w:lang w:val="de-DE" w:eastAsia="en-IN"/>
                <w:rPrChange w:id="978" w:author="Negin Fazel" w:date="2020-08-12T14:05:00Z">
                  <w:rPr>
                    <w:rFonts w:cs="Calibri"/>
                    <w:color w:val="000000"/>
                    <w:sz w:val="20"/>
                    <w:szCs w:val="20"/>
                    <w:lang w:val="en-IN" w:eastAsia="en-IN"/>
                  </w:rPr>
                </w:rPrChange>
              </w:rPr>
              <w:t>dl_site_usage_enriched</w:t>
            </w:r>
          </w:p>
          <w:p w14:paraId="24AE164A" w14:textId="153FC801" w:rsidR="00632061" w:rsidRPr="00352DF9" w:rsidRDefault="00632061" w:rsidP="00632061">
            <w:pPr>
              <w:rPr>
                <w:ins w:id="979" w:author="P.Mahmoudi" w:date="2020-08-11T09:17:00Z"/>
                <w:rFonts w:cs="Calibri"/>
                <w:color w:val="000000"/>
                <w:sz w:val="20"/>
                <w:szCs w:val="20"/>
                <w:lang w:val="de-DE" w:eastAsia="en-IN"/>
                <w:rPrChange w:id="980" w:author="Negin Fazel" w:date="2020-08-12T14:05:00Z">
                  <w:rPr>
                    <w:ins w:id="981" w:author="P.Mahmoudi" w:date="2020-08-11T09:17:00Z"/>
                    <w:rFonts w:cs="Calibri"/>
                    <w:color w:val="000000"/>
                    <w:sz w:val="20"/>
                    <w:szCs w:val="20"/>
                    <w:lang w:val="en-IN" w:eastAsia="en-IN"/>
                  </w:rPr>
                </w:rPrChange>
              </w:rPr>
            </w:pPr>
            <w:ins w:id="982" w:author="P.Mahmoudi" w:date="2020-08-11T09:17:00Z">
              <w:r w:rsidRPr="00352DF9">
                <w:rPr>
                  <w:rFonts w:cs="Calibri"/>
                  <w:color w:val="000000"/>
                  <w:sz w:val="20"/>
                  <w:szCs w:val="20"/>
                  <w:lang w:val="de-DE" w:eastAsia="en-IN"/>
                  <w:rPrChange w:id="983" w:author="Negin Fazel" w:date="2020-08-12T14:05:00Z">
                    <w:rPr>
                      <w:rFonts w:cs="Calibri"/>
                      <w:color w:val="000000"/>
                      <w:sz w:val="20"/>
                      <w:szCs w:val="20"/>
                      <w:lang w:val="en-IN" w:eastAsia="en-IN"/>
                    </w:rPr>
                  </w:rPrChange>
                </w:rPr>
                <w:t>wk_site_usage_enriched</w:t>
              </w:r>
            </w:ins>
          </w:p>
          <w:p w14:paraId="2B814AF9" w14:textId="156FF6D5" w:rsidR="00632061" w:rsidRPr="00352DF9" w:rsidDel="00632061" w:rsidRDefault="00632061">
            <w:pPr>
              <w:rPr>
                <w:del w:id="984" w:author="P.Mahmoudi" w:date="2020-08-11T09:17:00Z"/>
                <w:rFonts w:cs="Calibri"/>
                <w:color w:val="000000"/>
                <w:sz w:val="20"/>
                <w:szCs w:val="20"/>
                <w:lang w:val="de-DE" w:eastAsia="en-IN"/>
                <w:rPrChange w:id="985" w:author="Negin Fazel" w:date="2020-08-12T14:05:00Z">
                  <w:rPr>
                    <w:del w:id="986" w:author="P.Mahmoudi" w:date="2020-08-11T09:17:00Z"/>
                    <w:rFonts w:cs="Calibri"/>
                    <w:color w:val="000000"/>
                    <w:sz w:val="20"/>
                    <w:szCs w:val="20"/>
                    <w:lang w:val="en-IN" w:eastAsia="en-IN"/>
                  </w:rPr>
                </w:rPrChange>
              </w:rPr>
            </w:pPr>
            <w:ins w:id="987" w:author="P.Mahmoudi" w:date="2020-08-11T09:17:00Z">
              <w:r w:rsidRPr="00352DF9">
                <w:rPr>
                  <w:rFonts w:cs="Calibri"/>
                  <w:color w:val="000000"/>
                  <w:sz w:val="20"/>
                  <w:szCs w:val="20"/>
                  <w:lang w:val="de-DE" w:eastAsia="en-IN"/>
                  <w:rPrChange w:id="988" w:author="Negin Fazel" w:date="2020-08-12T14:05:00Z">
                    <w:rPr>
                      <w:rFonts w:cs="Calibri"/>
                      <w:color w:val="000000"/>
                      <w:sz w:val="20"/>
                      <w:szCs w:val="20"/>
                      <w:lang w:val="en-IN" w:eastAsia="en-IN"/>
                    </w:rPr>
                  </w:rPrChange>
                </w:rPr>
                <w:t>mt_site_usage_enriched</w:t>
              </w:r>
            </w:ins>
          </w:p>
          <w:p w14:paraId="2AF57A3E" w14:textId="41F1FD5F" w:rsidR="00632061" w:rsidRPr="00352DF9" w:rsidRDefault="00632061" w:rsidP="001A26DF">
            <w:pPr>
              <w:rPr>
                <w:rFonts w:cs="Calibri"/>
                <w:color w:val="000000"/>
                <w:sz w:val="20"/>
                <w:szCs w:val="20"/>
                <w:lang w:val="de-DE" w:eastAsia="en-IN"/>
                <w:rPrChange w:id="989" w:author="Negin Fazel" w:date="2020-08-12T14:05:00Z">
                  <w:rPr>
                    <w:rFonts w:cs="Calibri"/>
                    <w:color w:val="000000"/>
                    <w:sz w:val="20"/>
                    <w:szCs w:val="20"/>
                    <w:lang w:val="en-IN" w:eastAsia="en-IN"/>
                  </w:rPr>
                </w:rPrChange>
              </w:rPr>
            </w:pPr>
          </w:p>
        </w:tc>
        <w:tc>
          <w:tcPr>
            <w:tcW w:w="3415" w:type="dxa"/>
            <w:vAlign w:val="center"/>
          </w:tcPr>
          <w:p w14:paraId="45AAB225" w14:textId="77777777" w:rsidR="002B1B90" w:rsidRPr="00352DF9" w:rsidRDefault="002B1B90" w:rsidP="001A26DF">
            <w:pPr>
              <w:rPr>
                <w:rFonts w:cs="Calibri"/>
                <w:color w:val="000000"/>
                <w:sz w:val="20"/>
                <w:szCs w:val="20"/>
                <w:lang w:val="de-DE" w:eastAsia="en-IN"/>
                <w:rPrChange w:id="990" w:author="Negin Fazel" w:date="2020-08-12T14:05:00Z">
                  <w:rPr>
                    <w:rFonts w:cs="Calibri"/>
                    <w:color w:val="000000"/>
                    <w:sz w:val="20"/>
                    <w:szCs w:val="20"/>
                    <w:lang w:val="en-IN" w:eastAsia="en-IN"/>
                  </w:rPr>
                </w:rPrChange>
              </w:rPr>
            </w:pPr>
          </w:p>
          <w:p w14:paraId="5E8BB8E7" w14:textId="33CC74D4"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SITEID level aggregated data.</w:t>
            </w:r>
          </w:p>
        </w:tc>
      </w:tr>
      <w:tr w:rsidR="00C74575" w:rsidRPr="001A26DF" w14:paraId="4040C1A2" w14:textId="31416F3A" w:rsidTr="001A26DF">
        <w:trPr>
          <w:trHeight w:val="675"/>
        </w:trPr>
        <w:tc>
          <w:tcPr>
            <w:tcW w:w="0" w:type="auto"/>
            <w:shd w:val="clear" w:color="auto" w:fill="auto"/>
            <w:vAlign w:val="center"/>
            <w:hideMark/>
          </w:tcPr>
          <w:p w14:paraId="3383EB0A"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9</w:t>
            </w:r>
          </w:p>
        </w:tc>
        <w:tc>
          <w:tcPr>
            <w:tcW w:w="0" w:type="auto"/>
            <w:shd w:val="clear" w:color="auto" w:fill="auto"/>
            <w:vAlign w:val="center"/>
            <w:hideMark/>
          </w:tcPr>
          <w:p w14:paraId="66DCBFBD"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VOICE/DATA/SMS REVENUE TABLE</w:t>
            </w:r>
          </w:p>
        </w:tc>
        <w:tc>
          <w:tcPr>
            <w:tcW w:w="0" w:type="auto"/>
            <w:shd w:val="clear" w:color="auto" w:fill="auto"/>
            <w:vAlign w:val="center"/>
            <w:hideMark/>
          </w:tcPr>
          <w:p w14:paraId="3DB49F16"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AGGREGATED</w:t>
            </w:r>
          </w:p>
        </w:tc>
        <w:tc>
          <w:tcPr>
            <w:tcW w:w="2077" w:type="dxa"/>
            <w:shd w:val="clear" w:color="auto" w:fill="auto"/>
            <w:vAlign w:val="center"/>
            <w:hideMark/>
          </w:tcPr>
          <w:p w14:paraId="3940D7D7" w14:textId="77777777" w:rsidR="00632061" w:rsidRPr="00352DF9" w:rsidRDefault="00632061" w:rsidP="00632061">
            <w:pPr>
              <w:rPr>
                <w:ins w:id="991" w:author="P.Mahmoudi" w:date="2020-08-11T09:18:00Z"/>
                <w:rFonts w:cs="Calibri"/>
                <w:color w:val="000000"/>
                <w:sz w:val="20"/>
                <w:szCs w:val="20"/>
                <w:lang w:val="de-DE" w:eastAsia="en-IN"/>
                <w:rPrChange w:id="992" w:author="Negin Fazel" w:date="2020-08-12T14:05:00Z">
                  <w:rPr>
                    <w:ins w:id="993" w:author="P.Mahmoudi" w:date="2020-08-11T09:18:00Z"/>
                    <w:rFonts w:cs="Calibri"/>
                    <w:color w:val="000000"/>
                    <w:sz w:val="20"/>
                    <w:szCs w:val="20"/>
                    <w:lang w:val="en-IN" w:eastAsia="en-IN"/>
                  </w:rPr>
                </w:rPrChange>
              </w:rPr>
            </w:pPr>
            <w:ins w:id="994" w:author="P.Mahmoudi" w:date="2020-08-11T09:18:00Z">
              <w:r w:rsidRPr="00352DF9">
                <w:rPr>
                  <w:rFonts w:cs="Calibri"/>
                  <w:color w:val="000000"/>
                  <w:sz w:val="20"/>
                  <w:szCs w:val="20"/>
                  <w:lang w:val="de-DE" w:eastAsia="en-IN"/>
                  <w:rPrChange w:id="995" w:author="Negin Fazel" w:date="2020-08-12T14:05:00Z">
                    <w:rPr>
                      <w:rFonts w:cs="Calibri"/>
                      <w:color w:val="000000"/>
                      <w:sz w:val="20"/>
                      <w:szCs w:val="20"/>
                      <w:lang w:val="en-IN" w:eastAsia="en-IN"/>
                    </w:rPr>
                  </w:rPrChange>
                </w:rPr>
                <w:t>dl_site_usage_enriched</w:t>
              </w:r>
            </w:ins>
          </w:p>
          <w:p w14:paraId="07A52455" w14:textId="77777777" w:rsidR="00632061" w:rsidRPr="00352DF9" w:rsidRDefault="00632061" w:rsidP="00632061">
            <w:pPr>
              <w:rPr>
                <w:ins w:id="996" w:author="P.Mahmoudi" w:date="2020-08-11T09:18:00Z"/>
                <w:rFonts w:cs="Calibri"/>
                <w:color w:val="000000"/>
                <w:sz w:val="20"/>
                <w:szCs w:val="20"/>
                <w:lang w:val="de-DE" w:eastAsia="en-IN"/>
                <w:rPrChange w:id="997" w:author="Negin Fazel" w:date="2020-08-12T14:05:00Z">
                  <w:rPr>
                    <w:ins w:id="998" w:author="P.Mahmoudi" w:date="2020-08-11T09:18:00Z"/>
                    <w:rFonts w:cs="Calibri"/>
                    <w:color w:val="000000"/>
                    <w:sz w:val="20"/>
                    <w:szCs w:val="20"/>
                    <w:lang w:val="en-IN" w:eastAsia="en-IN"/>
                  </w:rPr>
                </w:rPrChange>
              </w:rPr>
            </w:pPr>
            <w:ins w:id="999" w:author="P.Mahmoudi" w:date="2020-08-11T09:18:00Z">
              <w:r w:rsidRPr="00352DF9">
                <w:rPr>
                  <w:rFonts w:cs="Calibri"/>
                  <w:color w:val="000000"/>
                  <w:sz w:val="20"/>
                  <w:szCs w:val="20"/>
                  <w:lang w:val="de-DE" w:eastAsia="en-IN"/>
                  <w:rPrChange w:id="1000" w:author="Negin Fazel" w:date="2020-08-12T14:05:00Z">
                    <w:rPr>
                      <w:rFonts w:cs="Calibri"/>
                      <w:color w:val="000000"/>
                      <w:sz w:val="20"/>
                      <w:szCs w:val="20"/>
                      <w:lang w:val="en-IN" w:eastAsia="en-IN"/>
                    </w:rPr>
                  </w:rPrChange>
                </w:rPr>
                <w:t>wk_site_usage_enriched</w:t>
              </w:r>
            </w:ins>
          </w:p>
          <w:p w14:paraId="5547D845" w14:textId="656F8075" w:rsidR="00C74575" w:rsidRPr="00352DF9" w:rsidRDefault="00632061" w:rsidP="00632061">
            <w:pPr>
              <w:rPr>
                <w:rFonts w:cs="Calibri"/>
                <w:color w:val="000000"/>
                <w:sz w:val="20"/>
                <w:szCs w:val="20"/>
                <w:lang w:val="de-DE" w:eastAsia="en-IN"/>
                <w:rPrChange w:id="1001" w:author="Negin Fazel" w:date="2020-08-12T14:05:00Z">
                  <w:rPr>
                    <w:rFonts w:cs="Calibri"/>
                    <w:color w:val="000000"/>
                    <w:sz w:val="20"/>
                    <w:szCs w:val="20"/>
                    <w:lang w:val="en-IN" w:eastAsia="en-IN"/>
                  </w:rPr>
                </w:rPrChange>
              </w:rPr>
            </w:pPr>
            <w:ins w:id="1002" w:author="P.Mahmoudi" w:date="2020-08-11T09:18:00Z">
              <w:r w:rsidRPr="00352DF9">
                <w:rPr>
                  <w:rFonts w:cs="Calibri"/>
                  <w:color w:val="000000"/>
                  <w:sz w:val="20"/>
                  <w:szCs w:val="20"/>
                  <w:lang w:val="de-DE" w:eastAsia="en-IN"/>
                  <w:rPrChange w:id="1003" w:author="Negin Fazel" w:date="2020-08-12T14:05:00Z">
                    <w:rPr>
                      <w:rFonts w:cs="Calibri"/>
                      <w:color w:val="000000"/>
                      <w:sz w:val="20"/>
                      <w:szCs w:val="20"/>
                      <w:lang w:val="en-IN" w:eastAsia="en-IN"/>
                    </w:rPr>
                  </w:rPrChange>
                </w:rPr>
                <w:t>mt_site_usage_enriched</w:t>
              </w:r>
            </w:ins>
            <w:del w:id="1004" w:author="P.Mahmoudi" w:date="2020-07-29T14:32:00Z">
              <w:r w:rsidR="00C74575" w:rsidRPr="00352DF9" w:rsidDel="00A67050">
                <w:rPr>
                  <w:rFonts w:cs="Calibri"/>
                  <w:color w:val="000000"/>
                  <w:sz w:val="20"/>
                  <w:szCs w:val="20"/>
                  <w:lang w:val="de-DE" w:eastAsia="en-IN"/>
                  <w:rPrChange w:id="1005" w:author="Negin Fazel" w:date="2020-08-12T14:05:00Z">
                    <w:rPr>
                      <w:rFonts w:cs="Calibri"/>
                      <w:color w:val="000000"/>
                      <w:sz w:val="20"/>
                      <w:szCs w:val="20"/>
                      <w:lang w:val="en-IN" w:eastAsia="en-IN"/>
                    </w:rPr>
                  </w:rPrChange>
                </w:rPr>
                <w:delText>dl_cellsite_site_id_msisdn_61</w:delText>
              </w:r>
            </w:del>
          </w:p>
        </w:tc>
        <w:tc>
          <w:tcPr>
            <w:tcW w:w="3415" w:type="dxa"/>
            <w:vAlign w:val="center"/>
          </w:tcPr>
          <w:p w14:paraId="6075DAD9" w14:textId="724DE38A"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 xml:space="preserve">Data Revenue = Data Usage </w:t>
            </w:r>
            <w:r w:rsidR="002B1B90" w:rsidRPr="001A26DF">
              <w:rPr>
                <w:rFonts w:cs="Calibri"/>
                <w:color w:val="000000"/>
                <w:sz w:val="20"/>
                <w:szCs w:val="20"/>
                <w:lang w:val="en-IN" w:eastAsia="en-IN"/>
              </w:rPr>
              <w:t xml:space="preserve"> </w:t>
            </w:r>
            <w:r w:rsidRPr="001A26DF">
              <w:rPr>
                <w:rFonts w:cs="Calibri"/>
                <w:color w:val="000000"/>
                <w:sz w:val="20"/>
                <w:szCs w:val="20"/>
                <w:lang w:val="en-IN" w:eastAsia="en-IN"/>
              </w:rPr>
              <w:t>*</w:t>
            </w:r>
            <w:r w:rsidR="002B1B90" w:rsidRPr="001A26DF">
              <w:rPr>
                <w:rFonts w:cs="Calibri"/>
                <w:color w:val="000000"/>
                <w:sz w:val="20"/>
                <w:szCs w:val="20"/>
                <w:lang w:val="en-IN" w:eastAsia="en-IN"/>
              </w:rPr>
              <w:t xml:space="preserve"> </w:t>
            </w:r>
            <w:r w:rsidRPr="001A26DF">
              <w:rPr>
                <w:rFonts w:cs="Calibri"/>
                <w:color w:val="000000"/>
                <w:sz w:val="20"/>
                <w:szCs w:val="20"/>
                <w:lang w:val="en-IN" w:eastAsia="en-IN"/>
              </w:rPr>
              <w:t xml:space="preserve"> Data ERM</w:t>
            </w:r>
          </w:p>
          <w:p w14:paraId="2801F4EA" w14:textId="77777777" w:rsidR="00C74575" w:rsidRPr="001A26DF" w:rsidRDefault="00C74575" w:rsidP="001A26DF">
            <w:pPr>
              <w:rPr>
                <w:rFonts w:cs="Calibri"/>
                <w:color w:val="000000"/>
                <w:sz w:val="20"/>
                <w:szCs w:val="20"/>
                <w:lang w:val="en-IN" w:eastAsia="en-IN"/>
              </w:rPr>
            </w:pPr>
          </w:p>
          <w:p w14:paraId="2E26501F" w14:textId="1221CEFE"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Voice</w:t>
            </w:r>
            <w:r w:rsidR="002B1B90" w:rsidRPr="001A26DF">
              <w:rPr>
                <w:rFonts w:cs="Calibri"/>
                <w:color w:val="000000"/>
                <w:sz w:val="20"/>
                <w:szCs w:val="20"/>
                <w:lang w:val="en-IN" w:eastAsia="en-IN"/>
              </w:rPr>
              <w:t xml:space="preserve"> </w:t>
            </w:r>
            <w:r w:rsidRPr="001A26DF">
              <w:rPr>
                <w:rFonts w:cs="Calibri"/>
                <w:color w:val="000000"/>
                <w:sz w:val="20"/>
                <w:szCs w:val="20"/>
                <w:lang w:val="en-IN" w:eastAsia="en-IN"/>
              </w:rPr>
              <w:t>Revenue= Voice usage * Voice ERM</w:t>
            </w:r>
          </w:p>
          <w:p w14:paraId="3B7C6BDF" w14:textId="6705EBF8" w:rsidR="00C74575" w:rsidRPr="001A26DF" w:rsidRDefault="00C74575" w:rsidP="001A26DF">
            <w:pPr>
              <w:rPr>
                <w:rFonts w:cs="Calibri"/>
                <w:color w:val="000000"/>
                <w:sz w:val="20"/>
                <w:szCs w:val="20"/>
                <w:lang w:val="en-IN" w:eastAsia="en-IN"/>
              </w:rPr>
            </w:pPr>
          </w:p>
          <w:p w14:paraId="693A882C" w14:textId="67D15C11"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SMS Revenue = SMS usage * SMS ERM</w:t>
            </w:r>
          </w:p>
          <w:p w14:paraId="3DE89230" w14:textId="77777777" w:rsidR="00C74575" w:rsidRPr="001A26DF" w:rsidRDefault="00C74575" w:rsidP="001A26DF">
            <w:pPr>
              <w:rPr>
                <w:rFonts w:cs="Calibri"/>
                <w:color w:val="000000"/>
                <w:sz w:val="20"/>
                <w:szCs w:val="20"/>
                <w:lang w:val="en-IN" w:eastAsia="en-IN"/>
              </w:rPr>
            </w:pPr>
          </w:p>
          <w:p w14:paraId="3654E0D5" w14:textId="76BB3EAC" w:rsidR="00C74575" w:rsidRPr="001A26DF" w:rsidRDefault="002B1B90" w:rsidP="001A26DF">
            <w:pPr>
              <w:rPr>
                <w:rFonts w:cs="Calibri"/>
                <w:b/>
                <w:bCs/>
                <w:color w:val="000000"/>
                <w:sz w:val="20"/>
                <w:szCs w:val="20"/>
                <w:lang w:val="en-IN" w:eastAsia="en-IN"/>
              </w:rPr>
            </w:pPr>
            <w:r w:rsidRPr="001A26DF">
              <w:rPr>
                <w:rFonts w:cs="Calibri"/>
                <w:b/>
                <w:bCs/>
                <w:color w:val="000000"/>
                <w:sz w:val="20"/>
                <w:szCs w:val="20"/>
                <w:lang w:val="en-IN" w:eastAsia="en-IN"/>
              </w:rPr>
              <w:t xml:space="preserve">Total Revenue = Data Revenue + Voice Revenue + SMS Revenue </w:t>
            </w:r>
          </w:p>
        </w:tc>
      </w:tr>
      <w:tr w:rsidR="00C74575" w:rsidRPr="001A26DF" w14:paraId="5EC4F2FC" w14:textId="71422045" w:rsidTr="001A26DF">
        <w:trPr>
          <w:trHeight w:val="675"/>
        </w:trPr>
        <w:tc>
          <w:tcPr>
            <w:tcW w:w="0" w:type="auto"/>
            <w:shd w:val="clear" w:color="auto" w:fill="auto"/>
            <w:vAlign w:val="center"/>
            <w:hideMark/>
          </w:tcPr>
          <w:p w14:paraId="0F513347"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10</w:t>
            </w:r>
          </w:p>
        </w:tc>
        <w:tc>
          <w:tcPr>
            <w:tcW w:w="0" w:type="auto"/>
            <w:shd w:val="clear" w:color="auto" w:fill="auto"/>
            <w:vAlign w:val="center"/>
            <w:hideMark/>
          </w:tcPr>
          <w:p w14:paraId="3928F2F3"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SITE PROFITABILITY MASTER TABLE</w:t>
            </w:r>
          </w:p>
        </w:tc>
        <w:tc>
          <w:tcPr>
            <w:tcW w:w="0" w:type="auto"/>
            <w:shd w:val="clear" w:color="auto" w:fill="auto"/>
            <w:vAlign w:val="center"/>
            <w:hideMark/>
          </w:tcPr>
          <w:p w14:paraId="72FD2B0B" w14:textId="77777777"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OUTPUT</w:t>
            </w:r>
          </w:p>
        </w:tc>
        <w:tc>
          <w:tcPr>
            <w:tcW w:w="2077" w:type="dxa"/>
            <w:shd w:val="clear" w:color="auto" w:fill="auto"/>
            <w:vAlign w:val="center"/>
            <w:hideMark/>
          </w:tcPr>
          <w:p w14:paraId="6074CF08" w14:textId="7A27CDC7" w:rsidR="00C42B4E" w:rsidRPr="001A26DF" w:rsidDel="00280212" w:rsidRDefault="00C74575" w:rsidP="001A26DF">
            <w:pPr>
              <w:rPr>
                <w:del w:id="1006" w:author="Gifil George" w:date="2020-08-22T17:26:00Z"/>
                <w:rFonts w:cs="Calibri"/>
                <w:color w:val="000000"/>
                <w:sz w:val="20"/>
                <w:szCs w:val="20"/>
                <w:lang w:val="en-IN" w:eastAsia="en-IN"/>
              </w:rPr>
            </w:pPr>
            <w:r w:rsidRPr="001A26DF">
              <w:rPr>
                <w:rFonts w:cs="Calibri"/>
                <w:color w:val="000000"/>
                <w:sz w:val="20"/>
                <w:szCs w:val="20"/>
                <w:lang w:val="en-IN" w:eastAsia="en-IN"/>
              </w:rPr>
              <w:t>cellsite_profitability_dl_</w:t>
            </w:r>
          </w:p>
          <w:p w14:paraId="7BB926CF" w14:textId="77777777" w:rsidR="00C74575" w:rsidRDefault="00C74575" w:rsidP="001A26DF">
            <w:pPr>
              <w:rPr>
                <w:ins w:id="1007" w:author="P.Mahmoudi" w:date="2020-08-11T13:50:00Z"/>
                <w:rFonts w:cs="Calibri"/>
                <w:color w:val="000000"/>
                <w:sz w:val="20"/>
                <w:szCs w:val="20"/>
                <w:lang w:val="en-IN" w:eastAsia="en-IN"/>
              </w:rPr>
            </w:pPr>
            <w:r w:rsidRPr="001A26DF">
              <w:rPr>
                <w:rFonts w:cs="Calibri"/>
                <w:color w:val="000000"/>
                <w:sz w:val="20"/>
                <w:szCs w:val="20"/>
                <w:lang w:val="en-IN" w:eastAsia="en-IN"/>
              </w:rPr>
              <w:t>wk_mt_combined</w:t>
            </w:r>
          </w:p>
          <w:p w14:paraId="75692BDF" w14:textId="42745800" w:rsidR="0035280E" w:rsidRPr="001A26DF" w:rsidRDefault="0035280E" w:rsidP="001A26DF">
            <w:pPr>
              <w:rPr>
                <w:rFonts w:cs="Calibri"/>
                <w:color w:val="000000"/>
                <w:sz w:val="20"/>
                <w:szCs w:val="20"/>
                <w:lang w:val="en-IN" w:eastAsia="en-IN"/>
              </w:rPr>
            </w:pPr>
            <w:ins w:id="1008" w:author="P.Mahmoudi" w:date="2020-08-11T13:50:00Z">
              <w:r>
                <w:rPr>
                  <w:rFonts w:cs="Calibri"/>
                  <w:color w:val="000000"/>
                  <w:sz w:val="20"/>
                  <w:szCs w:val="20"/>
                  <w:lang w:val="en-IN" w:eastAsia="en-IN"/>
                </w:rPr>
                <w:t>cellsite_profitability_dl_anomaly</w:t>
              </w:r>
            </w:ins>
          </w:p>
        </w:tc>
        <w:tc>
          <w:tcPr>
            <w:tcW w:w="3415" w:type="dxa"/>
            <w:vAlign w:val="center"/>
          </w:tcPr>
          <w:p w14:paraId="74093E87" w14:textId="77777777" w:rsidR="00C74575" w:rsidRPr="001A26DF" w:rsidRDefault="00C74575" w:rsidP="001A26DF">
            <w:pPr>
              <w:rPr>
                <w:rFonts w:cs="Calibri"/>
                <w:color w:val="000000"/>
                <w:sz w:val="20"/>
                <w:szCs w:val="20"/>
                <w:lang w:val="en-IN" w:eastAsia="en-IN"/>
              </w:rPr>
            </w:pPr>
          </w:p>
          <w:p w14:paraId="10DCEF8E" w14:textId="5873CAE6" w:rsidR="00C74575" w:rsidRPr="001A26DF" w:rsidRDefault="00C74575" w:rsidP="001A26DF">
            <w:pPr>
              <w:rPr>
                <w:rFonts w:cs="Calibri"/>
                <w:color w:val="000000"/>
                <w:sz w:val="20"/>
                <w:szCs w:val="20"/>
                <w:lang w:val="en-IN" w:eastAsia="en-IN"/>
              </w:rPr>
            </w:pPr>
            <w:r w:rsidRPr="001A26DF">
              <w:rPr>
                <w:rFonts w:cs="Calibri"/>
                <w:color w:val="000000"/>
                <w:sz w:val="20"/>
                <w:szCs w:val="20"/>
                <w:lang w:val="en-IN" w:eastAsia="en-IN"/>
              </w:rPr>
              <w:t>Profit % = (</w:t>
            </w:r>
            <w:r w:rsidR="002B1B90" w:rsidRPr="001A26DF">
              <w:rPr>
                <w:rFonts w:cs="Calibri"/>
                <w:color w:val="000000"/>
                <w:sz w:val="20"/>
                <w:szCs w:val="20"/>
                <w:lang w:val="en-IN" w:eastAsia="en-IN"/>
              </w:rPr>
              <w:t xml:space="preserve">Total </w:t>
            </w:r>
            <w:r w:rsidRPr="001A26DF">
              <w:rPr>
                <w:rFonts w:cs="Calibri"/>
                <w:color w:val="000000"/>
                <w:sz w:val="20"/>
                <w:szCs w:val="20"/>
                <w:lang w:val="en-IN" w:eastAsia="en-IN"/>
              </w:rPr>
              <w:t xml:space="preserve">Revenue – </w:t>
            </w:r>
            <w:r w:rsidR="002B1B90" w:rsidRPr="001A26DF">
              <w:rPr>
                <w:rFonts w:cs="Calibri"/>
                <w:color w:val="000000"/>
                <w:sz w:val="20"/>
                <w:szCs w:val="20"/>
                <w:lang w:val="en-IN" w:eastAsia="en-IN"/>
              </w:rPr>
              <w:t xml:space="preserve">Total </w:t>
            </w:r>
            <w:r w:rsidRPr="001A26DF">
              <w:rPr>
                <w:rFonts w:cs="Calibri"/>
                <w:color w:val="000000"/>
                <w:sz w:val="20"/>
                <w:szCs w:val="20"/>
                <w:lang w:val="en-IN" w:eastAsia="en-IN"/>
              </w:rPr>
              <w:t xml:space="preserve">Cost) / </w:t>
            </w:r>
            <w:r w:rsidR="002B1B90" w:rsidRPr="001A26DF">
              <w:rPr>
                <w:rFonts w:cs="Calibri"/>
                <w:color w:val="000000"/>
                <w:sz w:val="20"/>
                <w:szCs w:val="20"/>
                <w:lang w:val="en-IN" w:eastAsia="en-IN"/>
              </w:rPr>
              <w:t xml:space="preserve">Total </w:t>
            </w:r>
            <w:r w:rsidRPr="001A26DF">
              <w:rPr>
                <w:rFonts w:cs="Calibri"/>
                <w:color w:val="000000"/>
                <w:sz w:val="20"/>
                <w:szCs w:val="20"/>
                <w:lang w:val="en-IN" w:eastAsia="en-IN"/>
              </w:rPr>
              <w:t>Revenue</w:t>
            </w:r>
          </w:p>
        </w:tc>
      </w:tr>
    </w:tbl>
    <w:p w14:paraId="605411A8" w14:textId="77777777" w:rsidR="00F84D8A" w:rsidRPr="00F84D8A" w:rsidDel="007133CE" w:rsidRDefault="00F84D8A" w:rsidP="006C1B7E">
      <w:pPr>
        <w:jc w:val="both"/>
        <w:rPr>
          <w:del w:id="1009" w:author="P.Mahmoudi" w:date="2020-08-12T11:04:00Z"/>
        </w:rPr>
      </w:pPr>
    </w:p>
    <w:p w14:paraId="33F8FB5A" w14:textId="77777777" w:rsidR="00002E95" w:rsidDel="007133CE" w:rsidRDefault="00002E95" w:rsidP="006C1B7E">
      <w:pPr>
        <w:jc w:val="both"/>
        <w:rPr>
          <w:del w:id="1010" w:author="P.Mahmoudi" w:date="2020-08-12T11:04:00Z"/>
          <w:b/>
          <w:bCs/>
          <w:sz w:val="24"/>
        </w:rPr>
      </w:pPr>
    </w:p>
    <w:p w14:paraId="484ACF07" w14:textId="77777777" w:rsidR="00002E95" w:rsidDel="007133CE" w:rsidRDefault="00002E95" w:rsidP="006C1B7E">
      <w:pPr>
        <w:jc w:val="both"/>
        <w:rPr>
          <w:del w:id="1011" w:author="P.Mahmoudi" w:date="2020-08-12T11:04:00Z"/>
          <w:b/>
          <w:bCs/>
          <w:sz w:val="24"/>
        </w:rPr>
      </w:pPr>
    </w:p>
    <w:p w14:paraId="45C70741" w14:textId="77777777" w:rsidR="00002E95" w:rsidDel="007133CE" w:rsidRDefault="00002E95" w:rsidP="006C1B7E">
      <w:pPr>
        <w:jc w:val="both"/>
        <w:rPr>
          <w:del w:id="1012" w:author="P.Mahmoudi" w:date="2020-08-12T11:04:00Z"/>
          <w:b/>
          <w:bCs/>
          <w:sz w:val="24"/>
        </w:rPr>
      </w:pPr>
    </w:p>
    <w:p w14:paraId="6B9DCFEE" w14:textId="77777777" w:rsidR="00002E95" w:rsidRDefault="00002E95" w:rsidP="006C1B7E">
      <w:pPr>
        <w:jc w:val="both"/>
        <w:rPr>
          <w:b/>
          <w:bCs/>
          <w:sz w:val="24"/>
        </w:rPr>
      </w:pPr>
    </w:p>
    <w:p w14:paraId="0B11A2AD" w14:textId="77777777" w:rsidR="00002E95" w:rsidRDefault="00002E95" w:rsidP="006C1B7E">
      <w:pPr>
        <w:jc w:val="both"/>
        <w:rPr>
          <w:b/>
          <w:bCs/>
          <w:sz w:val="24"/>
        </w:rPr>
      </w:pPr>
    </w:p>
    <w:p w14:paraId="350C259E" w14:textId="7D50426F" w:rsidR="000D65E9" w:rsidRDefault="003B0876" w:rsidP="006C1B7E">
      <w:pPr>
        <w:jc w:val="both"/>
        <w:rPr>
          <w:b/>
          <w:bCs/>
          <w:sz w:val="24"/>
        </w:rPr>
      </w:pPr>
      <w:r>
        <w:rPr>
          <w:b/>
          <w:bCs/>
          <w:sz w:val="24"/>
        </w:rPr>
        <w:t>INPUT</w:t>
      </w:r>
      <w:r w:rsidRPr="004E5A00">
        <w:rPr>
          <w:b/>
          <w:bCs/>
          <w:sz w:val="24"/>
        </w:rPr>
        <w:t xml:space="preserve"> TABLE DETAILS:</w:t>
      </w:r>
    </w:p>
    <w:p w14:paraId="26F82705" w14:textId="43A196FB" w:rsidR="003B0876" w:rsidRDefault="003B0876" w:rsidP="006C1B7E">
      <w:pPr>
        <w:jc w:val="both"/>
        <w:rPr>
          <w:ins w:id="1013" w:author="Gifil George" w:date="2020-08-22T18:11:00Z"/>
          <w:b/>
          <w:bCs/>
          <w:sz w:val="24"/>
        </w:rPr>
      </w:pPr>
    </w:p>
    <w:p w14:paraId="2929EE0E" w14:textId="77777777" w:rsidR="00E7348D" w:rsidRDefault="00E7348D" w:rsidP="006C1B7E">
      <w:pPr>
        <w:jc w:val="both"/>
        <w:rPr>
          <w:b/>
          <w:bCs/>
          <w:sz w:val="24"/>
        </w:rPr>
      </w:pPr>
    </w:p>
    <w:p w14:paraId="58DA70EF" w14:textId="37AC66A4" w:rsidR="00C467E1" w:rsidRDefault="003C3DB6" w:rsidP="006C1B7E">
      <w:pPr>
        <w:jc w:val="both"/>
        <w:rPr>
          <w:b/>
          <w:bCs/>
          <w:sz w:val="24"/>
        </w:rPr>
      </w:pPr>
      <w:r>
        <w:rPr>
          <w:b/>
          <w:bCs/>
          <w:sz w:val="24"/>
        </w:rPr>
        <w:t>SITEID LEVEL COST INFORMATION:</w:t>
      </w:r>
    </w:p>
    <w:tbl>
      <w:tblPr>
        <w:tblStyle w:val="TableGrid"/>
        <w:tblpPr w:leftFromText="180" w:rightFromText="180" w:vertAnchor="text" w:horzAnchor="margin" w:tblpY="125"/>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166"/>
        <w:gridCol w:w="1136"/>
        <w:gridCol w:w="1704"/>
        <w:gridCol w:w="2900"/>
      </w:tblGrid>
      <w:tr w:rsidR="00883CF2" w:rsidRPr="009355A0" w14:paraId="2AFF0435" w14:textId="77777777" w:rsidTr="001C2667">
        <w:trPr>
          <w:trHeight w:val="377"/>
        </w:trPr>
        <w:tc>
          <w:tcPr>
            <w:tcW w:w="0" w:type="auto"/>
            <w:shd w:val="clear" w:color="auto" w:fill="DBE5F1" w:themeFill="accent1" w:themeFillTint="33"/>
            <w:vAlign w:val="center"/>
          </w:tcPr>
          <w:p w14:paraId="06EBE59A" w14:textId="17E8594F" w:rsidR="00883CF2" w:rsidRPr="009355A0" w:rsidRDefault="00883CF2" w:rsidP="00883CF2">
            <w:pPr>
              <w:tabs>
                <w:tab w:val="left" w:pos="1320"/>
              </w:tabs>
              <w:rPr>
                <w:b/>
                <w:sz w:val="20"/>
                <w:szCs w:val="20"/>
              </w:rPr>
            </w:pPr>
            <w:r>
              <w:rPr>
                <w:b/>
                <w:sz w:val="20"/>
                <w:szCs w:val="20"/>
              </w:rPr>
              <w:t>COLUMN NAME</w:t>
            </w:r>
          </w:p>
        </w:tc>
        <w:tc>
          <w:tcPr>
            <w:tcW w:w="0" w:type="auto"/>
            <w:shd w:val="clear" w:color="auto" w:fill="DBE5F1" w:themeFill="accent1" w:themeFillTint="33"/>
            <w:vAlign w:val="center"/>
          </w:tcPr>
          <w:p w14:paraId="22D3FC2B" w14:textId="53BAF0F3" w:rsidR="00883CF2" w:rsidRPr="009355A0" w:rsidRDefault="00883CF2" w:rsidP="00883CF2">
            <w:pPr>
              <w:rPr>
                <w:b/>
                <w:sz w:val="20"/>
                <w:szCs w:val="20"/>
              </w:rPr>
            </w:pPr>
            <w:r>
              <w:rPr>
                <w:b/>
                <w:sz w:val="20"/>
                <w:szCs w:val="20"/>
              </w:rPr>
              <w:t>DATA TYPE</w:t>
            </w:r>
          </w:p>
        </w:tc>
        <w:tc>
          <w:tcPr>
            <w:tcW w:w="0" w:type="auto"/>
            <w:shd w:val="clear" w:color="auto" w:fill="DBE5F1" w:themeFill="accent1" w:themeFillTint="33"/>
            <w:vAlign w:val="center"/>
          </w:tcPr>
          <w:p w14:paraId="47D71983" w14:textId="245D4476" w:rsidR="00883CF2" w:rsidRPr="009355A0" w:rsidRDefault="00883CF2" w:rsidP="00883CF2">
            <w:pPr>
              <w:rPr>
                <w:b/>
                <w:sz w:val="20"/>
                <w:szCs w:val="20"/>
              </w:rPr>
            </w:pPr>
            <w:r>
              <w:rPr>
                <w:b/>
                <w:sz w:val="20"/>
                <w:szCs w:val="20"/>
              </w:rPr>
              <w:t>CONFIDENTIALITY</w:t>
            </w:r>
          </w:p>
        </w:tc>
        <w:tc>
          <w:tcPr>
            <w:tcW w:w="0" w:type="auto"/>
            <w:shd w:val="clear" w:color="auto" w:fill="DBE5F1" w:themeFill="accent1" w:themeFillTint="33"/>
            <w:vAlign w:val="center"/>
          </w:tcPr>
          <w:p w14:paraId="397DD271" w14:textId="3A6AD5AD" w:rsidR="00883CF2" w:rsidRPr="009355A0" w:rsidRDefault="00883CF2" w:rsidP="00883CF2">
            <w:pPr>
              <w:rPr>
                <w:b/>
                <w:sz w:val="20"/>
                <w:szCs w:val="20"/>
              </w:rPr>
            </w:pPr>
            <w:r>
              <w:rPr>
                <w:b/>
                <w:sz w:val="20"/>
                <w:szCs w:val="20"/>
              </w:rPr>
              <w:t>DATA QUALITY CHECK</w:t>
            </w:r>
          </w:p>
        </w:tc>
      </w:tr>
      <w:tr w:rsidR="00883CF2" w:rsidRPr="009355A0" w:rsidDel="00B724C0" w14:paraId="76879283" w14:textId="2B81E5B9" w:rsidTr="001C2667">
        <w:trPr>
          <w:trHeight w:val="377"/>
          <w:del w:id="1014" w:author="P.Mahmoudi" w:date="2020-08-12T11:12:00Z"/>
        </w:trPr>
        <w:tc>
          <w:tcPr>
            <w:tcW w:w="0" w:type="auto"/>
            <w:vAlign w:val="center"/>
          </w:tcPr>
          <w:p w14:paraId="14511FDA" w14:textId="42076163" w:rsidR="00883CF2" w:rsidRPr="009355A0" w:rsidDel="00B724C0" w:rsidRDefault="00883CF2" w:rsidP="00883CF2">
            <w:pPr>
              <w:rPr>
                <w:del w:id="1015" w:author="P.Mahmoudi" w:date="2020-08-12T11:12:00Z"/>
                <w:sz w:val="20"/>
                <w:szCs w:val="20"/>
              </w:rPr>
            </w:pPr>
            <w:del w:id="1016" w:author="P.Mahmoudi" w:date="2020-08-12T11:12:00Z">
              <w:r w:rsidRPr="009355A0" w:rsidDel="00B724C0">
                <w:rPr>
                  <w:sz w:val="20"/>
                  <w:szCs w:val="20"/>
                </w:rPr>
                <w:delText>Date</w:delText>
              </w:r>
            </w:del>
          </w:p>
        </w:tc>
        <w:tc>
          <w:tcPr>
            <w:tcW w:w="0" w:type="auto"/>
            <w:vAlign w:val="center"/>
          </w:tcPr>
          <w:p w14:paraId="073FA353" w14:textId="302FF173" w:rsidR="00883CF2" w:rsidRPr="009355A0" w:rsidDel="00B724C0" w:rsidRDefault="00883CF2" w:rsidP="00883CF2">
            <w:pPr>
              <w:rPr>
                <w:del w:id="1017" w:author="P.Mahmoudi" w:date="2020-08-12T11:12:00Z"/>
                <w:sz w:val="20"/>
                <w:szCs w:val="20"/>
              </w:rPr>
            </w:pPr>
            <w:del w:id="1018" w:author="P.Mahmoudi" w:date="2020-08-12T11:12:00Z">
              <w:r w:rsidRPr="009355A0" w:rsidDel="00B724C0">
                <w:rPr>
                  <w:sz w:val="20"/>
                  <w:szCs w:val="20"/>
                </w:rPr>
                <w:delText>Date</w:delText>
              </w:r>
            </w:del>
          </w:p>
        </w:tc>
        <w:tc>
          <w:tcPr>
            <w:tcW w:w="0" w:type="auto"/>
            <w:vAlign w:val="center"/>
          </w:tcPr>
          <w:p w14:paraId="2247975F" w14:textId="760935D6" w:rsidR="00883CF2" w:rsidRPr="009355A0" w:rsidDel="00B724C0" w:rsidRDefault="00883CF2" w:rsidP="00883CF2">
            <w:pPr>
              <w:rPr>
                <w:del w:id="1019" w:author="P.Mahmoudi" w:date="2020-08-12T11:12:00Z"/>
                <w:sz w:val="20"/>
                <w:szCs w:val="20"/>
              </w:rPr>
            </w:pPr>
            <w:del w:id="1020" w:author="P.Mahmoudi" w:date="2020-08-12T11:12:00Z">
              <w:r w:rsidDel="00B724C0">
                <w:rPr>
                  <w:sz w:val="20"/>
                  <w:szCs w:val="20"/>
                </w:rPr>
                <w:delText>Confidential</w:delText>
              </w:r>
            </w:del>
          </w:p>
        </w:tc>
        <w:tc>
          <w:tcPr>
            <w:tcW w:w="0" w:type="auto"/>
            <w:vAlign w:val="center"/>
          </w:tcPr>
          <w:p w14:paraId="2F695250" w14:textId="766F6BA7" w:rsidR="00883CF2" w:rsidRPr="009355A0" w:rsidDel="00B724C0" w:rsidRDefault="00883CF2" w:rsidP="00883CF2">
            <w:pPr>
              <w:rPr>
                <w:del w:id="1021" w:author="P.Mahmoudi" w:date="2020-08-12T11:12:00Z"/>
                <w:sz w:val="20"/>
                <w:szCs w:val="20"/>
              </w:rPr>
            </w:pPr>
            <w:del w:id="1022" w:author="P.Mahmoudi" w:date="2020-08-12T11:12:00Z">
              <w:r w:rsidDel="00B724C0">
                <w:rPr>
                  <w:sz w:val="20"/>
                  <w:szCs w:val="20"/>
                </w:rPr>
                <w:delText>No null values, No missing values</w:delText>
              </w:r>
            </w:del>
          </w:p>
        </w:tc>
      </w:tr>
      <w:tr w:rsidR="00883CF2" w:rsidRPr="009355A0" w14:paraId="1316E93A" w14:textId="77777777" w:rsidTr="001C2667">
        <w:trPr>
          <w:trHeight w:val="402"/>
        </w:trPr>
        <w:tc>
          <w:tcPr>
            <w:tcW w:w="0" w:type="auto"/>
            <w:vAlign w:val="center"/>
          </w:tcPr>
          <w:p w14:paraId="4A0CA86C" w14:textId="423F63D4" w:rsidR="00883CF2" w:rsidRPr="009355A0" w:rsidRDefault="00883CF2" w:rsidP="00883CF2">
            <w:pPr>
              <w:rPr>
                <w:sz w:val="20"/>
                <w:szCs w:val="20"/>
              </w:rPr>
            </w:pPr>
            <w:del w:id="1023" w:author="P.Mahmoudi" w:date="2020-08-12T11:12:00Z">
              <w:r w:rsidRPr="009355A0" w:rsidDel="00B724C0">
                <w:rPr>
                  <w:sz w:val="20"/>
                  <w:szCs w:val="20"/>
                </w:rPr>
                <w:delText>Base_station_</w:delText>
              </w:r>
            </w:del>
            <w:r w:rsidRPr="009355A0">
              <w:rPr>
                <w:sz w:val="20"/>
                <w:szCs w:val="20"/>
              </w:rPr>
              <w:t>site</w:t>
            </w:r>
            <w:del w:id="1024" w:author="Windows User" w:date="2020-08-24T12:46:00Z">
              <w:r w:rsidRPr="009355A0" w:rsidDel="00675CF6">
                <w:rPr>
                  <w:sz w:val="20"/>
                  <w:szCs w:val="20"/>
                </w:rPr>
                <w:delText>_</w:delText>
              </w:r>
            </w:del>
            <w:r w:rsidRPr="009355A0">
              <w:rPr>
                <w:sz w:val="20"/>
                <w:szCs w:val="20"/>
              </w:rPr>
              <w:t>id</w:t>
            </w:r>
          </w:p>
        </w:tc>
        <w:tc>
          <w:tcPr>
            <w:tcW w:w="0" w:type="auto"/>
            <w:vAlign w:val="center"/>
          </w:tcPr>
          <w:p w14:paraId="62A60263" w14:textId="19B675C6" w:rsidR="00883CF2" w:rsidRPr="009355A0" w:rsidRDefault="00883CF2" w:rsidP="00883CF2">
            <w:pPr>
              <w:rPr>
                <w:sz w:val="20"/>
                <w:szCs w:val="20"/>
              </w:rPr>
            </w:pPr>
            <w:r w:rsidRPr="009355A0">
              <w:rPr>
                <w:sz w:val="20"/>
                <w:szCs w:val="20"/>
              </w:rPr>
              <w:t>String</w:t>
            </w:r>
          </w:p>
        </w:tc>
        <w:tc>
          <w:tcPr>
            <w:tcW w:w="0" w:type="auto"/>
            <w:vAlign w:val="center"/>
          </w:tcPr>
          <w:p w14:paraId="633FA565" w14:textId="174109F6" w:rsidR="00883CF2" w:rsidRPr="009355A0" w:rsidRDefault="00883CF2" w:rsidP="00883CF2">
            <w:pPr>
              <w:rPr>
                <w:sz w:val="20"/>
                <w:szCs w:val="20"/>
              </w:rPr>
            </w:pPr>
            <w:r>
              <w:rPr>
                <w:sz w:val="20"/>
                <w:szCs w:val="20"/>
              </w:rPr>
              <w:t>Confidential</w:t>
            </w:r>
          </w:p>
        </w:tc>
        <w:tc>
          <w:tcPr>
            <w:tcW w:w="0" w:type="auto"/>
            <w:vAlign w:val="center"/>
          </w:tcPr>
          <w:p w14:paraId="15B670ED" w14:textId="466A840F" w:rsidR="00883CF2" w:rsidRPr="009355A0" w:rsidRDefault="00883CF2" w:rsidP="00883CF2">
            <w:pPr>
              <w:rPr>
                <w:sz w:val="20"/>
                <w:szCs w:val="20"/>
              </w:rPr>
            </w:pPr>
            <w:r>
              <w:rPr>
                <w:sz w:val="20"/>
                <w:szCs w:val="20"/>
              </w:rPr>
              <w:t>No null values, No missing values</w:t>
            </w:r>
          </w:p>
        </w:tc>
      </w:tr>
      <w:tr w:rsidR="00883CF2" w:rsidRPr="009355A0" w14:paraId="02E8E4B4" w14:textId="77777777" w:rsidTr="001C2667">
        <w:trPr>
          <w:trHeight w:val="377"/>
        </w:trPr>
        <w:tc>
          <w:tcPr>
            <w:tcW w:w="0" w:type="auto"/>
            <w:vAlign w:val="center"/>
          </w:tcPr>
          <w:p w14:paraId="70FE013A" w14:textId="254F563D" w:rsidR="00883CF2" w:rsidRPr="009355A0" w:rsidRDefault="00883CF2" w:rsidP="00883CF2">
            <w:pPr>
              <w:tabs>
                <w:tab w:val="left" w:pos="1395"/>
              </w:tabs>
              <w:rPr>
                <w:sz w:val="20"/>
                <w:szCs w:val="20"/>
              </w:rPr>
            </w:pPr>
            <w:r w:rsidRPr="009355A0">
              <w:rPr>
                <w:sz w:val="20"/>
                <w:szCs w:val="20"/>
              </w:rPr>
              <w:t xml:space="preserve">lease_cost           </w:t>
            </w:r>
          </w:p>
        </w:tc>
        <w:tc>
          <w:tcPr>
            <w:tcW w:w="0" w:type="auto"/>
            <w:vAlign w:val="center"/>
          </w:tcPr>
          <w:p w14:paraId="5B81FFE3" w14:textId="776B1757" w:rsidR="00883CF2" w:rsidRPr="009355A0" w:rsidRDefault="00883CF2" w:rsidP="00883CF2">
            <w:pPr>
              <w:rPr>
                <w:sz w:val="20"/>
                <w:szCs w:val="20"/>
              </w:rPr>
            </w:pPr>
            <w:r w:rsidRPr="009355A0">
              <w:rPr>
                <w:sz w:val="20"/>
                <w:szCs w:val="20"/>
              </w:rPr>
              <w:t>Double</w:t>
            </w:r>
          </w:p>
        </w:tc>
        <w:tc>
          <w:tcPr>
            <w:tcW w:w="0" w:type="auto"/>
            <w:vAlign w:val="center"/>
          </w:tcPr>
          <w:p w14:paraId="25AA7076" w14:textId="3527D5B2" w:rsidR="00883CF2" w:rsidRPr="009355A0" w:rsidRDefault="00883CF2" w:rsidP="00883CF2">
            <w:pPr>
              <w:rPr>
                <w:sz w:val="20"/>
                <w:szCs w:val="20"/>
              </w:rPr>
            </w:pPr>
            <w:r>
              <w:rPr>
                <w:sz w:val="20"/>
                <w:szCs w:val="20"/>
              </w:rPr>
              <w:t>Confidential</w:t>
            </w:r>
          </w:p>
        </w:tc>
        <w:tc>
          <w:tcPr>
            <w:tcW w:w="0" w:type="auto"/>
            <w:vAlign w:val="center"/>
          </w:tcPr>
          <w:p w14:paraId="25427E02" w14:textId="7AECD0BC" w:rsidR="00883CF2" w:rsidRPr="009355A0" w:rsidRDefault="00883CF2" w:rsidP="00883CF2">
            <w:pPr>
              <w:rPr>
                <w:sz w:val="20"/>
                <w:szCs w:val="20"/>
              </w:rPr>
            </w:pPr>
            <w:r>
              <w:rPr>
                <w:sz w:val="20"/>
                <w:szCs w:val="20"/>
              </w:rPr>
              <w:t>No null values, No missing values</w:t>
            </w:r>
          </w:p>
        </w:tc>
      </w:tr>
      <w:tr w:rsidR="00883CF2" w:rsidRPr="009355A0" w14:paraId="75C5EAA0" w14:textId="77777777" w:rsidTr="001C2667">
        <w:trPr>
          <w:trHeight w:val="377"/>
        </w:trPr>
        <w:tc>
          <w:tcPr>
            <w:tcW w:w="0" w:type="auto"/>
            <w:vAlign w:val="center"/>
          </w:tcPr>
          <w:p w14:paraId="3B9A75ED" w14:textId="3DD98531" w:rsidR="00883CF2" w:rsidRPr="009355A0" w:rsidRDefault="00883CF2" w:rsidP="00883CF2">
            <w:pPr>
              <w:tabs>
                <w:tab w:val="left" w:pos="1395"/>
              </w:tabs>
              <w:rPr>
                <w:sz w:val="20"/>
                <w:szCs w:val="20"/>
              </w:rPr>
            </w:pPr>
            <w:r w:rsidRPr="009355A0">
              <w:rPr>
                <w:sz w:val="20"/>
                <w:szCs w:val="20"/>
              </w:rPr>
              <w:t>Fuel</w:t>
            </w:r>
          </w:p>
        </w:tc>
        <w:tc>
          <w:tcPr>
            <w:tcW w:w="0" w:type="auto"/>
            <w:vAlign w:val="center"/>
          </w:tcPr>
          <w:p w14:paraId="2FAAE935" w14:textId="4D2F6923" w:rsidR="00883CF2" w:rsidRPr="009355A0" w:rsidRDefault="00883CF2" w:rsidP="00883CF2">
            <w:pPr>
              <w:rPr>
                <w:sz w:val="20"/>
                <w:szCs w:val="20"/>
              </w:rPr>
            </w:pPr>
            <w:r w:rsidRPr="009355A0">
              <w:rPr>
                <w:sz w:val="20"/>
                <w:szCs w:val="20"/>
              </w:rPr>
              <w:t>Double</w:t>
            </w:r>
          </w:p>
        </w:tc>
        <w:tc>
          <w:tcPr>
            <w:tcW w:w="0" w:type="auto"/>
            <w:vAlign w:val="center"/>
          </w:tcPr>
          <w:p w14:paraId="71E08CBB" w14:textId="543DD166" w:rsidR="00883CF2" w:rsidRPr="009355A0" w:rsidRDefault="00883CF2" w:rsidP="00883CF2">
            <w:pPr>
              <w:rPr>
                <w:sz w:val="20"/>
                <w:szCs w:val="20"/>
              </w:rPr>
            </w:pPr>
            <w:r>
              <w:rPr>
                <w:sz w:val="20"/>
                <w:szCs w:val="20"/>
              </w:rPr>
              <w:t>Confidential</w:t>
            </w:r>
          </w:p>
        </w:tc>
        <w:tc>
          <w:tcPr>
            <w:tcW w:w="0" w:type="auto"/>
            <w:vAlign w:val="center"/>
          </w:tcPr>
          <w:p w14:paraId="4AC15425" w14:textId="6E09DF45" w:rsidR="00883CF2" w:rsidRPr="009355A0" w:rsidRDefault="00883CF2" w:rsidP="00883CF2">
            <w:pPr>
              <w:rPr>
                <w:sz w:val="20"/>
                <w:szCs w:val="20"/>
              </w:rPr>
            </w:pPr>
            <w:r>
              <w:rPr>
                <w:sz w:val="20"/>
                <w:szCs w:val="20"/>
              </w:rPr>
              <w:t>No null values, No missing values</w:t>
            </w:r>
          </w:p>
        </w:tc>
      </w:tr>
      <w:tr w:rsidR="00883CF2" w:rsidRPr="009355A0" w14:paraId="6C12DF1E" w14:textId="77777777" w:rsidTr="001C2667">
        <w:trPr>
          <w:trHeight w:val="377"/>
        </w:trPr>
        <w:tc>
          <w:tcPr>
            <w:tcW w:w="0" w:type="auto"/>
            <w:vAlign w:val="center"/>
          </w:tcPr>
          <w:p w14:paraId="44C6FE80" w14:textId="141B906C" w:rsidR="00883CF2" w:rsidRPr="009355A0" w:rsidRDefault="00883CF2" w:rsidP="00883CF2">
            <w:pPr>
              <w:tabs>
                <w:tab w:val="left" w:pos="1395"/>
              </w:tabs>
              <w:rPr>
                <w:sz w:val="20"/>
                <w:szCs w:val="20"/>
              </w:rPr>
            </w:pPr>
            <w:r w:rsidRPr="009355A0">
              <w:rPr>
                <w:sz w:val="20"/>
                <w:szCs w:val="20"/>
              </w:rPr>
              <w:t xml:space="preserve">guards                      </w:t>
            </w:r>
          </w:p>
        </w:tc>
        <w:tc>
          <w:tcPr>
            <w:tcW w:w="0" w:type="auto"/>
            <w:vAlign w:val="center"/>
          </w:tcPr>
          <w:p w14:paraId="211E5070" w14:textId="1017B860" w:rsidR="00883CF2" w:rsidRPr="009355A0" w:rsidRDefault="00883CF2" w:rsidP="00883CF2">
            <w:pPr>
              <w:rPr>
                <w:sz w:val="20"/>
                <w:szCs w:val="20"/>
              </w:rPr>
            </w:pPr>
            <w:r w:rsidRPr="009355A0">
              <w:rPr>
                <w:sz w:val="20"/>
                <w:szCs w:val="20"/>
              </w:rPr>
              <w:t>Double</w:t>
            </w:r>
          </w:p>
        </w:tc>
        <w:tc>
          <w:tcPr>
            <w:tcW w:w="0" w:type="auto"/>
            <w:vAlign w:val="center"/>
          </w:tcPr>
          <w:p w14:paraId="309637C8" w14:textId="629717AF" w:rsidR="00883CF2" w:rsidRPr="009355A0" w:rsidRDefault="00883CF2" w:rsidP="00883CF2">
            <w:pPr>
              <w:rPr>
                <w:sz w:val="20"/>
                <w:szCs w:val="20"/>
              </w:rPr>
            </w:pPr>
            <w:r>
              <w:rPr>
                <w:sz w:val="20"/>
                <w:szCs w:val="20"/>
              </w:rPr>
              <w:t>Confidential</w:t>
            </w:r>
          </w:p>
        </w:tc>
        <w:tc>
          <w:tcPr>
            <w:tcW w:w="0" w:type="auto"/>
            <w:vAlign w:val="center"/>
          </w:tcPr>
          <w:p w14:paraId="2300ADA9" w14:textId="36A44434" w:rsidR="00883CF2" w:rsidRPr="009355A0" w:rsidRDefault="00883CF2" w:rsidP="00883CF2">
            <w:pPr>
              <w:rPr>
                <w:sz w:val="20"/>
                <w:szCs w:val="20"/>
              </w:rPr>
            </w:pPr>
            <w:r>
              <w:rPr>
                <w:sz w:val="20"/>
                <w:szCs w:val="20"/>
              </w:rPr>
              <w:t>No null values, No missing values</w:t>
            </w:r>
          </w:p>
        </w:tc>
      </w:tr>
      <w:tr w:rsidR="00883CF2" w:rsidRPr="009355A0" w14:paraId="04E76312" w14:textId="77777777" w:rsidTr="001C2667">
        <w:trPr>
          <w:trHeight w:val="377"/>
        </w:trPr>
        <w:tc>
          <w:tcPr>
            <w:tcW w:w="0" w:type="auto"/>
            <w:vAlign w:val="center"/>
          </w:tcPr>
          <w:p w14:paraId="2B0680FA" w14:textId="008038C9" w:rsidR="00883CF2" w:rsidRPr="009355A0" w:rsidRDefault="00883CF2" w:rsidP="00883CF2">
            <w:pPr>
              <w:tabs>
                <w:tab w:val="left" w:pos="1395"/>
              </w:tabs>
              <w:rPr>
                <w:sz w:val="20"/>
                <w:szCs w:val="20"/>
              </w:rPr>
            </w:pPr>
            <w:r w:rsidRPr="009355A0">
              <w:rPr>
                <w:sz w:val="20"/>
                <w:szCs w:val="20"/>
              </w:rPr>
              <w:t xml:space="preserve">ms_variable                 </w:t>
            </w:r>
          </w:p>
        </w:tc>
        <w:tc>
          <w:tcPr>
            <w:tcW w:w="0" w:type="auto"/>
            <w:vAlign w:val="center"/>
          </w:tcPr>
          <w:p w14:paraId="338ED30F" w14:textId="68BACCB3" w:rsidR="00883CF2" w:rsidRPr="009355A0" w:rsidRDefault="00883CF2" w:rsidP="00883CF2">
            <w:pPr>
              <w:rPr>
                <w:sz w:val="20"/>
                <w:szCs w:val="20"/>
              </w:rPr>
            </w:pPr>
            <w:r w:rsidRPr="009355A0">
              <w:rPr>
                <w:sz w:val="20"/>
                <w:szCs w:val="20"/>
              </w:rPr>
              <w:t>Double</w:t>
            </w:r>
          </w:p>
        </w:tc>
        <w:tc>
          <w:tcPr>
            <w:tcW w:w="0" w:type="auto"/>
            <w:vAlign w:val="center"/>
          </w:tcPr>
          <w:p w14:paraId="68A3071C" w14:textId="5974886A" w:rsidR="00883CF2" w:rsidRPr="009355A0" w:rsidRDefault="00883CF2" w:rsidP="00883CF2">
            <w:pPr>
              <w:rPr>
                <w:sz w:val="20"/>
                <w:szCs w:val="20"/>
              </w:rPr>
            </w:pPr>
            <w:r>
              <w:rPr>
                <w:sz w:val="20"/>
                <w:szCs w:val="20"/>
              </w:rPr>
              <w:t>Confidential</w:t>
            </w:r>
          </w:p>
        </w:tc>
        <w:tc>
          <w:tcPr>
            <w:tcW w:w="0" w:type="auto"/>
            <w:vAlign w:val="center"/>
          </w:tcPr>
          <w:p w14:paraId="0943B0EE" w14:textId="7A89031A" w:rsidR="00883CF2" w:rsidRPr="009355A0" w:rsidRDefault="00883CF2" w:rsidP="00883CF2">
            <w:pPr>
              <w:rPr>
                <w:sz w:val="20"/>
                <w:szCs w:val="20"/>
              </w:rPr>
            </w:pPr>
            <w:r>
              <w:rPr>
                <w:sz w:val="20"/>
                <w:szCs w:val="20"/>
              </w:rPr>
              <w:t>No null values, No missing values</w:t>
            </w:r>
          </w:p>
        </w:tc>
      </w:tr>
      <w:tr w:rsidR="00883CF2" w:rsidRPr="009355A0" w14:paraId="34B3BDB1" w14:textId="77777777" w:rsidTr="001C2667">
        <w:trPr>
          <w:trHeight w:val="402"/>
        </w:trPr>
        <w:tc>
          <w:tcPr>
            <w:tcW w:w="0" w:type="auto"/>
            <w:vAlign w:val="center"/>
          </w:tcPr>
          <w:p w14:paraId="3BD05D64" w14:textId="520F1750" w:rsidR="00883CF2" w:rsidRPr="009355A0" w:rsidRDefault="00883CF2" w:rsidP="00883CF2">
            <w:pPr>
              <w:tabs>
                <w:tab w:val="left" w:pos="1395"/>
              </w:tabs>
              <w:rPr>
                <w:sz w:val="20"/>
                <w:szCs w:val="20"/>
              </w:rPr>
            </w:pPr>
            <w:r w:rsidRPr="009355A0">
              <w:rPr>
                <w:sz w:val="20"/>
                <w:szCs w:val="20"/>
              </w:rPr>
              <w:t xml:space="preserve">ms_fixed                    </w:t>
            </w:r>
          </w:p>
        </w:tc>
        <w:tc>
          <w:tcPr>
            <w:tcW w:w="0" w:type="auto"/>
            <w:vAlign w:val="center"/>
          </w:tcPr>
          <w:p w14:paraId="439B937A" w14:textId="354E6856" w:rsidR="00883CF2" w:rsidRPr="009355A0" w:rsidRDefault="00883CF2" w:rsidP="00883CF2">
            <w:pPr>
              <w:rPr>
                <w:sz w:val="20"/>
                <w:szCs w:val="20"/>
              </w:rPr>
            </w:pPr>
            <w:r w:rsidRPr="009355A0">
              <w:rPr>
                <w:sz w:val="20"/>
                <w:szCs w:val="20"/>
              </w:rPr>
              <w:t>Double</w:t>
            </w:r>
          </w:p>
        </w:tc>
        <w:tc>
          <w:tcPr>
            <w:tcW w:w="0" w:type="auto"/>
            <w:vAlign w:val="center"/>
          </w:tcPr>
          <w:p w14:paraId="3A1A473F" w14:textId="66A21D4D" w:rsidR="00883CF2" w:rsidRPr="009355A0" w:rsidRDefault="00883CF2" w:rsidP="00883CF2">
            <w:pPr>
              <w:rPr>
                <w:sz w:val="20"/>
                <w:szCs w:val="20"/>
              </w:rPr>
            </w:pPr>
            <w:r>
              <w:rPr>
                <w:sz w:val="20"/>
                <w:szCs w:val="20"/>
              </w:rPr>
              <w:t>Confidential</w:t>
            </w:r>
          </w:p>
        </w:tc>
        <w:tc>
          <w:tcPr>
            <w:tcW w:w="0" w:type="auto"/>
            <w:vAlign w:val="center"/>
          </w:tcPr>
          <w:p w14:paraId="42759A78" w14:textId="4B5FB2F0" w:rsidR="00883CF2" w:rsidRPr="009355A0" w:rsidRDefault="00883CF2" w:rsidP="00883CF2">
            <w:pPr>
              <w:rPr>
                <w:sz w:val="20"/>
                <w:szCs w:val="20"/>
              </w:rPr>
            </w:pPr>
            <w:r>
              <w:rPr>
                <w:sz w:val="20"/>
                <w:szCs w:val="20"/>
              </w:rPr>
              <w:t>No null values, No missing values</w:t>
            </w:r>
          </w:p>
        </w:tc>
      </w:tr>
      <w:tr w:rsidR="00883CF2" w:rsidRPr="009355A0" w14:paraId="2C0D4B39" w14:textId="77777777" w:rsidTr="001C2667">
        <w:trPr>
          <w:trHeight w:val="377"/>
        </w:trPr>
        <w:tc>
          <w:tcPr>
            <w:tcW w:w="0" w:type="auto"/>
            <w:vAlign w:val="center"/>
          </w:tcPr>
          <w:p w14:paraId="6E810FCE" w14:textId="27FE3CEB" w:rsidR="00883CF2" w:rsidRPr="009355A0" w:rsidRDefault="00883CF2" w:rsidP="00883CF2">
            <w:pPr>
              <w:tabs>
                <w:tab w:val="left" w:pos="1395"/>
              </w:tabs>
              <w:rPr>
                <w:sz w:val="20"/>
                <w:szCs w:val="20"/>
              </w:rPr>
            </w:pPr>
            <w:r w:rsidRPr="009355A0">
              <w:rPr>
                <w:sz w:val="20"/>
                <w:szCs w:val="20"/>
              </w:rPr>
              <w:t xml:space="preserve">electricity                 </w:t>
            </w:r>
          </w:p>
        </w:tc>
        <w:tc>
          <w:tcPr>
            <w:tcW w:w="0" w:type="auto"/>
            <w:vAlign w:val="center"/>
          </w:tcPr>
          <w:p w14:paraId="6848503D" w14:textId="193CDA69" w:rsidR="00883CF2" w:rsidRPr="009355A0" w:rsidRDefault="00883CF2" w:rsidP="00883CF2">
            <w:pPr>
              <w:rPr>
                <w:sz w:val="20"/>
                <w:szCs w:val="20"/>
              </w:rPr>
            </w:pPr>
            <w:r w:rsidRPr="009355A0">
              <w:rPr>
                <w:sz w:val="20"/>
                <w:szCs w:val="20"/>
              </w:rPr>
              <w:t>Double</w:t>
            </w:r>
          </w:p>
        </w:tc>
        <w:tc>
          <w:tcPr>
            <w:tcW w:w="0" w:type="auto"/>
            <w:vAlign w:val="center"/>
          </w:tcPr>
          <w:p w14:paraId="3F8C6F45" w14:textId="744B0828" w:rsidR="00883CF2" w:rsidRPr="009355A0" w:rsidRDefault="00883CF2" w:rsidP="00883CF2">
            <w:pPr>
              <w:rPr>
                <w:sz w:val="20"/>
                <w:szCs w:val="20"/>
              </w:rPr>
            </w:pPr>
            <w:r>
              <w:rPr>
                <w:sz w:val="20"/>
                <w:szCs w:val="20"/>
              </w:rPr>
              <w:t>Confidential</w:t>
            </w:r>
          </w:p>
        </w:tc>
        <w:tc>
          <w:tcPr>
            <w:tcW w:w="0" w:type="auto"/>
            <w:vAlign w:val="center"/>
          </w:tcPr>
          <w:p w14:paraId="393B1E7C" w14:textId="768F0406" w:rsidR="00883CF2" w:rsidRPr="009355A0" w:rsidRDefault="00883CF2" w:rsidP="00883CF2">
            <w:pPr>
              <w:rPr>
                <w:sz w:val="20"/>
                <w:szCs w:val="20"/>
              </w:rPr>
            </w:pPr>
            <w:r>
              <w:rPr>
                <w:sz w:val="20"/>
                <w:szCs w:val="20"/>
              </w:rPr>
              <w:t>No null values, No missing values</w:t>
            </w:r>
          </w:p>
        </w:tc>
      </w:tr>
      <w:tr w:rsidR="00883CF2" w:rsidRPr="009355A0" w14:paraId="73316A7E" w14:textId="77777777" w:rsidTr="001C2667">
        <w:trPr>
          <w:trHeight w:val="377"/>
        </w:trPr>
        <w:tc>
          <w:tcPr>
            <w:tcW w:w="0" w:type="auto"/>
            <w:vAlign w:val="center"/>
          </w:tcPr>
          <w:p w14:paraId="150B8AD3" w14:textId="5F73D50B" w:rsidR="00883CF2" w:rsidRPr="009355A0" w:rsidRDefault="00883CF2" w:rsidP="00883CF2">
            <w:pPr>
              <w:tabs>
                <w:tab w:val="left" w:pos="1395"/>
              </w:tabs>
              <w:rPr>
                <w:sz w:val="20"/>
                <w:szCs w:val="20"/>
              </w:rPr>
            </w:pPr>
            <w:r w:rsidRPr="009355A0">
              <w:rPr>
                <w:sz w:val="20"/>
                <w:szCs w:val="20"/>
              </w:rPr>
              <w:t xml:space="preserve">tx_l2                       </w:t>
            </w:r>
          </w:p>
        </w:tc>
        <w:tc>
          <w:tcPr>
            <w:tcW w:w="0" w:type="auto"/>
            <w:vAlign w:val="center"/>
          </w:tcPr>
          <w:p w14:paraId="76D96E35" w14:textId="10D460A0" w:rsidR="00883CF2" w:rsidRPr="009355A0" w:rsidRDefault="00883CF2" w:rsidP="00883CF2">
            <w:pPr>
              <w:rPr>
                <w:sz w:val="20"/>
                <w:szCs w:val="20"/>
              </w:rPr>
            </w:pPr>
            <w:r w:rsidRPr="009355A0">
              <w:rPr>
                <w:sz w:val="20"/>
                <w:szCs w:val="20"/>
              </w:rPr>
              <w:t>Double</w:t>
            </w:r>
          </w:p>
        </w:tc>
        <w:tc>
          <w:tcPr>
            <w:tcW w:w="0" w:type="auto"/>
            <w:vAlign w:val="center"/>
          </w:tcPr>
          <w:p w14:paraId="452C2CE6" w14:textId="7D84EA07" w:rsidR="00883CF2" w:rsidRPr="009355A0" w:rsidRDefault="00883CF2" w:rsidP="00883CF2">
            <w:pPr>
              <w:rPr>
                <w:sz w:val="20"/>
                <w:szCs w:val="20"/>
              </w:rPr>
            </w:pPr>
            <w:r>
              <w:rPr>
                <w:sz w:val="20"/>
                <w:szCs w:val="20"/>
              </w:rPr>
              <w:t>Confidential</w:t>
            </w:r>
          </w:p>
        </w:tc>
        <w:tc>
          <w:tcPr>
            <w:tcW w:w="0" w:type="auto"/>
            <w:vAlign w:val="center"/>
          </w:tcPr>
          <w:p w14:paraId="0E65D1E1" w14:textId="66BC307B" w:rsidR="00883CF2" w:rsidRPr="009355A0" w:rsidRDefault="00883CF2" w:rsidP="00883CF2">
            <w:pPr>
              <w:rPr>
                <w:sz w:val="20"/>
                <w:szCs w:val="20"/>
              </w:rPr>
            </w:pPr>
            <w:r>
              <w:rPr>
                <w:sz w:val="20"/>
                <w:szCs w:val="20"/>
              </w:rPr>
              <w:t>No null values, No missing values</w:t>
            </w:r>
          </w:p>
        </w:tc>
      </w:tr>
      <w:tr w:rsidR="00883CF2" w:rsidRPr="009355A0" w14:paraId="7E558E6A" w14:textId="77777777" w:rsidTr="001C2667">
        <w:trPr>
          <w:trHeight w:val="377"/>
        </w:trPr>
        <w:tc>
          <w:tcPr>
            <w:tcW w:w="0" w:type="auto"/>
            <w:vAlign w:val="center"/>
          </w:tcPr>
          <w:p w14:paraId="49CF6819" w14:textId="79C0E062" w:rsidR="00883CF2" w:rsidRPr="009355A0" w:rsidRDefault="00883CF2" w:rsidP="00883CF2">
            <w:pPr>
              <w:tabs>
                <w:tab w:val="left" w:pos="1395"/>
              </w:tabs>
              <w:rPr>
                <w:sz w:val="20"/>
                <w:szCs w:val="20"/>
              </w:rPr>
            </w:pPr>
            <w:r w:rsidRPr="009355A0">
              <w:rPr>
                <w:sz w:val="20"/>
                <w:szCs w:val="20"/>
              </w:rPr>
              <w:t xml:space="preserve">internet_cost               </w:t>
            </w:r>
          </w:p>
        </w:tc>
        <w:tc>
          <w:tcPr>
            <w:tcW w:w="0" w:type="auto"/>
            <w:vAlign w:val="center"/>
          </w:tcPr>
          <w:p w14:paraId="34D95888" w14:textId="0D8CFE8C" w:rsidR="00883CF2" w:rsidRPr="009355A0" w:rsidRDefault="00883CF2" w:rsidP="00883CF2">
            <w:pPr>
              <w:rPr>
                <w:sz w:val="20"/>
                <w:szCs w:val="20"/>
              </w:rPr>
            </w:pPr>
            <w:r w:rsidRPr="009355A0">
              <w:rPr>
                <w:sz w:val="20"/>
                <w:szCs w:val="20"/>
              </w:rPr>
              <w:t>Double</w:t>
            </w:r>
          </w:p>
        </w:tc>
        <w:tc>
          <w:tcPr>
            <w:tcW w:w="0" w:type="auto"/>
            <w:vAlign w:val="center"/>
          </w:tcPr>
          <w:p w14:paraId="3EBCAD0C" w14:textId="6F13065A" w:rsidR="00883CF2" w:rsidRPr="009355A0" w:rsidRDefault="00883CF2" w:rsidP="00883CF2">
            <w:pPr>
              <w:rPr>
                <w:sz w:val="20"/>
                <w:szCs w:val="20"/>
              </w:rPr>
            </w:pPr>
            <w:r>
              <w:rPr>
                <w:sz w:val="20"/>
                <w:szCs w:val="20"/>
              </w:rPr>
              <w:t>Confidential</w:t>
            </w:r>
          </w:p>
        </w:tc>
        <w:tc>
          <w:tcPr>
            <w:tcW w:w="0" w:type="auto"/>
            <w:vAlign w:val="center"/>
          </w:tcPr>
          <w:p w14:paraId="11261DE5" w14:textId="72E0DCFB" w:rsidR="00883CF2" w:rsidRPr="009355A0" w:rsidRDefault="00883CF2" w:rsidP="00883CF2">
            <w:pPr>
              <w:rPr>
                <w:sz w:val="20"/>
                <w:szCs w:val="20"/>
              </w:rPr>
            </w:pPr>
            <w:r>
              <w:rPr>
                <w:sz w:val="20"/>
                <w:szCs w:val="20"/>
              </w:rPr>
              <w:t>No null values, No missing values</w:t>
            </w:r>
          </w:p>
        </w:tc>
      </w:tr>
      <w:tr w:rsidR="00883CF2" w:rsidRPr="009355A0" w14:paraId="05552DFF" w14:textId="77777777" w:rsidTr="001C2667">
        <w:trPr>
          <w:trHeight w:val="377"/>
        </w:trPr>
        <w:tc>
          <w:tcPr>
            <w:tcW w:w="0" w:type="auto"/>
            <w:vAlign w:val="center"/>
          </w:tcPr>
          <w:p w14:paraId="33456980" w14:textId="776D0430" w:rsidR="00883CF2" w:rsidRPr="009355A0" w:rsidRDefault="00883CF2" w:rsidP="00883CF2">
            <w:pPr>
              <w:tabs>
                <w:tab w:val="left" w:pos="1395"/>
              </w:tabs>
              <w:rPr>
                <w:sz w:val="20"/>
                <w:szCs w:val="20"/>
              </w:rPr>
            </w:pPr>
            <w:r w:rsidRPr="009355A0">
              <w:rPr>
                <w:sz w:val="20"/>
                <w:szCs w:val="20"/>
              </w:rPr>
              <w:t xml:space="preserve">vpls_cost                   </w:t>
            </w:r>
          </w:p>
        </w:tc>
        <w:tc>
          <w:tcPr>
            <w:tcW w:w="0" w:type="auto"/>
            <w:vAlign w:val="center"/>
          </w:tcPr>
          <w:p w14:paraId="08ED2A0C" w14:textId="356301E5" w:rsidR="00883CF2" w:rsidRPr="009355A0" w:rsidRDefault="00883CF2" w:rsidP="00883CF2">
            <w:pPr>
              <w:rPr>
                <w:sz w:val="20"/>
                <w:szCs w:val="20"/>
              </w:rPr>
            </w:pPr>
            <w:r w:rsidRPr="009355A0">
              <w:rPr>
                <w:sz w:val="20"/>
                <w:szCs w:val="20"/>
              </w:rPr>
              <w:t>Double</w:t>
            </w:r>
          </w:p>
        </w:tc>
        <w:tc>
          <w:tcPr>
            <w:tcW w:w="0" w:type="auto"/>
            <w:vAlign w:val="center"/>
          </w:tcPr>
          <w:p w14:paraId="3EAAE4E5" w14:textId="47E7959E" w:rsidR="00883CF2" w:rsidRPr="009355A0" w:rsidRDefault="00883CF2" w:rsidP="00883CF2">
            <w:pPr>
              <w:rPr>
                <w:sz w:val="20"/>
                <w:szCs w:val="20"/>
              </w:rPr>
            </w:pPr>
            <w:r>
              <w:rPr>
                <w:sz w:val="20"/>
                <w:szCs w:val="20"/>
              </w:rPr>
              <w:t>Confidential</w:t>
            </w:r>
          </w:p>
        </w:tc>
        <w:tc>
          <w:tcPr>
            <w:tcW w:w="0" w:type="auto"/>
            <w:vAlign w:val="center"/>
          </w:tcPr>
          <w:p w14:paraId="0D72B9F9" w14:textId="5D1B688F" w:rsidR="00883CF2" w:rsidRPr="009355A0" w:rsidRDefault="00883CF2" w:rsidP="00883CF2">
            <w:pPr>
              <w:rPr>
                <w:sz w:val="20"/>
                <w:szCs w:val="20"/>
              </w:rPr>
            </w:pPr>
            <w:r>
              <w:rPr>
                <w:sz w:val="20"/>
                <w:szCs w:val="20"/>
              </w:rPr>
              <w:t>No null values, No missing values</w:t>
            </w:r>
          </w:p>
        </w:tc>
      </w:tr>
      <w:tr w:rsidR="00883CF2" w:rsidRPr="009355A0" w14:paraId="7A751EF1" w14:textId="77777777" w:rsidTr="001C2667">
        <w:trPr>
          <w:trHeight w:val="402"/>
        </w:trPr>
        <w:tc>
          <w:tcPr>
            <w:tcW w:w="0" w:type="auto"/>
            <w:vAlign w:val="center"/>
          </w:tcPr>
          <w:p w14:paraId="2FD24D61" w14:textId="2C46978E" w:rsidR="00883CF2" w:rsidRPr="009355A0" w:rsidRDefault="00883CF2" w:rsidP="00883CF2">
            <w:pPr>
              <w:tabs>
                <w:tab w:val="left" w:pos="1395"/>
              </w:tabs>
              <w:rPr>
                <w:sz w:val="20"/>
                <w:szCs w:val="20"/>
              </w:rPr>
            </w:pPr>
            <w:r w:rsidRPr="009355A0">
              <w:rPr>
                <w:sz w:val="20"/>
                <w:szCs w:val="20"/>
              </w:rPr>
              <w:t xml:space="preserve">space_and_power             </w:t>
            </w:r>
          </w:p>
        </w:tc>
        <w:tc>
          <w:tcPr>
            <w:tcW w:w="0" w:type="auto"/>
            <w:vAlign w:val="center"/>
          </w:tcPr>
          <w:p w14:paraId="31EF4F7E" w14:textId="3C47F55F" w:rsidR="00883CF2" w:rsidRPr="009355A0" w:rsidRDefault="00883CF2" w:rsidP="00883CF2">
            <w:pPr>
              <w:rPr>
                <w:sz w:val="20"/>
                <w:szCs w:val="20"/>
              </w:rPr>
            </w:pPr>
            <w:r w:rsidRPr="009355A0">
              <w:rPr>
                <w:sz w:val="20"/>
                <w:szCs w:val="20"/>
              </w:rPr>
              <w:t>Double</w:t>
            </w:r>
          </w:p>
        </w:tc>
        <w:tc>
          <w:tcPr>
            <w:tcW w:w="0" w:type="auto"/>
            <w:vAlign w:val="center"/>
          </w:tcPr>
          <w:p w14:paraId="76C8BF6D" w14:textId="1A63B008" w:rsidR="00883CF2" w:rsidRPr="009355A0" w:rsidRDefault="00883CF2" w:rsidP="00883CF2">
            <w:pPr>
              <w:rPr>
                <w:sz w:val="20"/>
                <w:szCs w:val="20"/>
              </w:rPr>
            </w:pPr>
            <w:r>
              <w:rPr>
                <w:sz w:val="20"/>
                <w:szCs w:val="20"/>
              </w:rPr>
              <w:t>Confidential</w:t>
            </w:r>
          </w:p>
        </w:tc>
        <w:tc>
          <w:tcPr>
            <w:tcW w:w="0" w:type="auto"/>
            <w:vAlign w:val="center"/>
          </w:tcPr>
          <w:p w14:paraId="44C952AA" w14:textId="06D27CBA" w:rsidR="00883CF2" w:rsidRPr="009355A0" w:rsidRDefault="00883CF2" w:rsidP="00883CF2">
            <w:pPr>
              <w:rPr>
                <w:sz w:val="20"/>
                <w:szCs w:val="20"/>
              </w:rPr>
            </w:pPr>
            <w:r>
              <w:rPr>
                <w:sz w:val="20"/>
                <w:szCs w:val="20"/>
              </w:rPr>
              <w:t>No null values, No missing values</w:t>
            </w:r>
          </w:p>
        </w:tc>
      </w:tr>
      <w:tr w:rsidR="00883CF2" w:rsidRPr="009355A0" w14:paraId="07CC0C20" w14:textId="77777777" w:rsidTr="001C2667">
        <w:trPr>
          <w:trHeight w:val="352"/>
        </w:trPr>
        <w:tc>
          <w:tcPr>
            <w:tcW w:w="0" w:type="auto"/>
            <w:vAlign w:val="center"/>
          </w:tcPr>
          <w:p w14:paraId="7A3105EC" w14:textId="2B30EEA4" w:rsidR="00883CF2" w:rsidRPr="009355A0" w:rsidRDefault="00883CF2" w:rsidP="00883CF2">
            <w:pPr>
              <w:tabs>
                <w:tab w:val="left" w:pos="1395"/>
              </w:tabs>
              <w:rPr>
                <w:sz w:val="20"/>
                <w:szCs w:val="20"/>
              </w:rPr>
            </w:pPr>
            <w:r w:rsidRPr="009355A0">
              <w:rPr>
                <w:sz w:val="20"/>
                <w:szCs w:val="20"/>
              </w:rPr>
              <w:t xml:space="preserve">total_transmission_cost     </w:t>
            </w:r>
          </w:p>
        </w:tc>
        <w:tc>
          <w:tcPr>
            <w:tcW w:w="0" w:type="auto"/>
            <w:vAlign w:val="center"/>
          </w:tcPr>
          <w:p w14:paraId="45BD3109" w14:textId="3A44D5F8" w:rsidR="00883CF2" w:rsidRPr="009355A0" w:rsidRDefault="00883CF2" w:rsidP="00883CF2">
            <w:pPr>
              <w:rPr>
                <w:sz w:val="20"/>
                <w:szCs w:val="20"/>
              </w:rPr>
            </w:pPr>
            <w:r w:rsidRPr="009355A0">
              <w:rPr>
                <w:sz w:val="20"/>
                <w:szCs w:val="20"/>
              </w:rPr>
              <w:t>Double</w:t>
            </w:r>
          </w:p>
        </w:tc>
        <w:tc>
          <w:tcPr>
            <w:tcW w:w="0" w:type="auto"/>
            <w:vAlign w:val="center"/>
          </w:tcPr>
          <w:p w14:paraId="4A573388" w14:textId="7D64F061" w:rsidR="00883CF2" w:rsidRPr="009355A0" w:rsidRDefault="00883CF2" w:rsidP="00883CF2">
            <w:pPr>
              <w:rPr>
                <w:sz w:val="20"/>
                <w:szCs w:val="20"/>
              </w:rPr>
            </w:pPr>
            <w:r>
              <w:rPr>
                <w:sz w:val="20"/>
                <w:szCs w:val="20"/>
              </w:rPr>
              <w:t>Confidential</w:t>
            </w:r>
          </w:p>
        </w:tc>
        <w:tc>
          <w:tcPr>
            <w:tcW w:w="0" w:type="auto"/>
            <w:vAlign w:val="center"/>
          </w:tcPr>
          <w:p w14:paraId="060EFB51" w14:textId="597ADB47" w:rsidR="00883CF2" w:rsidRPr="009355A0" w:rsidRDefault="00883CF2" w:rsidP="00883CF2">
            <w:pPr>
              <w:rPr>
                <w:sz w:val="20"/>
                <w:szCs w:val="20"/>
              </w:rPr>
            </w:pPr>
            <w:r>
              <w:rPr>
                <w:sz w:val="20"/>
                <w:szCs w:val="20"/>
              </w:rPr>
              <w:t>No null values, No missing values</w:t>
            </w:r>
          </w:p>
        </w:tc>
      </w:tr>
    </w:tbl>
    <w:p w14:paraId="49C1ED45" w14:textId="1C53C700" w:rsidR="00EA0D28" w:rsidRDefault="00EA0D28" w:rsidP="006C1B7E">
      <w:pPr>
        <w:jc w:val="both"/>
        <w:rPr>
          <w:b/>
          <w:bCs/>
          <w:sz w:val="24"/>
        </w:rPr>
      </w:pPr>
    </w:p>
    <w:p w14:paraId="4F91019C" w14:textId="77777777" w:rsidR="005A0B63" w:rsidRDefault="005A0B63" w:rsidP="006C1B7E">
      <w:pPr>
        <w:jc w:val="both"/>
        <w:rPr>
          <w:b/>
          <w:bCs/>
          <w:sz w:val="24"/>
        </w:rPr>
      </w:pPr>
    </w:p>
    <w:p w14:paraId="20C9683E" w14:textId="77777777" w:rsidR="005A0B63" w:rsidRDefault="005A0B63" w:rsidP="006C1B7E">
      <w:pPr>
        <w:jc w:val="both"/>
        <w:rPr>
          <w:b/>
          <w:bCs/>
          <w:sz w:val="24"/>
        </w:rPr>
      </w:pPr>
    </w:p>
    <w:p w14:paraId="3FFEA4C6" w14:textId="77777777" w:rsidR="005A0B63" w:rsidRDefault="005A0B63" w:rsidP="006C1B7E">
      <w:pPr>
        <w:jc w:val="both"/>
        <w:rPr>
          <w:b/>
          <w:bCs/>
          <w:sz w:val="24"/>
        </w:rPr>
      </w:pPr>
    </w:p>
    <w:p w14:paraId="68A328EA" w14:textId="77777777" w:rsidR="00EF331E" w:rsidRDefault="00EF331E" w:rsidP="006C1B7E">
      <w:pPr>
        <w:jc w:val="both"/>
        <w:rPr>
          <w:b/>
          <w:bCs/>
          <w:sz w:val="24"/>
        </w:rPr>
      </w:pPr>
    </w:p>
    <w:p w14:paraId="12C4BD84" w14:textId="77777777" w:rsidR="00EF331E" w:rsidRDefault="00EF331E" w:rsidP="006C1B7E">
      <w:pPr>
        <w:jc w:val="both"/>
        <w:rPr>
          <w:b/>
          <w:bCs/>
          <w:sz w:val="24"/>
        </w:rPr>
      </w:pPr>
    </w:p>
    <w:p w14:paraId="49274ADF" w14:textId="77777777" w:rsidR="00EF331E" w:rsidRDefault="00EF331E" w:rsidP="006C1B7E">
      <w:pPr>
        <w:jc w:val="both"/>
        <w:rPr>
          <w:b/>
          <w:bCs/>
          <w:sz w:val="24"/>
        </w:rPr>
      </w:pPr>
    </w:p>
    <w:p w14:paraId="01080571" w14:textId="77777777" w:rsidR="00EF331E" w:rsidRDefault="00EF331E" w:rsidP="006C1B7E">
      <w:pPr>
        <w:jc w:val="both"/>
        <w:rPr>
          <w:b/>
          <w:bCs/>
          <w:sz w:val="24"/>
        </w:rPr>
      </w:pPr>
    </w:p>
    <w:p w14:paraId="4DEB7660" w14:textId="77777777" w:rsidR="00EF331E" w:rsidRDefault="00EF331E" w:rsidP="006C1B7E">
      <w:pPr>
        <w:jc w:val="both"/>
        <w:rPr>
          <w:b/>
          <w:bCs/>
          <w:sz w:val="24"/>
        </w:rPr>
      </w:pPr>
    </w:p>
    <w:p w14:paraId="0D643B16" w14:textId="77777777" w:rsidR="00EF331E" w:rsidRDefault="00EF331E" w:rsidP="006C1B7E">
      <w:pPr>
        <w:jc w:val="both"/>
        <w:rPr>
          <w:b/>
          <w:bCs/>
          <w:sz w:val="24"/>
        </w:rPr>
      </w:pPr>
    </w:p>
    <w:p w14:paraId="57184E21" w14:textId="77777777" w:rsidR="00EF331E" w:rsidRDefault="00EF331E" w:rsidP="006C1B7E">
      <w:pPr>
        <w:jc w:val="both"/>
        <w:rPr>
          <w:b/>
          <w:bCs/>
          <w:sz w:val="24"/>
        </w:rPr>
      </w:pPr>
    </w:p>
    <w:p w14:paraId="1A81D2EA" w14:textId="77777777" w:rsidR="00EF331E" w:rsidRDefault="00EF331E" w:rsidP="006C1B7E">
      <w:pPr>
        <w:jc w:val="both"/>
        <w:rPr>
          <w:b/>
          <w:bCs/>
          <w:sz w:val="24"/>
        </w:rPr>
      </w:pPr>
    </w:p>
    <w:p w14:paraId="6A8365F5" w14:textId="77777777" w:rsidR="00EF331E" w:rsidRDefault="00EF331E" w:rsidP="006C1B7E">
      <w:pPr>
        <w:jc w:val="both"/>
        <w:rPr>
          <w:b/>
          <w:bCs/>
          <w:sz w:val="24"/>
        </w:rPr>
      </w:pPr>
    </w:p>
    <w:p w14:paraId="55C2932C" w14:textId="77777777" w:rsidR="00EF331E" w:rsidRDefault="00EF331E" w:rsidP="006C1B7E">
      <w:pPr>
        <w:jc w:val="both"/>
        <w:rPr>
          <w:b/>
          <w:bCs/>
          <w:sz w:val="24"/>
        </w:rPr>
      </w:pPr>
    </w:p>
    <w:p w14:paraId="7ED8B69A" w14:textId="77777777" w:rsidR="00EF331E" w:rsidRDefault="00EF331E" w:rsidP="006C1B7E">
      <w:pPr>
        <w:jc w:val="both"/>
        <w:rPr>
          <w:b/>
          <w:bCs/>
          <w:sz w:val="24"/>
        </w:rPr>
      </w:pPr>
    </w:p>
    <w:p w14:paraId="343A3BA7" w14:textId="77777777" w:rsidR="00EF331E" w:rsidRDefault="00EF331E" w:rsidP="006C1B7E">
      <w:pPr>
        <w:jc w:val="both"/>
        <w:rPr>
          <w:b/>
          <w:bCs/>
          <w:sz w:val="24"/>
        </w:rPr>
      </w:pPr>
    </w:p>
    <w:p w14:paraId="18144650" w14:textId="77777777" w:rsidR="00EF331E" w:rsidRDefault="00EF331E" w:rsidP="006C1B7E">
      <w:pPr>
        <w:jc w:val="both"/>
        <w:rPr>
          <w:b/>
          <w:bCs/>
          <w:sz w:val="24"/>
        </w:rPr>
      </w:pPr>
    </w:p>
    <w:p w14:paraId="36344CEB" w14:textId="77777777" w:rsidR="00EF331E" w:rsidRDefault="00EF331E" w:rsidP="006C1B7E">
      <w:pPr>
        <w:jc w:val="both"/>
        <w:rPr>
          <w:b/>
          <w:bCs/>
          <w:sz w:val="24"/>
        </w:rPr>
      </w:pPr>
    </w:p>
    <w:p w14:paraId="7CA46924" w14:textId="77777777" w:rsidR="00EF331E" w:rsidRDefault="00EF331E" w:rsidP="006C1B7E">
      <w:pPr>
        <w:jc w:val="both"/>
        <w:rPr>
          <w:b/>
          <w:bCs/>
          <w:sz w:val="24"/>
        </w:rPr>
      </w:pPr>
    </w:p>
    <w:p w14:paraId="3F8B32E9" w14:textId="77777777" w:rsidR="00EF331E" w:rsidRDefault="00EF331E" w:rsidP="006C1B7E">
      <w:pPr>
        <w:jc w:val="both"/>
        <w:rPr>
          <w:b/>
          <w:bCs/>
          <w:sz w:val="24"/>
        </w:rPr>
      </w:pPr>
    </w:p>
    <w:p w14:paraId="5505F93B" w14:textId="6CEBD3ED" w:rsidR="003C3DB6" w:rsidRDefault="003C3DB6" w:rsidP="006C1B7E">
      <w:pPr>
        <w:jc w:val="both"/>
        <w:rPr>
          <w:b/>
          <w:bCs/>
          <w:sz w:val="24"/>
        </w:rPr>
      </w:pPr>
      <w:r>
        <w:rPr>
          <w:b/>
          <w:bCs/>
          <w:sz w:val="24"/>
        </w:rPr>
        <w:t>VOICE-GPRS</w:t>
      </w:r>
      <w:ins w:id="1025" w:author="P.Mahmoudi" w:date="2020-08-12T11:37:00Z">
        <w:r w:rsidR="004846D1">
          <w:rPr>
            <w:b/>
            <w:bCs/>
            <w:sz w:val="24"/>
          </w:rPr>
          <w:t>-SMS</w:t>
        </w:r>
      </w:ins>
      <w:r>
        <w:rPr>
          <w:b/>
          <w:bCs/>
          <w:sz w:val="24"/>
        </w:rPr>
        <w:t xml:space="preserve"> USAGE TABLE:</w:t>
      </w:r>
    </w:p>
    <w:tbl>
      <w:tblPr>
        <w:tblStyle w:val="TableGrid"/>
        <w:tblpPr w:leftFromText="180" w:rightFromText="180" w:vertAnchor="text" w:horzAnchor="margin" w:tblpY="132"/>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193"/>
        <w:gridCol w:w="1309"/>
        <w:gridCol w:w="1704"/>
        <w:gridCol w:w="2504"/>
      </w:tblGrid>
      <w:tr w:rsidR="001C2667" w:rsidRPr="009355A0" w14:paraId="430209A4" w14:textId="77777777" w:rsidTr="001C2667">
        <w:trPr>
          <w:trHeight w:val="414"/>
        </w:trPr>
        <w:tc>
          <w:tcPr>
            <w:tcW w:w="0" w:type="auto"/>
            <w:shd w:val="clear" w:color="auto" w:fill="DBE5F1" w:themeFill="accent1" w:themeFillTint="33"/>
            <w:vAlign w:val="center"/>
          </w:tcPr>
          <w:p w14:paraId="7CBE6611" w14:textId="1009405E" w:rsidR="001C2667" w:rsidRPr="009355A0" w:rsidRDefault="001C2667" w:rsidP="001C2667">
            <w:pPr>
              <w:tabs>
                <w:tab w:val="left" w:pos="1320"/>
              </w:tabs>
              <w:rPr>
                <w:b/>
                <w:sz w:val="20"/>
                <w:szCs w:val="20"/>
              </w:rPr>
            </w:pPr>
            <w:r>
              <w:rPr>
                <w:b/>
                <w:sz w:val="20"/>
                <w:szCs w:val="20"/>
              </w:rPr>
              <w:t>COLUMN NAME</w:t>
            </w:r>
          </w:p>
        </w:tc>
        <w:tc>
          <w:tcPr>
            <w:tcW w:w="0" w:type="auto"/>
            <w:shd w:val="clear" w:color="auto" w:fill="DBE5F1" w:themeFill="accent1" w:themeFillTint="33"/>
            <w:vAlign w:val="center"/>
          </w:tcPr>
          <w:p w14:paraId="2F5EA2B2" w14:textId="42F2F0AC" w:rsidR="001C2667" w:rsidRPr="009355A0" w:rsidRDefault="001C2667" w:rsidP="001C2667">
            <w:pPr>
              <w:rPr>
                <w:b/>
                <w:sz w:val="20"/>
                <w:szCs w:val="20"/>
              </w:rPr>
            </w:pPr>
            <w:r>
              <w:rPr>
                <w:b/>
                <w:sz w:val="20"/>
                <w:szCs w:val="20"/>
              </w:rPr>
              <w:t>DATA TYPE</w:t>
            </w:r>
          </w:p>
        </w:tc>
        <w:tc>
          <w:tcPr>
            <w:tcW w:w="0" w:type="auto"/>
            <w:shd w:val="clear" w:color="auto" w:fill="DBE5F1" w:themeFill="accent1" w:themeFillTint="33"/>
            <w:vAlign w:val="center"/>
          </w:tcPr>
          <w:p w14:paraId="6F01C241" w14:textId="61438F6E" w:rsidR="001C2667" w:rsidRPr="009355A0" w:rsidRDefault="001C2667" w:rsidP="001C2667">
            <w:pPr>
              <w:rPr>
                <w:b/>
                <w:sz w:val="20"/>
                <w:szCs w:val="20"/>
              </w:rPr>
            </w:pPr>
            <w:r>
              <w:rPr>
                <w:b/>
                <w:sz w:val="20"/>
                <w:szCs w:val="20"/>
              </w:rPr>
              <w:t>CONFIDENTIALITY</w:t>
            </w:r>
          </w:p>
        </w:tc>
        <w:tc>
          <w:tcPr>
            <w:tcW w:w="0" w:type="auto"/>
            <w:shd w:val="clear" w:color="auto" w:fill="DBE5F1" w:themeFill="accent1" w:themeFillTint="33"/>
            <w:vAlign w:val="center"/>
          </w:tcPr>
          <w:p w14:paraId="5C945EB4" w14:textId="5A21A77D" w:rsidR="001C2667" w:rsidRPr="009355A0" w:rsidRDefault="001C2667" w:rsidP="001C2667">
            <w:pPr>
              <w:rPr>
                <w:b/>
                <w:sz w:val="20"/>
                <w:szCs w:val="20"/>
              </w:rPr>
            </w:pPr>
            <w:r>
              <w:rPr>
                <w:b/>
                <w:sz w:val="20"/>
                <w:szCs w:val="20"/>
              </w:rPr>
              <w:t>DATA QUALITY CHECK</w:t>
            </w:r>
          </w:p>
        </w:tc>
      </w:tr>
      <w:tr w:rsidR="001C2667" w:rsidRPr="009355A0" w14:paraId="18AFC2AE" w14:textId="77777777" w:rsidTr="001C2667">
        <w:trPr>
          <w:trHeight w:val="467"/>
        </w:trPr>
        <w:tc>
          <w:tcPr>
            <w:tcW w:w="0" w:type="auto"/>
            <w:vAlign w:val="center"/>
          </w:tcPr>
          <w:p w14:paraId="4038A1C9" w14:textId="22AC1459" w:rsidR="001C2667" w:rsidRPr="009355A0" w:rsidRDefault="00A005E4" w:rsidP="001C2667">
            <w:pPr>
              <w:rPr>
                <w:sz w:val="20"/>
                <w:szCs w:val="20"/>
              </w:rPr>
            </w:pPr>
            <w:ins w:id="1026" w:author="Gifil George" w:date="2020-08-22T17:52:00Z">
              <w:r w:rsidRPr="00A005E4">
                <w:rPr>
                  <w:sz w:val="20"/>
                  <w:szCs w:val="20"/>
                </w:rPr>
                <w:t>date_key</w:t>
              </w:r>
            </w:ins>
            <w:ins w:id="1027" w:author="P.Mahmoudi" w:date="2020-08-12T11:35:00Z">
              <w:del w:id="1028" w:author="Gifil George" w:date="2020-08-22T17:52:00Z">
                <w:r w:rsidR="004846D1" w:rsidDel="00A005E4">
                  <w:rPr>
                    <w:sz w:val="20"/>
                    <w:szCs w:val="20"/>
                  </w:rPr>
                  <w:delText>Date_key</w:delText>
                </w:r>
              </w:del>
            </w:ins>
            <w:del w:id="1029" w:author="P.Mahmoudi" w:date="2020-08-12T11:34:00Z">
              <w:r w:rsidR="001C2667" w:rsidRPr="009355A0" w:rsidDel="004846D1">
                <w:rPr>
                  <w:sz w:val="20"/>
                  <w:szCs w:val="20"/>
                </w:rPr>
                <w:delText>Date</w:delText>
              </w:r>
            </w:del>
          </w:p>
        </w:tc>
        <w:tc>
          <w:tcPr>
            <w:tcW w:w="0" w:type="auto"/>
            <w:vAlign w:val="center"/>
          </w:tcPr>
          <w:p w14:paraId="57A36141" w14:textId="22EA6530" w:rsidR="001C2667" w:rsidRPr="009355A0" w:rsidRDefault="003D7BA0" w:rsidP="001C2667">
            <w:pPr>
              <w:rPr>
                <w:sz w:val="20"/>
                <w:szCs w:val="20"/>
              </w:rPr>
            </w:pPr>
            <w:ins w:id="1030" w:author="Gifil George" w:date="2020-08-22T18:19:00Z">
              <w:r w:rsidRPr="009355A0">
                <w:rPr>
                  <w:sz w:val="20"/>
                  <w:szCs w:val="20"/>
                </w:rPr>
                <w:t>Double</w:t>
              </w:r>
              <w:r w:rsidRPr="009355A0" w:rsidDel="00AC0DD1">
                <w:rPr>
                  <w:sz w:val="20"/>
                  <w:szCs w:val="20"/>
                </w:rPr>
                <w:t xml:space="preserve"> </w:t>
              </w:r>
            </w:ins>
            <w:del w:id="1031" w:author="Gifil George" w:date="2020-08-22T17:45:00Z">
              <w:r w:rsidR="001C2667" w:rsidRPr="009355A0" w:rsidDel="00AC0DD1">
                <w:rPr>
                  <w:sz w:val="20"/>
                  <w:szCs w:val="20"/>
                </w:rPr>
                <w:delText>Date</w:delText>
              </w:r>
            </w:del>
          </w:p>
        </w:tc>
        <w:tc>
          <w:tcPr>
            <w:tcW w:w="0" w:type="auto"/>
            <w:vAlign w:val="center"/>
          </w:tcPr>
          <w:p w14:paraId="04E740F3" w14:textId="7E03EA89" w:rsidR="001C2667" w:rsidRPr="009355A0" w:rsidRDefault="001C2667" w:rsidP="001C2667">
            <w:pPr>
              <w:rPr>
                <w:sz w:val="20"/>
                <w:szCs w:val="20"/>
              </w:rPr>
            </w:pPr>
            <w:r>
              <w:rPr>
                <w:sz w:val="20"/>
                <w:szCs w:val="20"/>
              </w:rPr>
              <w:t>Confidential</w:t>
            </w:r>
          </w:p>
        </w:tc>
        <w:tc>
          <w:tcPr>
            <w:tcW w:w="0" w:type="auto"/>
            <w:vAlign w:val="center"/>
          </w:tcPr>
          <w:p w14:paraId="31D6CE29" w14:textId="656019D8" w:rsidR="001C2667" w:rsidRPr="009355A0" w:rsidRDefault="00A60F4B" w:rsidP="001C2667">
            <w:pPr>
              <w:rPr>
                <w:sz w:val="20"/>
                <w:szCs w:val="20"/>
              </w:rPr>
            </w:pPr>
            <w:r>
              <w:rPr>
                <w:sz w:val="20"/>
                <w:szCs w:val="20"/>
              </w:rPr>
              <w:t>No null values, No missing values</w:t>
            </w:r>
          </w:p>
        </w:tc>
      </w:tr>
      <w:tr w:rsidR="001C2667" w:rsidRPr="009355A0" w:rsidDel="004846D1" w14:paraId="5E8DE041" w14:textId="7D4E7C25" w:rsidTr="001C2667">
        <w:trPr>
          <w:trHeight w:val="539"/>
          <w:del w:id="1032" w:author="P.Mahmoudi" w:date="2020-08-12T11:35:00Z"/>
        </w:trPr>
        <w:tc>
          <w:tcPr>
            <w:tcW w:w="0" w:type="auto"/>
            <w:vAlign w:val="center"/>
          </w:tcPr>
          <w:p w14:paraId="29CC4123" w14:textId="6DCF3432" w:rsidR="001C2667" w:rsidRPr="009355A0" w:rsidDel="004846D1" w:rsidRDefault="001C2667" w:rsidP="001C2667">
            <w:pPr>
              <w:rPr>
                <w:del w:id="1033" w:author="P.Mahmoudi" w:date="2020-08-12T11:35:00Z"/>
                <w:sz w:val="20"/>
                <w:szCs w:val="20"/>
              </w:rPr>
            </w:pPr>
            <w:del w:id="1034" w:author="P.Mahmoudi" w:date="2020-08-12T11:35:00Z">
              <w:r w:rsidRPr="009355A0" w:rsidDel="004846D1">
                <w:rPr>
                  <w:sz w:val="20"/>
                  <w:szCs w:val="20"/>
                </w:rPr>
                <w:delText>Base_station_site_id</w:delText>
              </w:r>
            </w:del>
          </w:p>
        </w:tc>
        <w:tc>
          <w:tcPr>
            <w:tcW w:w="0" w:type="auto"/>
            <w:vAlign w:val="center"/>
          </w:tcPr>
          <w:p w14:paraId="1BEBB0D6" w14:textId="4112637E" w:rsidR="001C2667" w:rsidRPr="009355A0" w:rsidDel="004846D1" w:rsidRDefault="001C2667" w:rsidP="001C2667">
            <w:pPr>
              <w:rPr>
                <w:del w:id="1035" w:author="P.Mahmoudi" w:date="2020-08-12T11:35:00Z"/>
                <w:sz w:val="20"/>
                <w:szCs w:val="20"/>
              </w:rPr>
            </w:pPr>
            <w:del w:id="1036" w:author="P.Mahmoudi" w:date="2020-08-12T11:35:00Z">
              <w:r w:rsidRPr="009355A0" w:rsidDel="004846D1">
                <w:rPr>
                  <w:sz w:val="20"/>
                  <w:szCs w:val="20"/>
                </w:rPr>
                <w:delText>String</w:delText>
              </w:r>
            </w:del>
          </w:p>
        </w:tc>
        <w:tc>
          <w:tcPr>
            <w:tcW w:w="0" w:type="auto"/>
            <w:vAlign w:val="center"/>
          </w:tcPr>
          <w:p w14:paraId="1B261B05" w14:textId="302B22C8" w:rsidR="001C2667" w:rsidRPr="009355A0" w:rsidDel="004846D1" w:rsidRDefault="001C2667" w:rsidP="001C2667">
            <w:pPr>
              <w:rPr>
                <w:del w:id="1037" w:author="P.Mahmoudi" w:date="2020-08-12T11:35:00Z"/>
                <w:sz w:val="20"/>
                <w:szCs w:val="20"/>
              </w:rPr>
            </w:pPr>
            <w:del w:id="1038" w:author="P.Mahmoudi" w:date="2020-08-12T11:35:00Z">
              <w:r w:rsidDel="004846D1">
                <w:rPr>
                  <w:sz w:val="20"/>
                  <w:szCs w:val="20"/>
                </w:rPr>
                <w:delText>Confidential</w:delText>
              </w:r>
            </w:del>
          </w:p>
        </w:tc>
        <w:tc>
          <w:tcPr>
            <w:tcW w:w="0" w:type="auto"/>
            <w:vAlign w:val="center"/>
          </w:tcPr>
          <w:p w14:paraId="3BEBC268" w14:textId="5AB56E1F" w:rsidR="001C2667" w:rsidRPr="009355A0" w:rsidDel="004846D1" w:rsidRDefault="00A60F4B" w:rsidP="001C2667">
            <w:pPr>
              <w:rPr>
                <w:del w:id="1039" w:author="P.Mahmoudi" w:date="2020-08-12T11:35:00Z"/>
                <w:sz w:val="20"/>
                <w:szCs w:val="20"/>
              </w:rPr>
            </w:pPr>
            <w:del w:id="1040" w:author="P.Mahmoudi" w:date="2020-08-12T11:35:00Z">
              <w:r w:rsidDel="004846D1">
                <w:rPr>
                  <w:sz w:val="20"/>
                  <w:szCs w:val="20"/>
                </w:rPr>
                <w:delText>No null values, No missing values</w:delText>
              </w:r>
            </w:del>
          </w:p>
        </w:tc>
      </w:tr>
      <w:tr w:rsidR="001C2667" w:rsidRPr="009355A0" w14:paraId="1A05D962" w14:textId="77777777" w:rsidTr="001C2667">
        <w:trPr>
          <w:trHeight w:val="414"/>
        </w:trPr>
        <w:tc>
          <w:tcPr>
            <w:tcW w:w="0" w:type="auto"/>
            <w:vAlign w:val="center"/>
          </w:tcPr>
          <w:p w14:paraId="03E0FA9A" w14:textId="579D4D2C" w:rsidR="001C2667" w:rsidRPr="009355A0" w:rsidRDefault="00A005E4" w:rsidP="001C2667">
            <w:pPr>
              <w:rPr>
                <w:sz w:val="20"/>
                <w:szCs w:val="20"/>
              </w:rPr>
            </w:pPr>
            <w:ins w:id="1041" w:author="Gifil George" w:date="2020-08-22T17:52:00Z">
              <w:r w:rsidRPr="00A005E4">
                <w:rPr>
                  <w:sz w:val="20"/>
                  <w:szCs w:val="20"/>
                </w:rPr>
                <w:t>msisdn</w:t>
              </w:r>
            </w:ins>
            <w:del w:id="1042" w:author="Gifil George" w:date="2020-08-22T17:51:00Z">
              <w:r w:rsidR="001C2667" w:rsidRPr="009355A0" w:rsidDel="00A005E4">
                <w:rPr>
                  <w:sz w:val="20"/>
                  <w:szCs w:val="20"/>
                </w:rPr>
                <w:delText>Base_station_key</w:delText>
              </w:r>
            </w:del>
          </w:p>
        </w:tc>
        <w:tc>
          <w:tcPr>
            <w:tcW w:w="0" w:type="auto"/>
            <w:vAlign w:val="center"/>
          </w:tcPr>
          <w:p w14:paraId="68FAA961" w14:textId="3A7F59C7" w:rsidR="001C2667" w:rsidRPr="009355A0" w:rsidRDefault="003D7BA0" w:rsidP="001C2667">
            <w:pPr>
              <w:rPr>
                <w:sz w:val="20"/>
                <w:szCs w:val="20"/>
              </w:rPr>
            </w:pPr>
            <w:ins w:id="1043" w:author="Gifil George" w:date="2020-08-22T18:19:00Z">
              <w:r w:rsidRPr="009355A0">
                <w:rPr>
                  <w:sz w:val="20"/>
                  <w:szCs w:val="20"/>
                </w:rPr>
                <w:t>Double</w:t>
              </w:r>
              <w:r w:rsidRPr="009355A0" w:rsidDel="00AC0DD1">
                <w:rPr>
                  <w:sz w:val="20"/>
                  <w:szCs w:val="20"/>
                </w:rPr>
                <w:t xml:space="preserve"> </w:t>
              </w:r>
            </w:ins>
            <w:del w:id="1044" w:author="Gifil George" w:date="2020-08-22T17:45:00Z">
              <w:r w:rsidR="001C2667" w:rsidRPr="009355A0" w:rsidDel="00AC0DD1">
                <w:rPr>
                  <w:sz w:val="20"/>
                  <w:szCs w:val="20"/>
                </w:rPr>
                <w:delText>String</w:delText>
              </w:r>
            </w:del>
          </w:p>
        </w:tc>
        <w:tc>
          <w:tcPr>
            <w:tcW w:w="0" w:type="auto"/>
            <w:vAlign w:val="center"/>
          </w:tcPr>
          <w:p w14:paraId="07205AD3" w14:textId="5FD26106" w:rsidR="001C2667" w:rsidRPr="009355A0" w:rsidRDefault="001C2667" w:rsidP="001C2667">
            <w:pPr>
              <w:rPr>
                <w:sz w:val="20"/>
                <w:szCs w:val="20"/>
              </w:rPr>
            </w:pPr>
            <w:r>
              <w:rPr>
                <w:sz w:val="20"/>
                <w:szCs w:val="20"/>
              </w:rPr>
              <w:t>Confidential</w:t>
            </w:r>
          </w:p>
        </w:tc>
        <w:tc>
          <w:tcPr>
            <w:tcW w:w="0" w:type="auto"/>
            <w:vAlign w:val="center"/>
          </w:tcPr>
          <w:p w14:paraId="7340DA5B" w14:textId="606EC597" w:rsidR="001C2667" w:rsidRPr="009355A0" w:rsidRDefault="00A60F4B" w:rsidP="001C2667">
            <w:pPr>
              <w:rPr>
                <w:sz w:val="20"/>
                <w:szCs w:val="20"/>
              </w:rPr>
            </w:pPr>
            <w:r>
              <w:rPr>
                <w:sz w:val="20"/>
                <w:szCs w:val="20"/>
              </w:rPr>
              <w:t>No null values, No missing values</w:t>
            </w:r>
          </w:p>
        </w:tc>
      </w:tr>
      <w:tr w:rsidR="001C2667" w:rsidRPr="009355A0" w14:paraId="3CF204D7" w14:textId="77777777" w:rsidTr="001C2667">
        <w:trPr>
          <w:trHeight w:val="449"/>
        </w:trPr>
        <w:tc>
          <w:tcPr>
            <w:tcW w:w="0" w:type="auto"/>
            <w:vAlign w:val="center"/>
          </w:tcPr>
          <w:p w14:paraId="6D71560C" w14:textId="1527D514" w:rsidR="001C2667" w:rsidRPr="009355A0" w:rsidRDefault="00A005E4" w:rsidP="001C2667">
            <w:pPr>
              <w:rPr>
                <w:sz w:val="20"/>
                <w:szCs w:val="20"/>
              </w:rPr>
            </w:pPr>
            <w:ins w:id="1045" w:author="Gifil George" w:date="2020-08-22T17:52:00Z">
              <w:r w:rsidRPr="00A005E4">
                <w:rPr>
                  <w:sz w:val="20"/>
                  <w:szCs w:val="20"/>
                </w:rPr>
                <w:t>base_station</w:t>
              </w:r>
            </w:ins>
            <w:del w:id="1046" w:author="Gifil George" w:date="2020-08-22T17:52:00Z">
              <w:r w:rsidR="001C2667" w:rsidRPr="009355A0" w:rsidDel="00A005E4">
                <w:rPr>
                  <w:sz w:val="20"/>
                  <w:szCs w:val="20"/>
                </w:rPr>
                <w:delText>Msisdn</w:delText>
              </w:r>
            </w:del>
          </w:p>
        </w:tc>
        <w:tc>
          <w:tcPr>
            <w:tcW w:w="0" w:type="auto"/>
            <w:vAlign w:val="center"/>
          </w:tcPr>
          <w:p w14:paraId="2FFEF535" w14:textId="39F4B80F" w:rsidR="001C2667" w:rsidRPr="009355A0" w:rsidRDefault="003D7BA0" w:rsidP="001C2667">
            <w:pPr>
              <w:rPr>
                <w:sz w:val="20"/>
                <w:szCs w:val="20"/>
              </w:rPr>
            </w:pPr>
            <w:ins w:id="1047" w:author="Gifil George" w:date="2020-08-22T18:19:00Z">
              <w:r w:rsidRPr="009355A0">
                <w:rPr>
                  <w:sz w:val="20"/>
                  <w:szCs w:val="20"/>
                </w:rPr>
                <w:t>Double</w:t>
              </w:r>
              <w:r w:rsidRPr="009355A0" w:rsidDel="00AC0DD1">
                <w:rPr>
                  <w:sz w:val="20"/>
                  <w:szCs w:val="20"/>
                </w:rPr>
                <w:t xml:space="preserve"> </w:t>
              </w:r>
            </w:ins>
            <w:del w:id="1048" w:author="Gifil George" w:date="2020-08-22T17:45:00Z">
              <w:r w:rsidR="001C2667" w:rsidRPr="009355A0" w:rsidDel="00AC0DD1">
                <w:rPr>
                  <w:sz w:val="20"/>
                  <w:szCs w:val="20"/>
                </w:rPr>
                <w:delText>Bigint</w:delText>
              </w:r>
            </w:del>
          </w:p>
        </w:tc>
        <w:tc>
          <w:tcPr>
            <w:tcW w:w="0" w:type="auto"/>
            <w:vAlign w:val="center"/>
          </w:tcPr>
          <w:p w14:paraId="30CB452B" w14:textId="24E0FBAC" w:rsidR="001C2667" w:rsidRPr="009355A0" w:rsidRDefault="001C2667" w:rsidP="001C2667">
            <w:pPr>
              <w:rPr>
                <w:sz w:val="20"/>
                <w:szCs w:val="20"/>
              </w:rPr>
            </w:pPr>
            <w:r>
              <w:rPr>
                <w:sz w:val="20"/>
                <w:szCs w:val="20"/>
              </w:rPr>
              <w:t>Confidential</w:t>
            </w:r>
          </w:p>
        </w:tc>
        <w:tc>
          <w:tcPr>
            <w:tcW w:w="0" w:type="auto"/>
            <w:vAlign w:val="center"/>
          </w:tcPr>
          <w:p w14:paraId="6311CCFE" w14:textId="3570B340" w:rsidR="001C2667" w:rsidRPr="009355A0" w:rsidRDefault="00A60F4B" w:rsidP="001C2667">
            <w:pPr>
              <w:rPr>
                <w:sz w:val="20"/>
                <w:szCs w:val="20"/>
              </w:rPr>
            </w:pPr>
            <w:r>
              <w:rPr>
                <w:sz w:val="20"/>
                <w:szCs w:val="20"/>
              </w:rPr>
              <w:t>No null values, No missing values</w:t>
            </w:r>
          </w:p>
        </w:tc>
      </w:tr>
      <w:tr w:rsidR="001C2667" w:rsidRPr="009355A0" w14:paraId="5BD2AA19" w14:textId="77777777" w:rsidTr="001C2667">
        <w:trPr>
          <w:trHeight w:val="449"/>
        </w:trPr>
        <w:tc>
          <w:tcPr>
            <w:tcW w:w="0" w:type="auto"/>
            <w:vAlign w:val="center"/>
          </w:tcPr>
          <w:p w14:paraId="2BB07A68" w14:textId="014F4454" w:rsidR="001C2667" w:rsidRPr="009355A0" w:rsidRDefault="00A005E4" w:rsidP="001C2667">
            <w:pPr>
              <w:rPr>
                <w:sz w:val="20"/>
                <w:szCs w:val="20"/>
              </w:rPr>
            </w:pPr>
            <w:ins w:id="1049" w:author="Gifil George" w:date="2020-08-22T17:52:00Z">
              <w:r w:rsidRPr="00A005E4">
                <w:rPr>
                  <w:sz w:val="20"/>
                  <w:szCs w:val="20"/>
                </w:rPr>
                <w:t>voice_duration</w:t>
              </w:r>
            </w:ins>
            <w:del w:id="1050" w:author="Gifil George" w:date="2020-08-22T17:52:00Z">
              <w:r w:rsidR="001C2667" w:rsidRPr="009355A0" w:rsidDel="00A005E4">
                <w:rPr>
                  <w:sz w:val="20"/>
                  <w:szCs w:val="20"/>
                </w:rPr>
                <w:delText>Voice duration</w:delText>
              </w:r>
            </w:del>
          </w:p>
        </w:tc>
        <w:tc>
          <w:tcPr>
            <w:tcW w:w="0" w:type="auto"/>
            <w:vAlign w:val="center"/>
          </w:tcPr>
          <w:p w14:paraId="2C54BA81" w14:textId="43EAEAA3" w:rsidR="001C2667" w:rsidRPr="009355A0" w:rsidRDefault="001C2667" w:rsidP="001C2667">
            <w:pPr>
              <w:rPr>
                <w:sz w:val="20"/>
                <w:szCs w:val="20"/>
              </w:rPr>
            </w:pPr>
            <w:r w:rsidRPr="009355A0">
              <w:rPr>
                <w:sz w:val="20"/>
                <w:szCs w:val="20"/>
              </w:rPr>
              <w:t>Double</w:t>
            </w:r>
          </w:p>
        </w:tc>
        <w:tc>
          <w:tcPr>
            <w:tcW w:w="0" w:type="auto"/>
            <w:vAlign w:val="center"/>
          </w:tcPr>
          <w:p w14:paraId="28AAC51D" w14:textId="6623BCD0" w:rsidR="001C2667" w:rsidRPr="009355A0" w:rsidRDefault="001C2667" w:rsidP="001C2667">
            <w:pPr>
              <w:rPr>
                <w:sz w:val="20"/>
                <w:szCs w:val="20"/>
              </w:rPr>
            </w:pPr>
            <w:r>
              <w:rPr>
                <w:sz w:val="20"/>
                <w:szCs w:val="20"/>
              </w:rPr>
              <w:t>Confidential</w:t>
            </w:r>
          </w:p>
        </w:tc>
        <w:tc>
          <w:tcPr>
            <w:tcW w:w="0" w:type="auto"/>
            <w:vAlign w:val="center"/>
          </w:tcPr>
          <w:p w14:paraId="4983AEB8" w14:textId="7B61F5E4" w:rsidR="001C2667" w:rsidRPr="009355A0" w:rsidRDefault="00A60F4B" w:rsidP="001C2667">
            <w:pPr>
              <w:rPr>
                <w:sz w:val="20"/>
                <w:szCs w:val="20"/>
              </w:rPr>
            </w:pPr>
            <w:r>
              <w:rPr>
                <w:sz w:val="20"/>
                <w:szCs w:val="20"/>
              </w:rPr>
              <w:t>No null values, No missing values</w:t>
            </w:r>
          </w:p>
        </w:tc>
      </w:tr>
      <w:tr w:rsidR="001C2667" w:rsidRPr="009355A0" w14:paraId="7C52D219" w14:textId="77777777" w:rsidTr="001C2667">
        <w:trPr>
          <w:trHeight w:val="414"/>
        </w:trPr>
        <w:tc>
          <w:tcPr>
            <w:tcW w:w="0" w:type="auto"/>
            <w:vAlign w:val="center"/>
          </w:tcPr>
          <w:p w14:paraId="3BD47872" w14:textId="08577D4A" w:rsidR="001C2667" w:rsidRPr="009355A0" w:rsidRDefault="00A005E4" w:rsidP="00CD0525">
            <w:pPr>
              <w:rPr>
                <w:sz w:val="20"/>
                <w:szCs w:val="20"/>
              </w:rPr>
            </w:pPr>
            <w:ins w:id="1051" w:author="Gifil George" w:date="2020-08-22T17:52:00Z">
              <w:r w:rsidRPr="00A005E4">
                <w:rPr>
                  <w:sz w:val="20"/>
                  <w:szCs w:val="20"/>
                </w:rPr>
                <w:t>voice_cnt</w:t>
              </w:r>
            </w:ins>
            <w:del w:id="1052" w:author="Gifil George" w:date="2020-08-22T17:52:00Z">
              <w:r w:rsidR="001C2667" w:rsidRPr="009355A0" w:rsidDel="00A005E4">
                <w:rPr>
                  <w:sz w:val="20"/>
                  <w:szCs w:val="20"/>
                </w:rPr>
                <w:delText>Voice_count</w:delText>
              </w:r>
            </w:del>
            <w:ins w:id="1053" w:author="P.Mahmoudi" w:date="2020-08-12T11:38:00Z">
              <w:del w:id="1054" w:author="Gifil George" w:date="2020-08-22T17:52:00Z">
                <w:r w:rsidR="004846D1" w:rsidRPr="009355A0" w:rsidDel="00A005E4">
                  <w:rPr>
                    <w:sz w:val="20"/>
                    <w:szCs w:val="20"/>
                  </w:rPr>
                  <w:delText>c</w:delText>
                </w:r>
                <w:r w:rsidR="004846D1" w:rsidDel="00A005E4">
                  <w:rPr>
                    <w:sz w:val="20"/>
                    <w:szCs w:val="20"/>
                  </w:rPr>
                  <w:delText>nt</w:delText>
                </w:r>
              </w:del>
            </w:ins>
          </w:p>
        </w:tc>
        <w:tc>
          <w:tcPr>
            <w:tcW w:w="0" w:type="auto"/>
            <w:vAlign w:val="center"/>
          </w:tcPr>
          <w:p w14:paraId="611D6E73" w14:textId="27B2705E" w:rsidR="001C2667" w:rsidRPr="009355A0" w:rsidRDefault="00AC0DD1" w:rsidP="001C2667">
            <w:pPr>
              <w:rPr>
                <w:sz w:val="20"/>
                <w:szCs w:val="20"/>
              </w:rPr>
            </w:pPr>
            <w:ins w:id="1055" w:author="Gifil George" w:date="2020-08-22T17:45:00Z">
              <w:r w:rsidRPr="009355A0">
                <w:rPr>
                  <w:sz w:val="20"/>
                  <w:szCs w:val="20"/>
                </w:rPr>
                <w:t>Double</w:t>
              </w:r>
            </w:ins>
            <w:del w:id="1056" w:author="Gifil George" w:date="2020-08-22T17:45:00Z">
              <w:r w:rsidR="001C2667" w:rsidRPr="009355A0" w:rsidDel="00AC0DD1">
                <w:rPr>
                  <w:sz w:val="20"/>
                  <w:szCs w:val="20"/>
                </w:rPr>
                <w:delText>Bigint</w:delText>
              </w:r>
            </w:del>
          </w:p>
        </w:tc>
        <w:tc>
          <w:tcPr>
            <w:tcW w:w="0" w:type="auto"/>
            <w:vAlign w:val="center"/>
          </w:tcPr>
          <w:p w14:paraId="76D6BEE1" w14:textId="040F74C6" w:rsidR="001C2667" w:rsidRPr="009355A0" w:rsidRDefault="001C2667" w:rsidP="001C2667">
            <w:pPr>
              <w:rPr>
                <w:sz w:val="20"/>
                <w:szCs w:val="20"/>
              </w:rPr>
            </w:pPr>
            <w:r>
              <w:rPr>
                <w:sz w:val="20"/>
                <w:szCs w:val="20"/>
              </w:rPr>
              <w:t>Confidential</w:t>
            </w:r>
          </w:p>
        </w:tc>
        <w:tc>
          <w:tcPr>
            <w:tcW w:w="0" w:type="auto"/>
            <w:vAlign w:val="center"/>
          </w:tcPr>
          <w:p w14:paraId="41232518" w14:textId="7554E391" w:rsidR="001C2667" w:rsidRPr="009355A0" w:rsidRDefault="00A60F4B" w:rsidP="001C2667">
            <w:pPr>
              <w:rPr>
                <w:sz w:val="20"/>
                <w:szCs w:val="20"/>
              </w:rPr>
            </w:pPr>
            <w:r>
              <w:rPr>
                <w:sz w:val="20"/>
                <w:szCs w:val="20"/>
              </w:rPr>
              <w:t>No null values, No missing values</w:t>
            </w:r>
          </w:p>
        </w:tc>
      </w:tr>
      <w:tr w:rsidR="001C2667" w:rsidRPr="009355A0" w14:paraId="00D1045D" w14:textId="77777777" w:rsidTr="001C2667">
        <w:trPr>
          <w:trHeight w:val="527"/>
        </w:trPr>
        <w:tc>
          <w:tcPr>
            <w:tcW w:w="0" w:type="auto"/>
            <w:vAlign w:val="center"/>
          </w:tcPr>
          <w:p w14:paraId="1052F4C2" w14:textId="7EF3A0C2" w:rsidR="001C2667" w:rsidRPr="009355A0" w:rsidRDefault="00A005E4" w:rsidP="001C2667">
            <w:pPr>
              <w:rPr>
                <w:sz w:val="20"/>
                <w:szCs w:val="20"/>
              </w:rPr>
            </w:pPr>
            <w:ins w:id="1057" w:author="Gifil George" w:date="2020-08-22T17:52:00Z">
              <w:r w:rsidRPr="00A005E4">
                <w:rPr>
                  <w:sz w:val="20"/>
                  <w:szCs w:val="20"/>
                </w:rPr>
                <w:t>datasession_duration</w:t>
              </w:r>
            </w:ins>
            <w:ins w:id="1058" w:author="P.Mahmoudi" w:date="2020-08-22T12:34:00Z">
              <w:del w:id="1059" w:author="Gifil George" w:date="2020-08-22T17:52:00Z">
                <w:r w:rsidR="00CC28E6" w:rsidDel="00A005E4">
                  <w:rPr>
                    <w:sz w:val="20"/>
                    <w:szCs w:val="20"/>
                  </w:rPr>
                  <w:delText>d</w:delText>
                </w:r>
              </w:del>
            </w:ins>
            <w:del w:id="1060" w:author="Gifil George" w:date="2020-08-22T17:52:00Z">
              <w:r w:rsidR="001C2667" w:rsidRPr="009355A0" w:rsidDel="00A005E4">
                <w:rPr>
                  <w:sz w:val="20"/>
                  <w:szCs w:val="20"/>
                </w:rPr>
                <w:delText>Data_session_duration</w:delText>
              </w:r>
            </w:del>
          </w:p>
        </w:tc>
        <w:tc>
          <w:tcPr>
            <w:tcW w:w="0" w:type="auto"/>
            <w:vAlign w:val="center"/>
          </w:tcPr>
          <w:p w14:paraId="59846AB3" w14:textId="16833BB2" w:rsidR="001C2667" w:rsidRPr="009355A0" w:rsidRDefault="001C2667" w:rsidP="001C2667">
            <w:pPr>
              <w:rPr>
                <w:sz w:val="20"/>
                <w:szCs w:val="20"/>
              </w:rPr>
            </w:pPr>
            <w:r w:rsidRPr="009355A0">
              <w:rPr>
                <w:sz w:val="20"/>
                <w:szCs w:val="20"/>
              </w:rPr>
              <w:t>Double</w:t>
            </w:r>
          </w:p>
        </w:tc>
        <w:tc>
          <w:tcPr>
            <w:tcW w:w="0" w:type="auto"/>
            <w:vAlign w:val="center"/>
          </w:tcPr>
          <w:p w14:paraId="02129C4F" w14:textId="5FFF710C" w:rsidR="001C2667" w:rsidRPr="009355A0" w:rsidRDefault="001C2667" w:rsidP="001C2667">
            <w:pPr>
              <w:rPr>
                <w:sz w:val="20"/>
                <w:szCs w:val="20"/>
              </w:rPr>
            </w:pPr>
            <w:r>
              <w:rPr>
                <w:sz w:val="20"/>
                <w:szCs w:val="20"/>
              </w:rPr>
              <w:t>Confidential</w:t>
            </w:r>
          </w:p>
        </w:tc>
        <w:tc>
          <w:tcPr>
            <w:tcW w:w="0" w:type="auto"/>
            <w:vAlign w:val="center"/>
          </w:tcPr>
          <w:p w14:paraId="47FE4605" w14:textId="47A80AD8" w:rsidR="001C2667" w:rsidRPr="009355A0" w:rsidRDefault="00A60F4B" w:rsidP="001C2667">
            <w:pPr>
              <w:rPr>
                <w:sz w:val="20"/>
                <w:szCs w:val="20"/>
              </w:rPr>
            </w:pPr>
            <w:r>
              <w:rPr>
                <w:sz w:val="20"/>
                <w:szCs w:val="20"/>
              </w:rPr>
              <w:t>No null values, No missing values</w:t>
            </w:r>
          </w:p>
        </w:tc>
      </w:tr>
      <w:tr w:rsidR="001C2667" w:rsidRPr="009355A0" w14:paraId="4C28AE93" w14:textId="77777777" w:rsidTr="001C2667">
        <w:trPr>
          <w:trHeight w:val="414"/>
        </w:trPr>
        <w:tc>
          <w:tcPr>
            <w:tcW w:w="0" w:type="auto"/>
            <w:vAlign w:val="center"/>
          </w:tcPr>
          <w:p w14:paraId="6DA10F64" w14:textId="2732F17F" w:rsidR="001C2667" w:rsidRPr="009355A0" w:rsidRDefault="00A005E4" w:rsidP="00CD0525">
            <w:pPr>
              <w:rPr>
                <w:sz w:val="20"/>
                <w:szCs w:val="20"/>
              </w:rPr>
            </w:pPr>
            <w:ins w:id="1061" w:author="Gifil George" w:date="2020-08-22T17:52:00Z">
              <w:r w:rsidRPr="00A005E4">
                <w:rPr>
                  <w:sz w:val="20"/>
                  <w:szCs w:val="20"/>
                </w:rPr>
                <w:lastRenderedPageBreak/>
                <w:t>data_cnt</w:t>
              </w:r>
            </w:ins>
            <w:del w:id="1062" w:author="Gifil George" w:date="2020-08-22T17:52:00Z">
              <w:r w:rsidR="001C2667" w:rsidRPr="009355A0" w:rsidDel="00A005E4">
                <w:rPr>
                  <w:sz w:val="20"/>
                  <w:szCs w:val="20"/>
                </w:rPr>
                <w:delText>Data_c</w:delText>
              </w:r>
            </w:del>
            <w:ins w:id="1063" w:author="P.Mahmoudi" w:date="2020-08-12T11:38:00Z">
              <w:del w:id="1064" w:author="Gifil George" w:date="2020-08-22T17:52:00Z">
                <w:r w:rsidR="004846D1" w:rsidDel="00A005E4">
                  <w:rPr>
                    <w:sz w:val="20"/>
                    <w:szCs w:val="20"/>
                  </w:rPr>
                  <w:delText>nt</w:delText>
                </w:r>
              </w:del>
            </w:ins>
            <w:del w:id="1065" w:author="P.Mahmoudi" w:date="2020-08-12T11:38:00Z">
              <w:r w:rsidR="001C2667" w:rsidRPr="009355A0" w:rsidDel="004846D1">
                <w:rPr>
                  <w:sz w:val="20"/>
                  <w:szCs w:val="20"/>
                </w:rPr>
                <w:delText>ount</w:delText>
              </w:r>
            </w:del>
          </w:p>
        </w:tc>
        <w:tc>
          <w:tcPr>
            <w:tcW w:w="0" w:type="auto"/>
            <w:vAlign w:val="center"/>
          </w:tcPr>
          <w:p w14:paraId="56D86497" w14:textId="795A5F0F" w:rsidR="001C2667" w:rsidRPr="009355A0" w:rsidRDefault="00AC0DD1" w:rsidP="001C2667">
            <w:pPr>
              <w:rPr>
                <w:sz w:val="20"/>
                <w:szCs w:val="20"/>
              </w:rPr>
            </w:pPr>
            <w:ins w:id="1066" w:author="Gifil George" w:date="2020-08-22T17:47:00Z">
              <w:r w:rsidRPr="009355A0">
                <w:rPr>
                  <w:sz w:val="20"/>
                  <w:szCs w:val="20"/>
                </w:rPr>
                <w:t>Double</w:t>
              </w:r>
            </w:ins>
            <w:del w:id="1067" w:author="Gifil George" w:date="2020-08-22T17:47:00Z">
              <w:r w:rsidR="001C2667" w:rsidRPr="009355A0" w:rsidDel="00AC0DD1">
                <w:rPr>
                  <w:sz w:val="20"/>
                  <w:szCs w:val="20"/>
                </w:rPr>
                <w:delText>Bigint</w:delText>
              </w:r>
            </w:del>
          </w:p>
        </w:tc>
        <w:tc>
          <w:tcPr>
            <w:tcW w:w="0" w:type="auto"/>
            <w:vAlign w:val="center"/>
          </w:tcPr>
          <w:p w14:paraId="5905D0BD" w14:textId="65A0BE23" w:rsidR="001C2667" w:rsidRPr="009355A0" w:rsidRDefault="001C2667" w:rsidP="001C2667">
            <w:pPr>
              <w:rPr>
                <w:sz w:val="20"/>
                <w:szCs w:val="20"/>
              </w:rPr>
            </w:pPr>
            <w:r>
              <w:rPr>
                <w:sz w:val="20"/>
                <w:szCs w:val="20"/>
              </w:rPr>
              <w:t>Confidential</w:t>
            </w:r>
          </w:p>
        </w:tc>
        <w:tc>
          <w:tcPr>
            <w:tcW w:w="0" w:type="auto"/>
            <w:vAlign w:val="center"/>
          </w:tcPr>
          <w:p w14:paraId="4697E493" w14:textId="7C0A9922" w:rsidR="001C2667" w:rsidRPr="009355A0" w:rsidRDefault="00A60F4B" w:rsidP="001C2667">
            <w:pPr>
              <w:rPr>
                <w:sz w:val="20"/>
                <w:szCs w:val="20"/>
              </w:rPr>
            </w:pPr>
            <w:r>
              <w:rPr>
                <w:sz w:val="20"/>
                <w:szCs w:val="20"/>
              </w:rPr>
              <w:t>No null values, No missing values</w:t>
            </w:r>
          </w:p>
        </w:tc>
      </w:tr>
      <w:tr w:rsidR="001C2667" w:rsidRPr="009355A0" w14:paraId="77515879" w14:textId="77777777" w:rsidTr="001C2667">
        <w:trPr>
          <w:trHeight w:val="449"/>
        </w:trPr>
        <w:tc>
          <w:tcPr>
            <w:tcW w:w="0" w:type="auto"/>
            <w:vAlign w:val="center"/>
          </w:tcPr>
          <w:p w14:paraId="4FBE08B4" w14:textId="07A187D5" w:rsidR="001C2667" w:rsidRPr="009355A0" w:rsidRDefault="001C2667" w:rsidP="001C2667">
            <w:pPr>
              <w:rPr>
                <w:sz w:val="20"/>
                <w:szCs w:val="20"/>
              </w:rPr>
            </w:pPr>
            <w:del w:id="1068" w:author="P.Mahmoudi" w:date="2020-08-12T11:36:00Z">
              <w:r w:rsidRPr="009355A0" w:rsidDel="004846D1">
                <w:rPr>
                  <w:sz w:val="20"/>
                  <w:szCs w:val="20"/>
                </w:rPr>
                <w:delText>Data_usage</w:delText>
              </w:r>
            </w:del>
            <w:ins w:id="1069" w:author="Gifil George" w:date="2020-08-22T17:53:00Z">
              <w:r w:rsidR="00A005E4" w:rsidRPr="00A005E4">
                <w:rPr>
                  <w:sz w:val="20"/>
                  <w:szCs w:val="20"/>
                </w:rPr>
                <w:t>data_</w:t>
              </w:r>
            </w:ins>
            <w:ins w:id="1070" w:author="Windows User" w:date="2020-08-24T12:57:00Z">
              <w:r w:rsidR="00573916">
                <w:rPr>
                  <w:sz w:val="20"/>
                  <w:szCs w:val="20"/>
                </w:rPr>
                <w:t>bytes</w:t>
              </w:r>
            </w:ins>
            <w:ins w:id="1071" w:author="Gifil George" w:date="2020-08-22T17:53:00Z">
              <w:del w:id="1072" w:author="Windows User" w:date="2020-08-24T12:57:00Z">
                <w:r w:rsidR="00A005E4" w:rsidRPr="00A005E4" w:rsidDel="00573916">
                  <w:rPr>
                    <w:sz w:val="20"/>
                    <w:szCs w:val="20"/>
                  </w:rPr>
                  <w:delText>usage</w:delText>
                </w:r>
              </w:del>
              <w:r w:rsidR="00A005E4" w:rsidRPr="00A005E4">
                <w:rPr>
                  <w:sz w:val="20"/>
                  <w:szCs w:val="20"/>
                </w:rPr>
                <w:t>_</w:t>
              </w:r>
            </w:ins>
            <w:ins w:id="1073" w:author="Gifil George" w:date="2020-08-22T18:22:00Z">
              <w:r w:rsidR="003D7BA0">
                <w:rPr>
                  <w:sz w:val="20"/>
                  <w:szCs w:val="20"/>
                </w:rPr>
                <w:t>qty</w:t>
              </w:r>
            </w:ins>
            <w:ins w:id="1074" w:author="P.Mahmoudi" w:date="2020-08-12T11:36:00Z">
              <w:del w:id="1075" w:author="Gifil George" w:date="2020-08-22T17:53:00Z">
                <w:r w:rsidR="004846D1" w:rsidDel="00A005E4">
                  <w:rPr>
                    <w:sz w:val="20"/>
                    <w:szCs w:val="20"/>
                  </w:rPr>
                  <w:delText>Data_bytes_qty</w:delText>
                </w:r>
              </w:del>
            </w:ins>
          </w:p>
        </w:tc>
        <w:tc>
          <w:tcPr>
            <w:tcW w:w="0" w:type="auto"/>
            <w:vAlign w:val="center"/>
          </w:tcPr>
          <w:p w14:paraId="4860D049" w14:textId="111E958E" w:rsidR="001C2667" w:rsidRPr="009355A0" w:rsidRDefault="001C2667" w:rsidP="001C2667">
            <w:pPr>
              <w:rPr>
                <w:sz w:val="20"/>
                <w:szCs w:val="20"/>
              </w:rPr>
            </w:pPr>
            <w:r w:rsidRPr="009355A0">
              <w:rPr>
                <w:sz w:val="20"/>
                <w:szCs w:val="20"/>
              </w:rPr>
              <w:t>Double</w:t>
            </w:r>
          </w:p>
        </w:tc>
        <w:tc>
          <w:tcPr>
            <w:tcW w:w="0" w:type="auto"/>
            <w:vAlign w:val="center"/>
          </w:tcPr>
          <w:p w14:paraId="74D75684" w14:textId="62AB2A51" w:rsidR="001C2667" w:rsidRPr="009355A0" w:rsidRDefault="001C2667" w:rsidP="001C2667">
            <w:pPr>
              <w:rPr>
                <w:sz w:val="20"/>
                <w:szCs w:val="20"/>
              </w:rPr>
            </w:pPr>
            <w:r>
              <w:rPr>
                <w:sz w:val="20"/>
                <w:szCs w:val="20"/>
              </w:rPr>
              <w:t>Confidential</w:t>
            </w:r>
          </w:p>
        </w:tc>
        <w:tc>
          <w:tcPr>
            <w:tcW w:w="0" w:type="auto"/>
            <w:vAlign w:val="center"/>
          </w:tcPr>
          <w:p w14:paraId="452353C4" w14:textId="7AFCBB67" w:rsidR="001C2667" w:rsidRPr="009355A0" w:rsidRDefault="00A60F4B" w:rsidP="001C2667">
            <w:pPr>
              <w:rPr>
                <w:sz w:val="20"/>
                <w:szCs w:val="20"/>
              </w:rPr>
            </w:pPr>
            <w:r>
              <w:rPr>
                <w:sz w:val="20"/>
                <w:szCs w:val="20"/>
              </w:rPr>
              <w:t>No null values, No missing values</w:t>
            </w:r>
          </w:p>
        </w:tc>
      </w:tr>
      <w:tr w:rsidR="004846D1" w:rsidRPr="009355A0" w14:paraId="2799C535" w14:textId="77777777" w:rsidTr="001C2667">
        <w:trPr>
          <w:trHeight w:val="449"/>
          <w:ins w:id="1076" w:author="P.Mahmoudi" w:date="2020-08-12T11:40:00Z"/>
        </w:trPr>
        <w:tc>
          <w:tcPr>
            <w:tcW w:w="0" w:type="auto"/>
            <w:vAlign w:val="center"/>
          </w:tcPr>
          <w:p w14:paraId="7145AC64" w14:textId="5F53C409" w:rsidR="004846D1" w:rsidRPr="009355A0" w:rsidDel="004846D1" w:rsidRDefault="00A005E4" w:rsidP="004846D1">
            <w:pPr>
              <w:rPr>
                <w:ins w:id="1077" w:author="P.Mahmoudi" w:date="2020-08-12T11:40:00Z"/>
                <w:sz w:val="20"/>
                <w:szCs w:val="20"/>
              </w:rPr>
            </w:pPr>
            <w:ins w:id="1078" w:author="Gifil George" w:date="2020-08-22T17:53:00Z">
              <w:r w:rsidRPr="00A005E4">
                <w:rPr>
                  <w:sz w:val="20"/>
                  <w:szCs w:val="20"/>
                </w:rPr>
                <w:t>sms_cnt</w:t>
              </w:r>
            </w:ins>
            <w:ins w:id="1079" w:author="P.Mahmoudi" w:date="2020-08-12T11:40:00Z">
              <w:del w:id="1080" w:author="Gifil George" w:date="2020-08-22T17:53:00Z">
                <w:r w:rsidR="004846D1" w:rsidDel="00A005E4">
                  <w:rPr>
                    <w:sz w:val="20"/>
                    <w:szCs w:val="20"/>
                  </w:rPr>
                  <w:delText>Sms_cnt</w:delText>
                </w:r>
              </w:del>
            </w:ins>
          </w:p>
        </w:tc>
        <w:tc>
          <w:tcPr>
            <w:tcW w:w="0" w:type="auto"/>
            <w:vAlign w:val="center"/>
          </w:tcPr>
          <w:p w14:paraId="18F36C52" w14:textId="139758A0" w:rsidR="004846D1" w:rsidRPr="009355A0" w:rsidRDefault="00AC0DD1" w:rsidP="004846D1">
            <w:pPr>
              <w:rPr>
                <w:ins w:id="1081" w:author="P.Mahmoudi" w:date="2020-08-12T11:40:00Z"/>
                <w:sz w:val="20"/>
                <w:szCs w:val="20"/>
              </w:rPr>
            </w:pPr>
            <w:ins w:id="1082" w:author="Gifil George" w:date="2020-08-22T17:47:00Z">
              <w:r w:rsidRPr="009355A0">
                <w:rPr>
                  <w:sz w:val="20"/>
                  <w:szCs w:val="20"/>
                </w:rPr>
                <w:t>Double</w:t>
              </w:r>
            </w:ins>
            <w:ins w:id="1083" w:author="P.Mahmoudi" w:date="2020-08-12T11:40:00Z">
              <w:del w:id="1084" w:author="Gifil George" w:date="2020-08-22T17:47:00Z">
                <w:r w:rsidR="004846D1" w:rsidDel="00AC0DD1">
                  <w:rPr>
                    <w:sz w:val="20"/>
                    <w:szCs w:val="20"/>
                  </w:rPr>
                  <w:delText>Bigint</w:delText>
                </w:r>
              </w:del>
            </w:ins>
          </w:p>
        </w:tc>
        <w:tc>
          <w:tcPr>
            <w:tcW w:w="0" w:type="auto"/>
            <w:vAlign w:val="center"/>
          </w:tcPr>
          <w:p w14:paraId="4D8F4028" w14:textId="46E80D9A" w:rsidR="004846D1" w:rsidRDefault="004846D1" w:rsidP="004846D1">
            <w:pPr>
              <w:rPr>
                <w:ins w:id="1085" w:author="P.Mahmoudi" w:date="2020-08-12T11:40:00Z"/>
                <w:sz w:val="20"/>
                <w:szCs w:val="20"/>
              </w:rPr>
            </w:pPr>
            <w:ins w:id="1086" w:author="P.Mahmoudi" w:date="2020-08-12T11:40:00Z">
              <w:r>
                <w:rPr>
                  <w:sz w:val="20"/>
                  <w:szCs w:val="20"/>
                </w:rPr>
                <w:t>Confidential</w:t>
              </w:r>
            </w:ins>
          </w:p>
        </w:tc>
        <w:tc>
          <w:tcPr>
            <w:tcW w:w="0" w:type="auto"/>
            <w:vAlign w:val="center"/>
          </w:tcPr>
          <w:p w14:paraId="0B9D2B7B" w14:textId="135C9869" w:rsidR="004846D1" w:rsidRDefault="004846D1" w:rsidP="004846D1">
            <w:pPr>
              <w:rPr>
                <w:ins w:id="1087" w:author="P.Mahmoudi" w:date="2020-08-12T11:40:00Z"/>
                <w:sz w:val="20"/>
                <w:szCs w:val="20"/>
              </w:rPr>
            </w:pPr>
            <w:ins w:id="1088" w:author="P.Mahmoudi" w:date="2020-08-12T11:41:00Z">
              <w:r>
                <w:rPr>
                  <w:sz w:val="20"/>
                  <w:szCs w:val="20"/>
                </w:rPr>
                <w:t>No null values, No missing values</w:t>
              </w:r>
            </w:ins>
          </w:p>
        </w:tc>
      </w:tr>
    </w:tbl>
    <w:p w14:paraId="55A45423" w14:textId="1C3C9404" w:rsidR="00787ED0" w:rsidDel="0044517E" w:rsidRDefault="00787ED0" w:rsidP="006C1B7E">
      <w:pPr>
        <w:jc w:val="both"/>
        <w:rPr>
          <w:del w:id="1089" w:author="Gifil George" w:date="2020-08-22T17:54:00Z"/>
          <w:b/>
          <w:bCs/>
          <w:sz w:val="24"/>
        </w:rPr>
      </w:pPr>
    </w:p>
    <w:p w14:paraId="4CA0CD55" w14:textId="358EB0F2" w:rsidR="001C2667" w:rsidDel="0044517E" w:rsidRDefault="001C2667" w:rsidP="006C1B7E">
      <w:pPr>
        <w:jc w:val="both"/>
        <w:rPr>
          <w:ins w:id="1090" w:author="P.Mahmoudi" w:date="2020-08-12T11:20:00Z"/>
          <w:del w:id="1091" w:author="Gifil George" w:date="2020-08-22T17:54:00Z"/>
          <w:b/>
          <w:bCs/>
          <w:sz w:val="24"/>
        </w:rPr>
      </w:pPr>
    </w:p>
    <w:p w14:paraId="3E26F819" w14:textId="07D58C1E" w:rsidR="00B724C0" w:rsidDel="0044517E" w:rsidRDefault="00B724C0" w:rsidP="006C1B7E">
      <w:pPr>
        <w:jc w:val="both"/>
        <w:rPr>
          <w:ins w:id="1092" w:author="P.Mahmoudi" w:date="2020-08-12T11:20:00Z"/>
          <w:del w:id="1093" w:author="Gifil George" w:date="2020-08-22T17:54:00Z"/>
          <w:b/>
          <w:bCs/>
          <w:sz w:val="24"/>
        </w:rPr>
      </w:pPr>
    </w:p>
    <w:p w14:paraId="266D0875" w14:textId="77777777" w:rsidR="00B724C0" w:rsidRDefault="00B724C0" w:rsidP="006C1B7E">
      <w:pPr>
        <w:jc w:val="both"/>
        <w:rPr>
          <w:b/>
          <w:bCs/>
          <w:sz w:val="24"/>
        </w:rPr>
      </w:pPr>
    </w:p>
    <w:p w14:paraId="3FC7F2B7" w14:textId="72E4DB65" w:rsidR="00125076" w:rsidDel="00971E34" w:rsidRDefault="006956CB" w:rsidP="006C1B7E">
      <w:pPr>
        <w:jc w:val="both"/>
        <w:rPr>
          <w:del w:id="1094" w:author="P.Mahmoudi" w:date="2020-08-12T11:42:00Z"/>
          <w:b/>
          <w:bCs/>
          <w:sz w:val="24"/>
        </w:rPr>
      </w:pPr>
      <w:del w:id="1095" w:author="P.Mahmoudi" w:date="2020-08-12T11:42:00Z">
        <w:r w:rsidRPr="006956CB" w:rsidDel="00971E34">
          <w:rPr>
            <w:b/>
            <w:bCs/>
            <w:sz w:val="24"/>
          </w:rPr>
          <w:delText>SMS USAGE TABLE:</w:delText>
        </w:r>
      </w:del>
    </w:p>
    <w:p w14:paraId="14C0B231" w14:textId="50C1A18F" w:rsidR="00683C86" w:rsidRPr="00683C86" w:rsidDel="00971E34" w:rsidRDefault="00683C86" w:rsidP="006C1B7E">
      <w:pPr>
        <w:jc w:val="both"/>
        <w:rPr>
          <w:del w:id="1096" w:author="P.Mahmoudi" w:date="2020-08-12T11:42:00Z"/>
          <w:b/>
          <w:bCs/>
          <w:sz w:val="8"/>
          <w:szCs w:val="8"/>
        </w:rPr>
      </w:pPr>
    </w:p>
    <w:tbl>
      <w:tblPr>
        <w:tblStyle w:val="TableGrid"/>
        <w:tblW w:w="0" w:type="auto"/>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904"/>
        <w:gridCol w:w="1136"/>
        <w:gridCol w:w="1704"/>
        <w:gridCol w:w="2900"/>
      </w:tblGrid>
      <w:tr w:rsidR="00734D1B" w:rsidRPr="009355A0" w:rsidDel="00971E34" w14:paraId="7516CE74" w14:textId="798AEC28" w:rsidTr="00734D1B">
        <w:trPr>
          <w:trHeight w:val="438"/>
          <w:del w:id="1097" w:author="P.Mahmoudi" w:date="2020-08-12T11:42:00Z"/>
        </w:trPr>
        <w:tc>
          <w:tcPr>
            <w:tcW w:w="0" w:type="auto"/>
            <w:shd w:val="clear" w:color="auto" w:fill="DBE5F1" w:themeFill="accent1" w:themeFillTint="33"/>
            <w:vAlign w:val="center"/>
          </w:tcPr>
          <w:p w14:paraId="31137EFE" w14:textId="0926FE62" w:rsidR="00734D1B" w:rsidRPr="009355A0" w:rsidDel="00971E34" w:rsidRDefault="00734D1B" w:rsidP="00734D1B">
            <w:pPr>
              <w:tabs>
                <w:tab w:val="left" w:pos="1320"/>
              </w:tabs>
              <w:rPr>
                <w:del w:id="1098" w:author="P.Mahmoudi" w:date="2020-08-12T11:42:00Z"/>
                <w:b/>
                <w:sz w:val="20"/>
                <w:szCs w:val="20"/>
              </w:rPr>
            </w:pPr>
            <w:del w:id="1099" w:author="P.Mahmoudi" w:date="2020-08-12T11:42:00Z">
              <w:r w:rsidDel="00971E34">
                <w:rPr>
                  <w:b/>
                  <w:sz w:val="20"/>
                  <w:szCs w:val="20"/>
                </w:rPr>
                <w:delText>COLUMN NAME</w:delText>
              </w:r>
            </w:del>
          </w:p>
        </w:tc>
        <w:tc>
          <w:tcPr>
            <w:tcW w:w="0" w:type="auto"/>
            <w:shd w:val="clear" w:color="auto" w:fill="DBE5F1" w:themeFill="accent1" w:themeFillTint="33"/>
            <w:vAlign w:val="center"/>
          </w:tcPr>
          <w:p w14:paraId="53FB91D7" w14:textId="027E976C" w:rsidR="00734D1B" w:rsidRPr="009355A0" w:rsidDel="00971E34" w:rsidRDefault="00734D1B" w:rsidP="00734D1B">
            <w:pPr>
              <w:rPr>
                <w:del w:id="1100" w:author="P.Mahmoudi" w:date="2020-08-12T11:42:00Z"/>
                <w:b/>
                <w:sz w:val="20"/>
                <w:szCs w:val="20"/>
              </w:rPr>
            </w:pPr>
            <w:del w:id="1101" w:author="P.Mahmoudi" w:date="2020-08-12T11:42:00Z">
              <w:r w:rsidDel="00971E34">
                <w:rPr>
                  <w:b/>
                  <w:sz w:val="20"/>
                  <w:szCs w:val="20"/>
                </w:rPr>
                <w:delText>DATA TYPE</w:delText>
              </w:r>
            </w:del>
          </w:p>
        </w:tc>
        <w:tc>
          <w:tcPr>
            <w:tcW w:w="0" w:type="auto"/>
            <w:shd w:val="clear" w:color="auto" w:fill="DBE5F1" w:themeFill="accent1" w:themeFillTint="33"/>
            <w:vAlign w:val="center"/>
          </w:tcPr>
          <w:p w14:paraId="3B4432DC" w14:textId="4FFB18D8" w:rsidR="00734D1B" w:rsidRPr="009355A0" w:rsidDel="00971E34" w:rsidRDefault="00734D1B" w:rsidP="00734D1B">
            <w:pPr>
              <w:rPr>
                <w:del w:id="1102" w:author="P.Mahmoudi" w:date="2020-08-12T11:42:00Z"/>
                <w:b/>
                <w:sz w:val="20"/>
                <w:szCs w:val="20"/>
              </w:rPr>
            </w:pPr>
            <w:del w:id="1103" w:author="P.Mahmoudi" w:date="2020-08-12T11:42:00Z">
              <w:r w:rsidDel="00971E34">
                <w:rPr>
                  <w:b/>
                  <w:sz w:val="20"/>
                  <w:szCs w:val="20"/>
                </w:rPr>
                <w:delText>CONFIDENTIALITY</w:delText>
              </w:r>
            </w:del>
          </w:p>
        </w:tc>
        <w:tc>
          <w:tcPr>
            <w:tcW w:w="0" w:type="auto"/>
            <w:shd w:val="clear" w:color="auto" w:fill="DBE5F1" w:themeFill="accent1" w:themeFillTint="33"/>
            <w:vAlign w:val="center"/>
          </w:tcPr>
          <w:p w14:paraId="00FBD816" w14:textId="48F852BD" w:rsidR="00734D1B" w:rsidRPr="009355A0" w:rsidDel="00971E34" w:rsidRDefault="00734D1B" w:rsidP="00734D1B">
            <w:pPr>
              <w:rPr>
                <w:del w:id="1104" w:author="P.Mahmoudi" w:date="2020-08-12T11:42:00Z"/>
                <w:b/>
                <w:sz w:val="20"/>
                <w:szCs w:val="20"/>
              </w:rPr>
            </w:pPr>
            <w:del w:id="1105" w:author="P.Mahmoudi" w:date="2020-08-12T11:42:00Z">
              <w:r w:rsidDel="00971E34">
                <w:rPr>
                  <w:b/>
                  <w:sz w:val="20"/>
                  <w:szCs w:val="20"/>
                </w:rPr>
                <w:delText>DATA QUALITY CHECK</w:delText>
              </w:r>
            </w:del>
          </w:p>
        </w:tc>
      </w:tr>
      <w:tr w:rsidR="00734D1B" w:rsidRPr="009355A0" w:rsidDel="00971E34" w14:paraId="48F9C02B" w14:textId="1A9EE19D" w:rsidTr="00734D1B">
        <w:trPr>
          <w:trHeight w:val="438"/>
          <w:del w:id="1106" w:author="P.Mahmoudi" w:date="2020-08-12T11:42:00Z"/>
        </w:trPr>
        <w:tc>
          <w:tcPr>
            <w:tcW w:w="0" w:type="auto"/>
            <w:vAlign w:val="center"/>
          </w:tcPr>
          <w:p w14:paraId="06FB20D2" w14:textId="53778276" w:rsidR="00734D1B" w:rsidRPr="009355A0" w:rsidDel="00971E34" w:rsidRDefault="00734D1B" w:rsidP="00734D1B">
            <w:pPr>
              <w:rPr>
                <w:del w:id="1107" w:author="P.Mahmoudi" w:date="2020-08-12T11:42:00Z"/>
                <w:sz w:val="20"/>
                <w:szCs w:val="20"/>
              </w:rPr>
            </w:pPr>
            <w:del w:id="1108" w:author="P.Mahmoudi" w:date="2020-08-12T11:42:00Z">
              <w:r w:rsidRPr="009355A0" w:rsidDel="00971E34">
                <w:rPr>
                  <w:sz w:val="20"/>
                  <w:szCs w:val="20"/>
                </w:rPr>
                <w:delText>Date</w:delText>
              </w:r>
            </w:del>
          </w:p>
        </w:tc>
        <w:tc>
          <w:tcPr>
            <w:tcW w:w="0" w:type="auto"/>
            <w:vAlign w:val="center"/>
          </w:tcPr>
          <w:p w14:paraId="6B26C252" w14:textId="2AD4D01F" w:rsidR="00734D1B" w:rsidRPr="009355A0" w:rsidDel="00971E34" w:rsidRDefault="00734D1B" w:rsidP="00734D1B">
            <w:pPr>
              <w:rPr>
                <w:del w:id="1109" w:author="P.Mahmoudi" w:date="2020-08-12T11:42:00Z"/>
                <w:sz w:val="20"/>
                <w:szCs w:val="20"/>
              </w:rPr>
            </w:pPr>
            <w:del w:id="1110" w:author="P.Mahmoudi" w:date="2020-08-12T11:42:00Z">
              <w:r w:rsidRPr="009355A0" w:rsidDel="00971E34">
                <w:rPr>
                  <w:sz w:val="20"/>
                  <w:szCs w:val="20"/>
                </w:rPr>
                <w:delText>Date</w:delText>
              </w:r>
            </w:del>
          </w:p>
        </w:tc>
        <w:tc>
          <w:tcPr>
            <w:tcW w:w="0" w:type="auto"/>
            <w:vAlign w:val="center"/>
          </w:tcPr>
          <w:p w14:paraId="78FC45FB" w14:textId="29FD856F" w:rsidR="00734D1B" w:rsidRPr="009355A0" w:rsidDel="00971E34" w:rsidRDefault="00734D1B" w:rsidP="00734D1B">
            <w:pPr>
              <w:rPr>
                <w:del w:id="1111" w:author="P.Mahmoudi" w:date="2020-08-12T11:42:00Z"/>
                <w:sz w:val="20"/>
                <w:szCs w:val="20"/>
              </w:rPr>
            </w:pPr>
            <w:del w:id="1112" w:author="P.Mahmoudi" w:date="2020-08-12T11:42:00Z">
              <w:r w:rsidDel="00971E34">
                <w:rPr>
                  <w:sz w:val="20"/>
                  <w:szCs w:val="20"/>
                </w:rPr>
                <w:delText>Confidential</w:delText>
              </w:r>
            </w:del>
          </w:p>
        </w:tc>
        <w:tc>
          <w:tcPr>
            <w:tcW w:w="0" w:type="auto"/>
            <w:vAlign w:val="center"/>
          </w:tcPr>
          <w:p w14:paraId="29F1DFCE" w14:textId="2EDACAB2" w:rsidR="00734D1B" w:rsidRPr="009355A0" w:rsidDel="00971E34" w:rsidRDefault="00734D1B" w:rsidP="00734D1B">
            <w:pPr>
              <w:rPr>
                <w:del w:id="1113" w:author="P.Mahmoudi" w:date="2020-08-12T11:42:00Z"/>
                <w:sz w:val="20"/>
                <w:szCs w:val="20"/>
              </w:rPr>
            </w:pPr>
            <w:del w:id="1114" w:author="P.Mahmoudi" w:date="2020-08-12T11:42:00Z">
              <w:r w:rsidDel="00971E34">
                <w:rPr>
                  <w:sz w:val="20"/>
                  <w:szCs w:val="20"/>
                </w:rPr>
                <w:delText>No null values, No missing values</w:delText>
              </w:r>
            </w:del>
          </w:p>
        </w:tc>
      </w:tr>
      <w:tr w:rsidR="00734D1B" w:rsidRPr="009355A0" w:rsidDel="00971E34" w14:paraId="2E528539" w14:textId="70DD541A" w:rsidTr="00734D1B">
        <w:trPr>
          <w:trHeight w:val="474"/>
          <w:del w:id="1115" w:author="P.Mahmoudi" w:date="2020-08-12T11:42:00Z"/>
        </w:trPr>
        <w:tc>
          <w:tcPr>
            <w:tcW w:w="0" w:type="auto"/>
            <w:vAlign w:val="center"/>
          </w:tcPr>
          <w:p w14:paraId="304E1F8B" w14:textId="5C41FA6F" w:rsidR="00734D1B" w:rsidRPr="009355A0" w:rsidDel="00971E34" w:rsidRDefault="00734D1B" w:rsidP="00734D1B">
            <w:pPr>
              <w:rPr>
                <w:del w:id="1116" w:author="P.Mahmoudi" w:date="2020-08-12T11:42:00Z"/>
                <w:sz w:val="20"/>
                <w:szCs w:val="20"/>
              </w:rPr>
            </w:pPr>
            <w:del w:id="1117" w:author="P.Mahmoudi" w:date="2020-08-12T11:42:00Z">
              <w:r w:rsidRPr="009355A0" w:rsidDel="00971E34">
                <w:rPr>
                  <w:sz w:val="20"/>
                  <w:szCs w:val="20"/>
                </w:rPr>
                <w:delText>Base_station_site_id</w:delText>
              </w:r>
            </w:del>
          </w:p>
        </w:tc>
        <w:tc>
          <w:tcPr>
            <w:tcW w:w="0" w:type="auto"/>
            <w:vAlign w:val="center"/>
          </w:tcPr>
          <w:p w14:paraId="401CDCE1" w14:textId="6A314937" w:rsidR="00734D1B" w:rsidRPr="009355A0" w:rsidDel="00971E34" w:rsidRDefault="00734D1B" w:rsidP="00734D1B">
            <w:pPr>
              <w:rPr>
                <w:del w:id="1118" w:author="P.Mahmoudi" w:date="2020-08-12T11:42:00Z"/>
                <w:sz w:val="20"/>
                <w:szCs w:val="20"/>
              </w:rPr>
            </w:pPr>
            <w:del w:id="1119" w:author="P.Mahmoudi" w:date="2020-08-12T11:42:00Z">
              <w:r w:rsidRPr="009355A0" w:rsidDel="00971E34">
                <w:rPr>
                  <w:sz w:val="20"/>
                  <w:szCs w:val="20"/>
                </w:rPr>
                <w:delText>String</w:delText>
              </w:r>
            </w:del>
          </w:p>
        </w:tc>
        <w:tc>
          <w:tcPr>
            <w:tcW w:w="0" w:type="auto"/>
            <w:vAlign w:val="center"/>
          </w:tcPr>
          <w:p w14:paraId="3679CD07" w14:textId="526EA111" w:rsidR="00734D1B" w:rsidRPr="009355A0" w:rsidDel="00971E34" w:rsidRDefault="00734D1B" w:rsidP="00734D1B">
            <w:pPr>
              <w:rPr>
                <w:del w:id="1120" w:author="P.Mahmoudi" w:date="2020-08-12T11:42:00Z"/>
                <w:sz w:val="20"/>
                <w:szCs w:val="20"/>
              </w:rPr>
            </w:pPr>
            <w:del w:id="1121" w:author="P.Mahmoudi" w:date="2020-08-12T11:42:00Z">
              <w:r w:rsidDel="00971E34">
                <w:rPr>
                  <w:sz w:val="20"/>
                  <w:szCs w:val="20"/>
                </w:rPr>
                <w:delText>Confidential</w:delText>
              </w:r>
            </w:del>
          </w:p>
        </w:tc>
        <w:tc>
          <w:tcPr>
            <w:tcW w:w="0" w:type="auto"/>
            <w:vAlign w:val="center"/>
          </w:tcPr>
          <w:p w14:paraId="57F51841" w14:textId="3DD35E81" w:rsidR="00734D1B" w:rsidRPr="009355A0" w:rsidDel="00971E34" w:rsidRDefault="00734D1B" w:rsidP="00734D1B">
            <w:pPr>
              <w:rPr>
                <w:del w:id="1122" w:author="P.Mahmoudi" w:date="2020-08-12T11:42:00Z"/>
                <w:sz w:val="20"/>
                <w:szCs w:val="20"/>
              </w:rPr>
            </w:pPr>
            <w:del w:id="1123" w:author="P.Mahmoudi" w:date="2020-08-12T11:42:00Z">
              <w:r w:rsidDel="00971E34">
                <w:rPr>
                  <w:sz w:val="20"/>
                  <w:szCs w:val="20"/>
                </w:rPr>
                <w:delText>No null values, No missing values</w:delText>
              </w:r>
            </w:del>
          </w:p>
        </w:tc>
      </w:tr>
      <w:tr w:rsidR="00734D1B" w:rsidRPr="009355A0" w:rsidDel="00971E34" w14:paraId="7149442C" w14:textId="77E09522" w:rsidTr="00734D1B">
        <w:trPr>
          <w:trHeight w:val="438"/>
          <w:del w:id="1124" w:author="P.Mahmoudi" w:date="2020-08-12T11:42:00Z"/>
        </w:trPr>
        <w:tc>
          <w:tcPr>
            <w:tcW w:w="0" w:type="auto"/>
            <w:vAlign w:val="center"/>
          </w:tcPr>
          <w:p w14:paraId="2ECD9B3F" w14:textId="1AABC150" w:rsidR="00734D1B" w:rsidRPr="009355A0" w:rsidDel="00971E34" w:rsidRDefault="00734D1B" w:rsidP="00734D1B">
            <w:pPr>
              <w:rPr>
                <w:del w:id="1125" w:author="P.Mahmoudi" w:date="2020-08-12T11:42:00Z"/>
                <w:sz w:val="20"/>
                <w:szCs w:val="20"/>
              </w:rPr>
            </w:pPr>
            <w:del w:id="1126" w:author="P.Mahmoudi" w:date="2020-08-12T11:42:00Z">
              <w:r w:rsidRPr="009355A0" w:rsidDel="00971E34">
                <w:rPr>
                  <w:sz w:val="20"/>
                  <w:szCs w:val="20"/>
                </w:rPr>
                <w:delText>Base_station_key</w:delText>
              </w:r>
            </w:del>
          </w:p>
        </w:tc>
        <w:tc>
          <w:tcPr>
            <w:tcW w:w="0" w:type="auto"/>
            <w:vAlign w:val="center"/>
          </w:tcPr>
          <w:p w14:paraId="20C99AED" w14:textId="5C7C82B0" w:rsidR="00734D1B" w:rsidRPr="009355A0" w:rsidDel="00971E34" w:rsidRDefault="00734D1B" w:rsidP="00734D1B">
            <w:pPr>
              <w:rPr>
                <w:del w:id="1127" w:author="P.Mahmoudi" w:date="2020-08-12T11:42:00Z"/>
                <w:sz w:val="20"/>
                <w:szCs w:val="20"/>
              </w:rPr>
            </w:pPr>
            <w:del w:id="1128" w:author="P.Mahmoudi" w:date="2020-08-12T11:42:00Z">
              <w:r w:rsidRPr="009355A0" w:rsidDel="00971E34">
                <w:rPr>
                  <w:sz w:val="20"/>
                  <w:szCs w:val="20"/>
                </w:rPr>
                <w:delText>String</w:delText>
              </w:r>
            </w:del>
          </w:p>
        </w:tc>
        <w:tc>
          <w:tcPr>
            <w:tcW w:w="0" w:type="auto"/>
            <w:vAlign w:val="center"/>
          </w:tcPr>
          <w:p w14:paraId="22F6BEDF" w14:textId="562BA1F8" w:rsidR="00734D1B" w:rsidRPr="009355A0" w:rsidDel="00971E34" w:rsidRDefault="00734D1B" w:rsidP="00734D1B">
            <w:pPr>
              <w:rPr>
                <w:del w:id="1129" w:author="P.Mahmoudi" w:date="2020-08-12T11:42:00Z"/>
                <w:sz w:val="20"/>
                <w:szCs w:val="20"/>
              </w:rPr>
            </w:pPr>
            <w:del w:id="1130" w:author="P.Mahmoudi" w:date="2020-08-12T11:42:00Z">
              <w:r w:rsidDel="00971E34">
                <w:rPr>
                  <w:sz w:val="20"/>
                  <w:szCs w:val="20"/>
                </w:rPr>
                <w:delText>Confidential</w:delText>
              </w:r>
            </w:del>
          </w:p>
        </w:tc>
        <w:tc>
          <w:tcPr>
            <w:tcW w:w="0" w:type="auto"/>
            <w:vAlign w:val="center"/>
          </w:tcPr>
          <w:p w14:paraId="36580D26" w14:textId="658D46C3" w:rsidR="00734D1B" w:rsidRPr="009355A0" w:rsidDel="00971E34" w:rsidRDefault="00734D1B" w:rsidP="00734D1B">
            <w:pPr>
              <w:rPr>
                <w:del w:id="1131" w:author="P.Mahmoudi" w:date="2020-08-12T11:42:00Z"/>
                <w:sz w:val="20"/>
                <w:szCs w:val="20"/>
              </w:rPr>
            </w:pPr>
            <w:del w:id="1132" w:author="P.Mahmoudi" w:date="2020-08-12T11:42:00Z">
              <w:r w:rsidDel="00971E34">
                <w:rPr>
                  <w:sz w:val="20"/>
                  <w:szCs w:val="20"/>
                </w:rPr>
                <w:delText>No null values, No missing values</w:delText>
              </w:r>
            </w:del>
          </w:p>
        </w:tc>
      </w:tr>
      <w:tr w:rsidR="00734D1B" w:rsidRPr="009355A0" w:rsidDel="00971E34" w14:paraId="7014FB52" w14:textId="06CEEFF8" w:rsidTr="00734D1B">
        <w:trPr>
          <w:trHeight w:val="438"/>
          <w:del w:id="1133" w:author="P.Mahmoudi" w:date="2020-08-12T11:42:00Z"/>
        </w:trPr>
        <w:tc>
          <w:tcPr>
            <w:tcW w:w="0" w:type="auto"/>
            <w:vAlign w:val="center"/>
          </w:tcPr>
          <w:p w14:paraId="22C9302A" w14:textId="7DC62193" w:rsidR="00734D1B" w:rsidRPr="009355A0" w:rsidDel="00971E34" w:rsidRDefault="00734D1B" w:rsidP="00734D1B">
            <w:pPr>
              <w:rPr>
                <w:del w:id="1134" w:author="P.Mahmoudi" w:date="2020-08-12T11:42:00Z"/>
                <w:sz w:val="20"/>
                <w:szCs w:val="20"/>
              </w:rPr>
            </w:pPr>
            <w:del w:id="1135" w:author="P.Mahmoudi" w:date="2020-08-12T11:42:00Z">
              <w:r w:rsidRPr="009355A0" w:rsidDel="00971E34">
                <w:rPr>
                  <w:sz w:val="20"/>
                  <w:szCs w:val="20"/>
                </w:rPr>
                <w:delText>Msisdn</w:delText>
              </w:r>
            </w:del>
          </w:p>
        </w:tc>
        <w:tc>
          <w:tcPr>
            <w:tcW w:w="0" w:type="auto"/>
            <w:vAlign w:val="center"/>
          </w:tcPr>
          <w:p w14:paraId="1B498F8E" w14:textId="3502F7B8" w:rsidR="00734D1B" w:rsidRPr="009355A0" w:rsidDel="00971E34" w:rsidRDefault="00734D1B" w:rsidP="00734D1B">
            <w:pPr>
              <w:rPr>
                <w:del w:id="1136" w:author="P.Mahmoudi" w:date="2020-08-12T11:42:00Z"/>
                <w:sz w:val="20"/>
                <w:szCs w:val="20"/>
              </w:rPr>
            </w:pPr>
            <w:del w:id="1137" w:author="P.Mahmoudi" w:date="2020-08-12T11:42:00Z">
              <w:r w:rsidRPr="009355A0" w:rsidDel="00971E34">
                <w:rPr>
                  <w:sz w:val="20"/>
                  <w:szCs w:val="20"/>
                </w:rPr>
                <w:delText>Bigint</w:delText>
              </w:r>
            </w:del>
          </w:p>
        </w:tc>
        <w:tc>
          <w:tcPr>
            <w:tcW w:w="0" w:type="auto"/>
            <w:vAlign w:val="center"/>
          </w:tcPr>
          <w:p w14:paraId="355B09CE" w14:textId="0EF25441" w:rsidR="00734D1B" w:rsidRPr="009355A0" w:rsidDel="00971E34" w:rsidRDefault="00734D1B" w:rsidP="00734D1B">
            <w:pPr>
              <w:rPr>
                <w:del w:id="1138" w:author="P.Mahmoudi" w:date="2020-08-12T11:42:00Z"/>
                <w:sz w:val="20"/>
                <w:szCs w:val="20"/>
              </w:rPr>
            </w:pPr>
            <w:del w:id="1139" w:author="P.Mahmoudi" w:date="2020-08-12T11:42:00Z">
              <w:r w:rsidDel="00971E34">
                <w:rPr>
                  <w:sz w:val="20"/>
                  <w:szCs w:val="20"/>
                </w:rPr>
                <w:delText>Confidential</w:delText>
              </w:r>
            </w:del>
          </w:p>
        </w:tc>
        <w:tc>
          <w:tcPr>
            <w:tcW w:w="0" w:type="auto"/>
            <w:vAlign w:val="center"/>
          </w:tcPr>
          <w:p w14:paraId="12B4EECE" w14:textId="16C10AFB" w:rsidR="00734D1B" w:rsidRPr="009355A0" w:rsidDel="00971E34" w:rsidRDefault="00734D1B" w:rsidP="00734D1B">
            <w:pPr>
              <w:rPr>
                <w:del w:id="1140" w:author="P.Mahmoudi" w:date="2020-08-12T11:42:00Z"/>
                <w:sz w:val="20"/>
                <w:szCs w:val="20"/>
              </w:rPr>
            </w:pPr>
            <w:del w:id="1141" w:author="P.Mahmoudi" w:date="2020-08-12T11:42:00Z">
              <w:r w:rsidDel="00971E34">
                <w:rPr>
                  <w:sz w:val="20"/>
                  <w:szCs w:val="20"/>
                </w:rPr>
                <w:delText>No null values, No missing values</w:delText>
              </w:r>
            </w:del>
          </w:p>
        </w:tc>
      </w:tr>
      <w:tr w:rsidR="00734D1B" w:rsidRPr="009355A0" w:rsidDel="00971E34" w14:paraId="1F88B5C0" w14:textId="1FBCD903" w:rsidTr="00734D1B">
        <w:trPr>
          <w:trHeight w:val="438"/>
          <w:del w:id="1142" w:author="P.Mahmoudi" w:date="2020-08-12T11:42:00Z"/>
        </w:trPr>
        <w:tc>
          <w:tcPr>
            <w:tcW w:w="0" w:type="auto"/>
            <w:vAlign w:val="center"/>
          </w:tcPr>
          <w:p w14:paraId="6FFA7697" w14:textId="506130A6" w:rsidR="00734D1B" w:rsidRPr="009355A0" w:rsidDel="00971E34" w:rsidRDefault="00734D1B" w:rsidP="00734D1B">
            <w:pPr>
              <w:rPr>
                <w:del w:id="1143" w:author="P.Mahmoudi" w:date="2020-08-12T11:42:00Z"/>
                <w:sz w:val="20"/>
                <w:szCs w:val="20"/>
              </w:rPr>
            </w:pPr>
            <w:del w:id="1144" w:author="P.Mahmoudi" w:date="2020-08-12T11:42:00Z">
              <w:r w:rsidRPr="009355A0" w:rsidDel="00971E34">
                <w:rPr>
                  <w:sz w:val="20"/>
                  <w:szCs w:val="20"/>
                </w:rPr>
                <w:delText>SMS_count</w:delText>
              </w:r>
            </w:del>
          </w:p>
        </w:tc>
        <w:tc>
          <w:tcPr>
            <w:tcW w:w="0" w:type="auto"/>
            <w:vAlign w:val="center"/>
          </w:tcPr>
          <w:p w14:paraId="76A47E28" w14:textId="3B9437DB" w:rsidR="00734D1B" w:rsidRPr="009355A0" w:rsidDel="00971E34" w:rsidRDefault="00734D1B" w:rsidP="00734D1B">
            <w:pPr>
              <w:rPr>
                <w:del w:id="1145" w:author="P.Mahmoudi" w:date="2020-08-12T11:42:00Z"/>
                <w:sz w:val="20"/>
                <w:szCs w:val="20"/>
              </w:rPr>
            </w:pPr>
            <w:del w:id="1146" w:author="P.Mahmoudi" w:date="2020-08-12T11:42:00Z">
              <w:r w:rsidRPr="009355A0" w:rsidDel="00971E34">
                <w:rPr>
                  <w:sz w:val="20"/>
                  <w:szCs w:val="20"/>
                </w:rPr>
                <w:delText>Bigint</w:delText>
              </w:r>
            </w:del>
          </w:p>
        </w:tc>
        <w:tc>
          <w:tcPr>
            <w:tcW w:w="0" w:type="auto"/>
            <w:vAlign w:val="center"/>
          </w:tcPr>
          <w:p w14:paraId="467DBE48" w14:textId="7F37A6EA" w:rsidR="00734D1B" w:rsidRPr="009355A0" w:rsidDel="00971E34" w:rsidRDefault="00734D1B" w:rsidP="00734D1B">
            <w:pPr>
              <w:rPr>
                <w:del w:id="1147" w:author="P.Mahmoudi" w:date="2020-08-12T11:42:00Z"/>
                <w:sz w:val="20"/>
                <w:szCs w:val="20"/>
              </w:rPr>
            </w:pPr>
            <w:del w:id="1148" w:author="P.Mahmoudi" w:date="2020-08-12T11:42:00Z">
              <w:r w:rsidDel="00971E34">
                <w:rPr>
                  <w:sz w:val="20"/>
                  <w:szCs w:val="20"/>
                </w:rPr>
                <w:delText>Confidential</w:delText>
              </w:r>
            </w:del>
          </w:p>
        </w:tc>
        <w:tc>
          <w:tcPr>
            <w:tcW w:w="0" w:type="auto"/>
            <w:vAlign w:val="center"/>
          </w:tcPr>
          <w:p w14:paraId="4780352F" w14:textId="6D598E81" w:rsidR="00734D1B" w:rsidRPr="009355A0" w:rsidDel="00971E34" w:rsidRDefault="00734D1B" w:rsidP="00734D1B">
            <w:pPr>
              <w:rPr>
                <w:del w:id="1149" w:author="P.Mahmoudi" w:date="2020-08-12T11:42:00Z"/>
                <w:sz w:val="20"/>
                <w:szCs w:val="20"/>
              </w:rPr>
            </w:pPr>
            <w:del w:id="1150" w:author="P.Mahmoudi" w:date="2020-08-12T11:42:00Z">
              <w:r w:rsidDel="00971E34">
                <w:rPr>
                  <w:sz w:val="20"/>
                  <w:szCs w:val="20"/>
                </w:rPr>
                <w:delText>No null values, No missing values</w:delText>
              </w:r>
            </w:del>
          </w:p>
        </w:tc>
      </w:tr>
      <w:tr w:rsidR="00734D1B" w:rsidRPr="009355A0" w:rsidDel="00971E34" w14:paraId="32448AA6" w14:textId="4EE16ACA" w:rsidTr="00734D1B">
        <w:trPr>
          <w:trHeight w:val="474"/>
          <w:del w:id="1151" w:author="P.Mahmoudi" w:date="2020-08-12T11:42:00Z"/>
        </w:trPr>
        <w:tc>
          <w:tcPr>
            <w:tcW w:w="0" w:type="auto"/>
            <w:vAlign w:val="center"/>
          </w:tcPr>
          <w:p w14:paraId="3FEF27B5" w14:textId="2ADDFC2B" w:rsidR="00734D1B" w:rsidRPr="009355A0" w:rsidDel="00971E34" w:rsidRDefault="00734D1B" w:rsidP="00734D1B">
            <w:pPr>
              <w:rPr>
                <w:del w:id="1152" w:author="P.Mahmoudi" w:date="2020-08-12T11:42:00Z"/>
                <w:sz w:val="20"/>
                <w:szCs w:val="20"/>
              </w:rPr>
            </w:pPr>
            <w:del w:id="1153" w:author="P.Mahmoudi" w:date="2020-08-12T11:42:00Z">
              <w:r w:rsidRPr="009355A0" w:rsidDel="00971E34">
                <w:rPr>
                  <w:sz w:val="20"/>
                  <w:szCs w:val="20"/>
                </w:rPr>
                <w:delText>payment_option_cd</w:delText>
              </w:r>
            </w:del>
          </w:p>
        </w:tc>
        <w:tc>
          <w:tcPr>
            <w:tcW w:w="0" w:type="auto"/>
            <w:vAlign w:val="center"/>
          </w:tcPr>
          <w:p w14:paraId="54D33201" w14:textId="211FBA51" w:rsidR="00734D1B" w:rsidRPr="009355A0" w:rsidDel="00971E34" w:rsidRDefault="00734D1B" w:rsidP="00734D1B">
            <w:pPr>
              <w:rPr>
                <w:del w:id="1154" w:author="P.Mahmoudi" w:date="2020-08-12T11:42:00Z"/>
                <w:sz w:val="20"/>
                <w:szCs w:val="20"/>
              </w:rPr>
            </w:pPr>
            <w:del w:id="1155" w:author="P.Mahmoudi" w:date="2020-08-12T11:42:00Z">
              <w:r w:rsidRPr="009355A0" w:rsidDel="00971E34">
                <w:rPr>
                  <w:sz w:val="20"/>
                  <w:szCs w:val="20"/>
                </w:rPr>
                <w:delText>String</w:delText>
              </w:r>
            </w:del>
          </w:p>
        </w:tc>
        <w:tc>
          <w:tcPr>
            <w:tcW w:w="0" w:type="auto"/>
            <w:vAlign w:val="center"/>
          </w:tcPr>
          <w:p w14:paraId="64603FC1" w14:textId="57F1EF0E" w:rsidR="00734D1B" w:rsidRPr="009355A0" w:rsidDel="00971E34" w:rsidRDefault="00734D1B" w:rsidP="00734D1B">
            <w:pPr>
              <w:rPr>
                <w:del w:id="1156" w:author="P.Mahmoudi" w:date="2020-08-12T11:42:00Z"/>
                <w:sz w:val="20"/>
                <w:szCs w:val="20"/>
              </w:rPr>
            </w:pPr>
            <w:del w:id="1157" w:author="P.Mahmoudi" w:date="2020-08-12T11:42:00Z">
              <w:r w:rsidDel="00971E34">
                <w:rPr>
                  <w:sz w:val="20"/>
                  <w:szCs w:val="20"/>
                </w:rPr>
                <w:delText>Confidential</w:delText>
              </w:r>
            </w:del>
          </w:p>
        </w:tc>
        <w:tc>
          <w:tcPr>
            <w:tcW w:w="0" w:type="auto"/>
            <w:vAlign w:val="center"/>
          </w:tcPr>
          <w:p w14:paraId="453235BE" w14:textId="225C6D7F" w:rsidR="00734D1B" w:rsidRPr="009355A0" w:rsidDel="00971E34" w:rsidRDefault="00734D1B" w:rsidP="00734D1B">
            <w:pPr>
              <w:rPr>
                <w:del w:id="1158" w:author="P.Mahmoudi" w:date="2020-08-12T11:42:00Z"/>
                <w:sz w:val="20"/>
                <w:szCs w:val="20"/>
              </w:rPr>
            </w:pPr>
            <w:del w:id="1159" w:author="P.Mahmoudi" w:date="2020-08-12T11:42:00Z">
              <w:r w:rsidDel="00971E34">
                <w:rPr>
                  <w:sz w:val="20"/>
                  <w:szCs w:val="20"/>
                </w:rPr>
                <w:delText>No null values, No missing values</w:delText>
              </w:r>
            </w:del>
          </w:p>
        </w:tc>
      </w:tr>
    </w:tbl>
    <w:p w14:paraId="1D1E3915" w14:textId="1E068FD0" w:rsidR="009355A0" w:rsidRDefault="009355A0" w:rsidP="006C1B7E">
      <w:pPr>
        <w:jc w:val="both"/>
        <w:rPr>
          <w:b/>
          <w:bCs/>
          <w:sz w:val="24"/>
        </w:rPr>
      </w:pPr>
    </w:p>
    <w:p w14:paraId="0E40F01E" w14:textId="692F2DD6" w:rsidR="009355A0" w:rsidRDefault="009355A0" w:rsidP="006C1B7E">
      <w:pPr>
        <w:jc w:val="both"/>
        <w:rPr>
          <w:b/>
          <w:bCs/>
          <w:sz w:val="24"/>
        </w:rPr>
      </w:pPr>
      <w:r>
        <w:rPr>
          <w:b/>
          <w:bCs/>
          <w:sz w:val="24"/>
        </w:rPr>
        <w:t xml:space="preserve">ERM </w:t>
      </w:r>
      <w:r w:rsidRPr="009355A0">
        <w:rPr>
          <w:b/>
          <w:bCs/>
          <w:sz w:val="24"/>
        </w:rPr>
        <w:t>TABLE:</w:t>
      </w:r>
    </w:p>
    <w:p w14:paraId="51FE69BF" w14:textId="77777777" w:rsidR="00683C86" w:rsidRPr="00683C86" w:rsidRDefault="00683C86" w:rsidP="006C1B7E">
      <w:pPr>
        <w:jc w:val="both"/>
        <w:rPr>
          <w:b/>
          <w:bCs/>
          <w:sz w:val="6"/>
          <w:szCs w:val="6"/>
        </w:rPr>
      </w:pPr>
    </w:p>
    <w:tbl>
      <w:tblPr>
        <w:tblStyle w:val="TableGrid"/>
        <w:tblW w:w="8466"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140"/>
        <w:gridCol w:w="1252"/>
        <w:gridCol w:w="1878"/>
        <w:gridCol w:w="3196"/>
      </w:tblGrid>
      <w:tr w:rsidR="00462305" w:rsidRPr="00683C86" w14:paraId="508FDFF0" w14:textId="77777777" w:rsidTr="00462305">
        <w:trPr>
          <w:trHeight w:val="492"/>
        </w:trPr>
        <w:tc>
          <w:tcPr>
            <w:tcW w:w="0" w:type="auto"/>
            <w:shd w:val="clear" w:color="auto" w:fill="DBE5F1" w:themeFill="accent1" w:themeFillTint="33"/>
            <w:vAlign w:val="center"/>
          </w:tcPr>
          <w:p w14:paraId="5162CCD7" w14:textId="5D7D919B" w:rsidR="00462305" w:rsidRPr="00683C86" w:rsidRDefault="00462305" w:rsidP="00462305">
            <w:pPr>
              <w:tabs>
                <w:tab w:val="left" w:pos="1320"/>
              </w:tabs>
              <w:rPr>
                <w:b/>
                <w:sz w:val="20"/>
                <w:szCs w:val="20"/>
              </w:rPr>
            </w:pPr>
            <w:r>
              <w:rPr>
                <w:b/>
                <w:sz w:val="20"/>
                <w:szCs w:val="20"/>
              </w:rPr>
              <w:t>COLUMN NAME</w:t>
            </w:r>
          </w:p>
        </w:tc>
        <w:tc>
          <w:tcPr>
            <w:tcW w:w="0" w:type="auto"/>
            <w:shd w:val="clear" w:color="auto" w:fill="DBE5F1" w:themeFill="accent1" w:themeFillTint="33"/>
            <w:vAlign w:val="center"/>
          </w:tcPr>
          <w:p w14:paraId="56593E5A" w14:textId="22FAF1B1" w:rsidR="00462305" w:rsidRPr="00683C86" w:rsidRDefault="00462305" w:rsidP="00462305">
            <w:pPr>
              <w:rPr>
                <w:b/>
                <w:sz w:val="20"/>
                <w:szCs w:val="20"/>
              </w:rPr>
            </w:pPr>
            <w:r>
              <w:rPr>
                <w:b/>
                <w:sz w:val="20"/>
                <w:szCs w:val="20"/>
              </w:rPr>
              <w:t>DATA TYPE</w:t>
            </w:r>
          </w:p>
        </w:tc>
        <w:tc>
          <w:tcPr>
            <w:tcW w:w="0" w:type="auto"/>
            <w:shd w:val="clear" w:color="auto" w:fill="DBE5F1" w:themeFill="accent1" w:themeFillTint="33"/>
            <w:vAlign w:val="center"/>
          </w:tcPr>
          <w:p w14:paraId="7E4464C1" w14:textId="18FF9C1F" w:rsidR="00462305" w:rsidRPr="00683C86" w:rsidRDefault="00462305" w:rsidP="00462305">
            <w:pPr>
              <w:rPr>
                <w:b/>
                <w:sz w:val="20"/>
                <w:szCs w:val="20"/>
              </w:rPr>
            </w:pPr>
            <w:r>
              <w:rPr>
                <w:b/>
                <w:sz w:val="20"/>
                <w:szCs w:val="20"/>
              </w:rPr>
              <w:t>CONFIDENTIALITY</w:t>
            </w:r>
          </w:p>
        </w:tc>
        <w:tc>
          <w:tcPr>
            <w:tcW w:w="0" w:type="auto"/>
            <w:shd w:val="clear" w:color="auto" w:fill="DBE5F1" w:themeFill="accent1" w:themeFillTint="33"/>
            <w:vAlign w:val="center"/>
          </w:tcPr>
          <w:p w14:paraId="38B9F244" w14:textId="2AE64A50" w:rsidR="00462305" w:rsidRPr="00683C86" w:rsidRDefault="00462305" w:rsidP="00462305">
            <w:pPr>
              <w:rPr>
                <w:b/>
                <w:sz w:val="20"/>
                <w:szCs w:val="20"/>
              </w:rPr>
            </w:pPr>
            <w:r>
              <w:rPr>
                <w:b/>
                <w:sz w:val="20"/>
                <w:szCs w:val="20"/>
              </w:rPr>
              <w:t>DATA QUALITY CHECK</w:t>
            </w:r>
          </w:p>
        </w:tc>
      </w:tr>
      <w:tr w:rsidR="00462305" w:rsidRPr="00683C86" w14:paraId="115786B5" w14:textId="77777777" w:rsidTr="00462305">
        <w:trPr>
          <w:trHeight w:val="492"/>
        </w:trPr>
        <w:tc>
          <w:tcPr>
            <w:tcW w:w="0" w:type="auto"/>
            <w:vAlign w:val="center"/>
          </w:tcPr>
          <w:p w14:paraId="3A8ECDBC" w14:textId="7EA2939E" w:rsidR="00462305" w:rsidRPr="00683C86" w:rsidRDefault="0044517E" w:rsidP="00462305">
            <w:pPr>
              <w:rPr>
                <w:sz w:val="20"/>
                <w:szCs w:val="20"/>
              </w:rPr>
            </w:pPr>
            <w:ins w:id="1160" w:author="Gifil George" w:date="2020-08-22T17:54:00Z">
              <w:r w:rsidRPr="0044517E">
                <w:rPr>
                  <w:sz w:val="20"/>
                  <w:szCs w:val="20"/>
                </w:rPr>
                <w:t>date_key</w:t>
              </w:r>
            </w:ins>
            <w:del w:id="1161" w:author="Gifil George" w:date="2020-08-22T17:54:00Z">
              <w:r w:rsidR="00462305" w:rsidRPr="00683C86" w:rsidDel="0044517E">
                <w:rPr>
                  <w:sz w:val="20"/>
                  <w:szCs w:val="20"/>
                </w:rPr>
                <w:delText>Date</w:delText>
              </w:r>
            </w:del>
          </w:p>
        </w:tc>
        <w:tc>
          <w:tcPr>
            <w:tcW w:w="0" w:type="auto"/>
            <w:vAlign w:val="center"/>
          </w:tcPr>
          <w:p w14:paraId="13776D15" w14:textId="4E95BE2C" w:rsidR="00462305" w:rsidRPr="00683C86" w:rsidRDefault="00462305" w:rsidP="00462305">
            <w:pPr>
              <w:rPr>
                <w:sz w:val="20"/>
                <w:szCs w:val="20"/>
              </w:rPr>
            </w:pPr>
            <w:r w:rsidRPr="00683C86">
              <w:rPr>
                <w:sz w:val="20"/>
                <w:szCs w:val="20"/>
              </w:rPr>
              <w:t>Date</w:t>
            </w:r>
          </w:p>
        </w:tc>
        <w:tc>
          <w:tcPr>
            <w:tcW w:w="0" w:type="auto"/>
            <w:vAlign w:val="center"/>
          </w:tcPr>
          <w:p w14:paraId="707D6E30" w14:textId="2A40061F" w:rsidR="00462305" w:rsidRPr="009355A0" w:rsidRDefault="00462305" w:rsidP="00462305">
            <w:pPr>
              <w:rPr>
                <w:sz w:val="20"/>
                <w:szCs w:val="20"/>
              </w:rPr>
            </w:pPr>
            <w:r>
              <w:rPr>
                <w:sz w:val="20"/>
                <w:szCs w:val="20"/>
              </w:rPr>
              <w:t>Confidential</w:t>
            </w:r>
          </w:p>
        </w:tc>
        <w:tc>
          <w:tcPr>
            <w:tcW w:w="0" w:type="auto"/>
            <w:vAlign w:val="center"/>
          </w:tcPr>
          <w:p w14:paraId="67A0728D" w14:textId="70F912A5" w:rsidR="00462305" w:rsidRPr="00683C86" w:rsidRDefault="00462305" w:rsidP="00462305">
            <w:pPr>
              <w:rPr>
                <w:sz w:val="20"/>
                <w:szCs w:val="20"/>
              </w:rPr>
            </w:pPr>
            <w:r>
              <w:rPr>
                <w:sz w:val="20"/>
                <w:szCs w:val="20"/>
              </w:rPr>
              <w:t>No null values, No missing values</w:t>
            </w:r>
          </w:p>
        </w:tc>
      </w:tr>
      <w:tr w:rsidR="00462305" w:rsidRPr="00683C86" w14:paraId="3C70FD71" w14:textId="77777777" w:rsidTr="00462305">
        <w:trPr>
          <w:trHeight w:val="534"/>
        </w:trPr>
        <w:tc>
          <w:tcPr>
            <w:tcW w:w="0" w:type="auto"/>
            <w:vAlign w:val="center"/>
          </w:tcPr>
          <w:p w14:paraId="65D78E6A" w14:textId="505A1F33" w:rsidR="00462305" w:rsidRPr="00683C86" w:rsidRDefault="0044517E" w:rsidP="00462305">
            <w:pPr>
              <w:rPr>
                <w:sz w:val="20"/>
                <w:szCs w:val="20"/>
              </w:rPr>
            </w:pPr>
            <w:ins w:id="1162" w:author="Gifil George" w:date="2020-08-22T17:55:00Z">
              <w:r w:rsidRPr="0044517E">
                <w:rPr>
                  <w:sz w:val="20"/>
                  <w:szCs w:val="20"/>
                </w:rPr>
                <w:t>data_erm</w:t>
              </w:r>
            </w:ins>
            <w:del w:id="1163" w:author="Gifil George" w:date="2020-08-22T17:55:00Z">
              <w:r w:rsidR="00462305" w:rsidRPr="00683C86" w:rsidDel="0044517E">
                <w:rPr>
                  <w:sz w:val="20"/>
                  <w:szCs w:val="20"/>
                </w:rPr>
                <w:delText>Data ERM</w:delText>
              </w:r>
            </w:del>
          </w:p>
        </w:tc>
        <w:tc>
          <w:tcPr>
            <w:tcW w:w="0" w:type="auto"/>
            <w:vAlign w:val="center"/>
          </w:tcPr>
          <w:p w14:paraId="197F6F59" w14:textId="5664D0A0" w:rsidR="00462305" w:rsidRPr="00683C86" w:rsidRDefault="00462305" w:rsidP="00462305">
            <w:pPr>
              <w:rPr>
                <w:sz w:val="20"/>
                <w:szCs w:val="20"/>
              </w:rPr>
            </w:pPr>
            <w:r w:rsidRPr="00683C86">
              <w:rPr>
                <w:sz w:val="20"/>
                <w:szCs w:val="20"/>
              </w:rPr>
              <w:t>Double</w:t>
            </w:r>
          </w:p>
        </w:tc>
        <w:tc>
          <w:tcPr>
            <w:tcW w:w="0" w:type="auto"/>
            <w:vAlign w:val="center"/>
          </w:tcPr>
          <w:p w14:paraId="6BD21A05" w14:textId="2CB2CE1E" w:rsidR="00462305" w:rsidRPr="009355A0" w:rsidRDefault="00462305" w:rsidP="00462305">
            <w:pPr>
              <w:rPr>
                <w:sz w:val="20"/>
                <w:szCs w:val="20"/>
              </w:rPr>
            </w:pPr>
            <w:r>
              <w:rPr>
                <w:sz w:val="20"/>
                <w:szCs w:val="20"/>
              </w:rPr>
              <w:t>Confidential</w:t>
            </w:r>
          </w:p>
        </w:tc>
        <w:tc>
          <w:tcPr>
            <w:tcW w:w="0" w:type="auto"/>
            <w:vAlign w:val="center"/>
          </w:tcPr>
          <w:p w14:paraId="48DF5FF4" w14:textId="4EBDE8D1" w:rsidR="00462305" w:rsidRPr="00683C86" w:rsidRDefault="00462305" w:rsidP="00462305">
            <w:pPr>
              <w:rPr>
                <w:sz w:val="20"/>
                <w:szCs w:val="20"/>
              </w:rPr>
            </w:pPr>
            <w:r>
              <w:rPr>
                <w:sz w:val="20"/>
                <w:szCs w:val="20"/>
              </w:rPr>
              <w:t>No null values, No missing values</w:t>
            </w:r>
          </w:p>
        </w:tc>
      </w:tr>
      <w:tr w:rsidR="00462305" w:rsidRPr="00683C86" w14:paraId="60C5DEB6" w14:textId="77777777" w:rsidTr="00462305">
        <w:trPr>
          <w:trHeight w:val="492"/>
        </w:trPr>
        <w:tc>
          <w:tcPr>
            <w:tcW w:w="0" w:type="auto"/>
            <w:vAlign w:val="center"/>
          </w:tcPr>
          <w:p w14:paraId="55B79DCF" w14:textId="1F6DA233" w:rsidR="00462305" w:rsidRPr="00683C86" w:rsidRDefault="0044517E" w:rsidP="00462305">
            <w:pPr>
              <w:rPr>
                <w:sz w:val="20"/>
                <w:szCs w:val="20"/>
              </w:rPr>
            </w:pPr>
            <w:ins w:id="1164" w:author="Gifil George" w:date="2020-08-22T17:55:00Z">
              <w:r w:rsidRPr="0044517E">
                <w:rPr>
                  <w:sz w:val="20"/>
                  <w:szCs w:val="20"/>
                </w:rPr>
                <w:t>voice_erm</w:t>
              </w:r>
            </w:ins>
            <w:del w:id="1165" w:author="Gifil George" w:date="2020-08-22T17:55:00Z">
              <w:r w:rsidR="00462305" w:rsidRPr="00683C86" w:rsidDel="0044517E">
                <w:rPr>
                  <w:sz w:val="20"/>
                  <w:szCs w:val="20"/>
                </w:rPr>
                <w:delText>Voice ERM</w:delText>
              </w:r>
            </w:del>
          </w:p>
        </w:tc>
        <w:tc>
          <w:tcPr>
            <w:tcW w:w="0" w:type="auto"/>
            <w:vAlign w:val="center"/>
          </w:tcPr>
          <w:p w14:paraId="002DEC2A" w14:textId="63DD9268" w:rsidR="00462305" w:rsidRPr="00683C86" w:rsidRDefault="00462305" w:rsidP="00462305">
            <w:pPr>
              <w:rPr>
                <w:sz w:val="20"/>
                <w:szCs w:val="20"/>
              </w:rPr>
            </w:pPr>
            <w:r w:rsidRPr="00683C86">
              <w:rPr>
                <w:sz w:val="20"/>
                <w:szCs w:val="20"/>
              </w:rPr>
              <w:t>Double</w:t>
            </w:r>
          </w:p>
        </w:tc>
        <w:tc>
          <w:tcPr>
            <w:tcW w:w="0" w:type="auto"/>
            <w:vAlign w:val="center"/>
          </w:tcPr>
          <w:p w14:paraId="22E5F076" w14:textId="1DF81768" w:rsidR="00462305" w:rsidRPr="009355A0" w:rsidRDefault="00462305" w:rsidP="00462305">
            <w:pPr>
              <w:rPr>
                <w:sz w:val="20"/>
                <w:szCs w:val="20"/>
              </w:rPr>
            </w:pPr>
            <w:r>
              <w:rPr>
                <w:sz w:val="20"/>
                <w:szCs w:val="20"/>
              </w:rPr>
              <w:t>Confidential</w:t>
            </w:r>
          </w:p>
        </w:tc>
        <w:tc>
          <w:tcPr>
            <w:tcW w:w="0" w:type="auto"/>
            <w:vAlign w:val="center"/>
          </w:tcPr>
          <w:p w14:paraId="7CC9B230" w14:textId="0284F7CE" w:rsidR="00462305" w:rsidRPr="00683C86" w:rsidRDefault="00462305" w:rsidP="00462305">
            <w:pPr>
              <w:rPr>
                <w:sz w:val="20"/>
                <w:szCs w:val="20"/>
              </w:rPr>
            </w:pPr>
            <w:r>
              <w:rPr>
                <w:sz w:val="20"/>
                <w:szCs w:val="20"/>
              </w:rPr>
              <w:t>No null values, No missing values</w:t>
            </w:r>
          </w:p>
        </w:tc>
      </w:tr>
      <w:tr w:rsidR="00462305" w:rsidRPr="00683C86" w14:paraId="6CBA40A5" w14:textId="77777777" w:rsidTr="00462305">
        <w:trPr>
          <w:trHeight w:val="492"/>
        </w:trPr>
        <w:tc>
          <w:tcPr>
            <w:tcW w:w="0" w:type="auto"/>
            <w:vAlign w:val="center"/>
          </w:tcPr>
          <w:p w14:paraId="21FDDD56" w14:textId="5DB6A57E" w:rsidR="00462305" w:rsidRPr="00683C86" w:rsidRDefault="0044517E" w:rsidP="00462305">
            <w:pPr>
              <w:rPr>
                <w:sz w:val="20"/>
                <w:szCs w:val="20"/>
              </w:rPr>
            </w:pPr>
            <w:ins w:id="1166" w:author="Gifil George" w:date="2020-08-22T17:55:00Z">
              <w:r w:rsidRPr="0044517E">
                <w:rPr>
                  <w:sz w:val="20"/>
                  <w:szCs w:val="20"/>
                </w:rPr>
                <w:t>sms_erm</w:t>
              </w:r>
            </w:ins>
            <w:del w:id="1167" w:author="Gifil George" w:date="2020-08-22T17:55:00Z">
              <w:r w:rsidR="00462305" w:rsidRPr="00683C86" w:rsidDel="0044517E">
                <w:rPr>
                  <w:sz w:val="20"/>
                  <w:szCs w:val="20"/>
                </w:rPr>
                <w:delText>SMS ERM</w:delText>
              </w:r>
            </w:del>
          </w:p>
        </w:tc>
        <w:tc>
          <w:tcPr>
            <w:tcW w:w="0" w:type="auto"/>
            <w:vAlign w:val="center"/>
          </w:tcPr>
          <w:p w14:paraId="2320F154" w14:textId="1AFF000E" w:rsidR="00462305" w:rsidRPr="00683C86" w:rsidRDefault="00462305" w:rsidP="00462305">
            <w:pPr>
              <w:rPr>
                <w:sz w:val="20"/>
                <w:szCs w:val="20"/>
              </w:rPr>
            </w:pPr>
            <w:r w:rsidRPr="00683C86">
              <w:rPr>
                <w:sz w:val="20"/>
                <w:szCs w:val="20"/>
              </w:rPr>
              <w:t>Double</w:t>
            </w:r>
          </w:p>
        </w:tc>
        <w:tc>
          <w:tcPr>
            <w:tcW w:w="0" w:type="auto"/>
            <w:vAlign w:val="center"/>
          </w:tcPr>
          <w:p w14:paraId="342360B5" w14:textId="10794471" w:rsidR="00462305" w:rsidRPr="009355A0" w:rsidRDefault="00462305" w:rsidP="00462305">
            <w:pPr>
              <w:rPr>
                <w:sz w:val="20"/>
                <w:szCs w:val="20"/>
              </w:rPr>
            </w:pPr>
            <w:r>
              <w:rPr>
                <w:sz w:val="20"/>
                <w:szCs w:val="20"/>
              </w:rPr>
              <w:t>Confidential</w:t>
            </w:r>
          </w:p>
        </w:tc>
        <w:tc>
          <w:tcPr>
            <w:tcW w:w="0" w:type="auto"/>
            <w:vAlign w:val="center"/>
          </w:tcPr>
          <w:p w14:paraId="41D6E920" w14:textId="1057E851" w:rsidR="00462305" w:rsidRPr="00683C86" w:rsidRDefault="00462305" w:rsidP="00462305">
            <w:pPr>
              <w:rPr>
                <w:sz w:val="20"/>
                <w:szCs w:val="20"/>
              </w:rPr>
            </w:pPr>
            <w:r>
              <w:rPr>
                <w:sz w:val="20"/>
                <w:szCs w:val="20"/>
              </w:rPr>
              <w:t>No null values, No missing values</w:t>
            </w:r>
          </w:p>
        </w:tc>
      </w:tr>
    </w:tbl>
    <w:p w14:paraId="7C8E535F" w14:textId="54B0365E" w:rsidR="008A20C5" w:rsidRDefault="008A20C5" w:rsidP="006C1B7E">
      <w:pPr>
        <w:jc w:val="both"/>
        <w:rPr>
          <w:ins w:id="1168" w:author="Gifil George" w:date="2020-08-22T18:11:00Z"/>
          <w:b/>
          <w:bCs/>
          <w:sz w:val="24"/>
        </w:rPr>
      </w:pPr>
    </w:p>
    <w:p w14:paraId="0722A4B2" w14:textId="5714ED65" w:rsidR="00E7348D" w:rsidRDefault="00E7348D" w:rsidP="006C1B7E">
      <w:pPr>
        <w:jc w:val="both"/>
        <w:rPr>
          <w:ins w:id="1169" w:author="Gifil George" w:date="2020-08-22T18:11:00Z"/>
          <w:b/>
          <w:bCs/>
          <w:sz w:val="24"/>
        </w:rPr>
      </w:pPr>
    </w:p>
    <w:p w14:paraId="58E42663" w14:textId="77777777" w:rsidR="00E7348D" w:rsidRDefault="00E7348D" w:rsidP="006C1B7E">
      <w:pPr>
        <w:jc w:val="both"/>
        <w:rPr>
          <w:b/>
          <w:bCs/>
          <w:sz w:val="24"/>
        </w:rPr>
      </w:pPr>
    </w:p>
    <w:p w14:paraId="7CFD43D9" w14:textId="5AFB4C2F" w:rsidR="00EE6BA6" w:rsidRDefault="008A20C5" w:rsidP="00EE6BA6">
      <w:pPr>
        <w:jc w:val="both"/>
        <w:rPr>
          <w:ins w:id="1170" w:author="P.Mahmoudi" w:date="2020-08-23T09:52:00Z"/>
          <w:b/>
          <w:bCs/>
          <w:sz w:val="24"/>
        </w:rPr>
      </w:pPr>
      <w:r w:rsidRPr="008A20C5">
        <w:rPr>
          <w:b/>
          <w:bCs/>
          <w:sz w:val="24"/>
        </w:rPr>
        <w:t>CELL SITE INFORMATION TABLE</w:t>
      </w:r>
      <w:r>
        <w:rPr>
          <w:b/>
          <w:bCs/>
          <w:sz w:val="24"/>
        </w:rPr>
        <w:t>:</w:t>
      </w:r>
      <w:r w:rsidR="00EE6BA6">
        <w:rPr>
          <w:b/>
          <w:bCs/>
          <w:sz w:val="24"/>
        </w:rPr>
        <w:t xml:space="preserve"> </w:t>
      </w:r>
    </w:p>
    <w:p w14:paraId="75A69537" w14:textId="1BCED25A" w:rsidR="00FC1C9C" w:rsidRDefault="00FC1C9C">
      <w:pPr>
        <w:rPr>
          <w:ins w:id="1171" w:author="P.Mahmoudi" w:date="2020-08-23T09:52:00Z"/>
          <w:b/>
          <w:bCs/>
          <w:sz w:val="24"/>
        </w:rPr>
        <w:pPrChange w:id="1172" w:author="P.Mahmoudi" w:date="2020-08-23T09:52:00Z">
          <w:pPr>
            <w:jc w:val="both"/>
          </w:pPr>
        </w:pPrChange>
      </w:pPr>
      <w:ins w:id="1173" w:author="P.Mahmoudi" w:date="2020-08-23T09:52:00Z">
        <w:r w:rsidRPr="00FC1C9C">
          <w:rPr>
            <w:b/>
            <w:bCs/>
            <w:sz w:val="24"/>
            <w:rPrChange w:id="1174" w:author="P.Mahmoudi" w:date="2020-08-23T09:52:00Z">
              <w:rPr>
                <w:rFonts w:cs="Calibri"/>
                <w:color w:val="000000"/>
                <w:sz w:val="20"/>
                <w:szCs w:val="20"/>
                <w:lang w:eastAsia="en-IN"/>
              </w:rPr>
            </w:rPrChange>
          </w:rPr>
          <w:t>dim_base_station</w:t>
        </w:r>
      </w:ins>
    </w:p>
    <w:p w14:paraId="68687A18" w14:textId="77777777" w:rsidR="00FC1C9C" w:rsidRPr="00FC1C9C" w:rsidRDefault="00FC1C9C">
      <w:pPr>
        <w:rPr>
          <w:ins w:id="1175" w:author="P.Mahmoudi" w:date="2020-08-23T09:51:00Z"/>
          <w:b/>
          <w:bCs/>
          <w:sz w:val="24"/>
        </w:rPr>
        <w:pPrChange w:id="1176" w:author="P.Mahmoudi" w:date="2020-08-23T09:52:00Z">
          <w:pPr>
            <w:jc w:val="both"/>
          </w:pPr>
        </w:pPrChange>
      </w:pPr>
    </w:p>
    <w:tbl>
      <w:tblPr>
        <w:tblStyle w:val="TableGrid"/>
        <w:tblW w:w="0" w:type="auto"/>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434"/>
        <w:gridCol w:w="1197"/>
        <w:gridCol w:w="1704"/>
        <w:gridCol w:w="2380"/>
      </w:tblGrid>
      <w:tr w:rsidR="00462305" w:rsidRPr="008A20C5" w14:paraId="0FC81FD9" w14:textId="77777777" w:rsidTr="00462305">
        <w:trPr>
          <w:trHeight w:val="471"/>
        </w:trPr>
        <w:tc>
          <w:tcPr>
            <w:tcW w:w="0" w:type="auto"/>
            <w:shd w:val="clear" w:color="auto" w:fill="DBE5F1" w:themeFill="accent1" w:themeFillTint="33"/>
            <w:vAlign w:val="center"/>
          </w:tcPr>
          <w:p w14:paraId="3B154B4B" w14:textId="11F03EC1" w:rsidR="00462305" w:rsidRPr="008A20C5" w:rsidRDefault="00462305" w:rsidP="00462305">
            <w:pPr>
              <w:tabs>
                <w:tab w:val="left" w:pos="1320"/>
              </w:tabs>
              <w:rPr>
                <w:b/>
                <w:sz w:val="20"/>
                <w:szCs w:val="20"/>
              </w:rPr>
            </w:pPr>
            <w:bookmarkStart w:id="1177" w:name="_Hlk40632146"/>
            <w:r>
              <w:rPr>
                <w:b/>
                <w:sz w:val="20"/>
                <w:szCs w:val="20"/>
              </w:rPr>
              <w:t>COLUMN NAME</w:t>
            </w:r>
          </w:p>
        </w:tc>
        <w:tc>
          <w:tcPr>
            <w:tcW w:w="0" w:type="auto"/>
            <w:shd w:val="clear" w:color="auto" w:fill="DBE5F1" w:themeFill="accent1" w:themeFillTint="33"/>
            <w:vAlign w:val="center"/>
          </w:tcPr>
          <w:p w14:paraId="3AF64E12" w14:textId="40C59EA8" w:rsidR="00462305" w:rsidRPr="008A20C5" w:rsidRDefault="00462305" w:rsidP="00462305">
            <w:pPr>
              <w:rPr>
                <w:b/>
                <w:sz w:val="20"/>
                <w:szCs w:val="20"/>
              </w:rPr>
            </w:pPr>
            <w:r>
              <w:rPr>
                <w:b/>
                <w:sz w:val="20"/>
                <w:szCs w:val="20"/>
              </w:rPr>
              <w:t>DATA TYPE</w:t>
            </w:r>
          </w:p>
        </w:tc>
        <w:tc>
          <w:tcPr>
            <w:tcW w:w="0" w:type="auto"/>
            <w:shd w:val="clear" w:color="auto" w:fill="DBE5F1" w:themeFill="accent1" w:themeFillTint="33"/>
            <w:vAlign w:val="center"/>
          </w:tcPr>
          <w:p w14:paraId="4CF142A1" w14:textId="3037C940" w:rsidR="00462305" w:rsidRPr="008A20C5" w:rsidRDefault="00462305" w:rsidP="00462305">
            <w:pPr>
              <w:rPr>
                <w:b/>
                <w:sz w:val="20"/>
                <w:szCs w:val="20"/>
              </w:rPr>
            </w:pPr>
            <w:r>
              <w:rPr>
                <w:b/>
                <w:sz w:val="20"/>
                <w:szCs w:val="20"/>
              </w:rPr>
              <w:t>CONFIDENTIALITY</w:t>
            </w:r>
          </w:p>
        </w:tc>
        <w:tc>
          <w:tcPr>
            <w:tcW w:w="0" w:type="auto"/>
            <w:shd w:val="clear" w:color="auto" w:fill="DBE5F1" w:themeFill="accent1" w:themeFillTint="33"/>
            <w:vAlign w:val="center"/>
          </w:tcPr>
          <w:p w14:paraId="161DC981" w14:textId="05FD9702" w:rsidR="00462305" w:rsidRPr="008A20C5" w:rsidRDefault="00462305" w:rsidP="00462305">
            <w:pPr>
              <w:rPr>
                <w:b/>
                <w:sz w:val="20"/>
                <w:szCs w:val="20"/>
              </w:rPr>
            </w:pPr>
            <w:r>
              <w:rPr>
                <w:b/>
                <w:sz w:val="20"/>
                <w:szCs w:val="20"/>
              </w:rPr>
              <w:t>DATA QUALITY CHECK</w:t>
            </w:r>
          </w:p>
        </w:tc>
      </w:tr>
      <w:tr w:rsidR="00462305" w:rsidRPr="008A20C5" w:rsidDel="00C2498E" w14:paraId="6394FFF1" w14:textId="1C1E81E6" w:rsidTr="00462305">
        <w:trPr>
          <w:trHeight w:val="471"/>
          <w:del w:id="1178" w:author="Gifil George" w:date="2020-08-22T18:00:00Z"/>
        </w:trPr>
        <w:tc>
          <w:tcPr>
            <w:tcW w:w="0" w:type="auto"/>
            <w:vAlign w:val="center"/>
          </w:tcPr>
          <w:p w14:paraId="0B7A9456" w14:textId="3FBFAA8E" w:rsidR="00462305" w:rsidRPr="008A20C5" w:rsidDel="00C2498E" w:rsidRDefault="00462305" w:rsidP="0044517E">
            <w:pPr>
              <w:rPr>
                <w:del w:id="1179" w:author="Gifil George" w:date="2020-08-22T18:00:00Z"/>
                <w:sz w:val="20"/>
                <w:szCs w:val="20"/>
              </w:rPr>
            </w:pPr>
            <w:del w:id="1180" w:author="Gifil George" w:date="2020-08-22T17:58:00Z">
              <w:r w:rsidRPr="008A20C5" w:rsidDel="0044517E">
                <w:rPr>
                  <w:sz w:val="20"/>
                  <w:szCs w:val="20"/>
                </w:rPr>
                <w:delText>Base_station_site_id</w:delText>
              </w:r>
            </w:del>
          </w:p>
        </w:tc>
        <w:tc>
          <w:tcPr>
            <w:tcW w:w="0" w:type="auto"/>
            <w:vAlign w:val="center"/>
          </w:tcPr>
          <w:p w14:paraId="78996C2C" w14:textId="683742FF" w:rsidR="00462305" w:rsidRPr="008A20C5" w:rsidDel="00C2498E" w:rsidRDefault="00462305" w:rsidP="00462305">
            <w:pPr>
              <w:rPr>
                <w:del w:id="1181" w:author="Gifil George" w:date="2020-08-22T18:00:00Z"/>
                <w:sz w:val="20"/>
                <w:szCs w:val="20"/>
              </w:rPr>
            </w:pPr>
            <w:del w:id="1182" w:author="Gifil George" w:date="2020-08-22T18:00:00Z">
              <w:r w:rsidRPr="008A20C5" w:rsidDel="00C2498E">
                <w:rPr>
                  <w:sz w:val="20"/>
                  <w:szCs w:val="20"/>
                </w:rPr>
                <w:delText>String</w:delText>
              </w:r>
            </w:del>
          </w:p>
        </w:tc>
        <w:tc>
          <w:tcPr>
            <w:tcW w:w="0" w:type="auto"/>
            <w:vAlign w:val="center"/>
          </w:tcPr>
          <w:p w14:paraId="3BCD950A" w14:textId="7102DB24" w:rsidR="00462305" w:rsidRPr="008A20C5" w:rsidDel="00C2498E" w:rsidRDefault="00462305" w:rsidP="00462305">
            <w:pPr>
              <w:rPr>
                <w:del w:id="1183" w:author="Gifil George" w:date="2020-08-22T18:00:00Z"/>
                <w:sz w:val="20"/>
                <w:szCs w:val="20"/>
              </w:rPr>
            </w:pPr>
            <w:del w:id="1184" w:author="Gifil George" w:date="2020-08-22T18:00:00Z">
              <w:r w:rsidDel="00C2498E">
                <w:rPr>
                  <w:sz w:val="20"/>
                  <w:szCs w:val="20"/>
                </w:rPr>
                <w:delText>Confidential</w:delText>
              </w:r>
            </w:del>
          </w:p>
        </w:tc>
        <w:tc>
          <w:tcPr>
            <w:tcW w:w="0" w:type="auto"/>
            <w:vAlign w:val="center"/>
          </w:tcPr>
          <w:p w14:paraId="30D7D862" w14:textId="65FC538F" w:rsidR="00462305" w:rsidRPr="008A20C5" w:rsidDel="00C2498E" w:rsidRDefault="00462305" w:rsidP="00462305">
            <w:pPr>
              <w:rPr>
                <w:del w:id="1185" w:author="Gifil George" w:date="2020-08-22T18:00:00Z"/>
                <w:sz w:val="20"/>
                <w:szCs w:val="20"/>
              </w:rPr>
            </w:pPr>
            <w:del w:id="1186" w:author="Gifil George" w:date="2020-08-22T18:00:00Z">
              <w:r w:rsidDel="00C2498E">
                <w:rPr>
                  <w:sz w:val="20"/>
                  <w:szCs w:val="20"/>
                </w:rPr>
                <w:delText>No null values, No missing values</w:delText>
              </w:r>
            </w:del>
          </w:p>
        </w:tc>
      </w:tr>
      <w:tr w:rsidR="00C2498E" w:rsidRPr="008A20C5" w14:paraId="6D58ACDF" w14:textId="77777777" w:rsidTr="00462305">
        <w:trPr>
          <w:trHeight w:val="511"/>
          <w:ins w:id="1187" w:author="Gifil George" w:date="2020-08-22T18:00:00Z"/>
        </w:trPr>
        <w:tc>
          <w:tcPr>
            <w:tcW w:w="0" w:type="auto"/>
            <w:vAlign w:val="center"/>
          </w:tcPr>
          <w:p w14:paraId="40727CFF" w14:textId="4589A0F4" w:rsidR="00C2498E" w:rsidRPr="0044517E" w:rsidRDefault="00C2498E" w:rsidP="00462305">
            <w:pPr>
              <w:rPr>
                <w:ins w:id="1188" w:author="Gifil George" w:date="2020-08-22T18:00:00Z"/>
                <w:sz w:val="20"/>
                <w:szCs w:val="20"/>
              </w:rPr>
            </w:pPr>
            <w:ins w:id="1189" w:author="Gifil George" w:date="2020-08-22T18:00:00Z">
              <w:r w:rsidRPr="0044517E">
                <w:rPr>
                  <w:sz w:val="20"/>
                  <w:szCs w:val="20"/>
                </w:rPr>
                <w:t xml:space="preserve">base_station_key            </w:t>
              </w:r>
            </w:ins>
          </w:p>
        </w:tc>
        <w:tc>
          <w:tcPr>
            <w:tcW w:w="0" w:type="auto"/>
            <w:vAlign w:val="center"/>
          </w:tcPr>
          <w:p w14:paraId="03320939" w14:textId="456D615C" w:rsidR="00C2498E" w:rsidRPr="008A20C5" w:rsidDel="0044517E" w:rsidRDefault="00C2498E" w:rsidP="00462305">
            <w:pPr>
              <w:rPr>
                <w:ins w:id="1190" w:author="Gifil George" w:date="2020-08-22T18:00:00Z"/>
                <w:sz w:val="20"/>
                <w:szCs w:val="20"/>
              </w:rPr>
            </w:pPr>
            <w:ins w:id="1191" w:author="Gifil George" w:date="2020-08-22T18:00:00Z">
              <w:r>
                <w:rPr>
                  <w:sz w:val="20"/>
                  <w:szCs w:val="20"/>
                </w:rPr>
                <w:t>Double</w:t>
              </w:r>
            </w:ins>
          </w:p>
        </w:tc>
        <w:tc>
          <w:tcPr>
            <w:tcW w:w="0" w:type="auto"/>
            <w:vAlign w:val="center"/>
          </w:tcPr>
          <w:p w14:paraId="3198873B" w14:textId="66A21527" w:rsidR="00C2498E" w:rsidRDefault="00C2498E" w:rsidP="00462305">
            <w:pPr>
              <w:rPr>
                <w:ins w:id="1192" w:author="Gifil George" w:date="2020-08-22T18:00:00Z"/>
                <w:sz w:val="20"/>
                <w:szCs w:val="20"/>
              </w:rPr>
            </w:pPr>
            <w:ins w:id="1193" w:author="Gifil George" w:date="2020-08-22T18:01:00Z">
              <w:r>
                <w:rPr>
                  <w:sz w:val="20"/>
                  <w:szCs w:val="20"/>
                </w:rPr>
                <w:t>Confidential</w:t>
              </w:r>
            </w:ins>
          </w:p>
        </w:tc>
        <w:tc>
          <w:tcPr>
            <w:tcW w:w="0" w:type="auto"/>
            <w:vAlign w:val="center"/>
          </w:tcPr>
          <w:p w14:paraId="4388ACC4" w14:textId="2C4430C8" w:rsidR="00C2498E" w:rsidRDefault="00C2498E" w:rsidP="00462305">
            <w:pPr>
              <w:rPr>
                <w:ins w:id="1194" w:author="Gifil George" w:date="2020-08-22T18:00:00Z"/>
                <w:sz w:val="20"/>
                <w:szCs w:val="20"/>
              </w:rPr>
            </w:pPr>
            <w:ins w:id="1195" w:author="Gifil George" w:date="2020-08-22T18:01:00Z">
              <w:r>
                <w:rPr>
                  <w:sz w:val="20"/>
                  <w:szCs w:val="20"/>
                </w:rPr>
                <w:t>No null values, No missing values</w:t>
              </w:r>
            </w:ins>
          </w:p>
        </w:tc>
      </w:tr>
      <w:tr w:rsidR="00C2498E" w:rsidRPr="008A20C5" w14:paraId="0F5C6810" w14:textId="77777777" w:rsidTr="00462305">
        <w:trPr>
          <w:trHeight w:val="511"/>
          <w:ins w:id="1196" w:author="Gifil George" w:date="2020-08-22T18:00:00Z"/>
        </w:trPr>
        <w:tc>
          <w:tcPr>
            <w:tcW w:w="0" w:type="auto"/>
            <w:vAlign w:val="center"/>
          </w:tcPr>
          <w:p w14:paraId="6A82C66E" w14:textId="33F1E17B" w:rsidR="00C2498E" w:rsidRPr="0044517E" w:rsidRDefault="00C2498E" w:rsidP="00462305">
            <w:pPr>
              <w:rPr>
                <w:ins w:id="1197" w:author="Gifil George" w:date="2020-08-22T18:00:00Z"/>
                <w:sz w:val="20"/>
                <w:szCs w:val="20"/>
              </w:rPr>
            </w:pPr>
            <w:ins w:id="1198" w:author="Gifil George" w:date="2020-08-22T18:00:00Z">
              <w:r w:rsidRPr="0044517E">
                <w:rPr>
                  <w:sz w:val="20"/>
                  <w:szCs w:val="20"/>
                </w:rPr>
                <w:t xml:space="preserve">base_station_cd             </w:t>
              </w:r>
            </w:ins>
          </w:p>
        </w:tc>
        <w:tc>
          <w:tcPr>
            <w:tcW w:w="0" w:type="auto"/>
            <w:vAlign w:val="center"/>
          </w:tcPr>
          <w:p w14:paraId="3603502A" w14:textId="21B8D1FA" w:rsidR="00C2498E" w:rsidRPr="008A20C5" w:rsidDel="0044517E" w:rsidRDefault="00C2498E" w:rsidP="00462305">
            <w:pPr>
              <w:rPr>
                <w:ins w:id="1199" w:author="Gifil George" w:date="2020-08-22T18:00:00Z"/>
                <w:sz w:val="20"/>
                <w:szCs w:val="20"/>
              </w:rPr>
            </w:pPr>
            <w:ins w:id="1200" w:author="Gifil George" w:date="2020-08-22T18:01:00Z">
              <w:r w:rsidRPr="008A20C5">
                <w:rPr>
                  <w:sz w:val="20"/>
                  <w:szCs w:val="20"/>
                </w:rPr>
                <w:t>String</w:t>
              </w:r>
            </w:ins>
          </w:p>
        </w:tc>
        <w:tc>
          <w:tcPr>
            <w:tcW w:w="0" w:type="auto"/>
            <w:vAlign w:val="center"/>
          </w:tcPr>
          <w:p w14:paraId="38272BCE" w14:textId="7312794B" w:rsidR="00C2498E" w:rsidRDefault="00C2498E" w:rsidP="00462305">
            <w:pPr>
              <w:rPr>
                <w:ins w:id="1201" w:author="Gifil George" w:date="2020-08-22T18:00:00Z"/>
                <w:sz w:val="20"/>
                <w:szCs w:val="20"/>
              </w:rPr>
            </w:pPr>
            <w:ins w:id="1202" w:author="Gifil George" w:date="2020-08-22T18:01:00Z">
              <w:r>
                <w:rPr>
                  <w:sz w:val="20"/>
                  <w:szCs w:val="20"/>
                </w:rPr>
                <w:t>Confidential</w:t>
              </w:r>
            </w:ins>
          </w:p>
        </w:tc>
        <w:tc>
          <w:tcPr>
            <w:tcW w:w="0" w:type="auto"/>
            <w:vAlign w:val="center"/>
          </w:tcPr>
          <w:p w14:paraId="51C861CA" w14:textId="4F102353" w:rsidR="00C2498E" w:rsidRDefault="00C2498E" w:rsidP="00462305">
            <w:pPr>
              <w:rPr>
                <w:ins w:id="1203" w:author="Gifil George" w:date="2020-08-22T18:00:00Z"/>
                <w:sz w:val="20"/>
                <w:szCs w:val="20"/>
              </w:rPr>
            </w:pPr>
            <w:ins w:id="1204" w:author="Gifil George" w:date="2020-08-22T18:01:00Z">
              <w:r>
                <w:rPr>
                  <w:sz w:val="20"/>
                  <w:szCs w:val="20"/>
                </w:rPr>
                <w:t>No null values, No missing values</w:t>
              </w:r>
            </w:ins>
          </w:p>
        </w:tc>
      </w:tr>
      <w:tr w:rsidR="00C2498E" w:rsidRPr="008A20C5" w14:paraId="6C67BC99" w14:textId="77777777" w:rsidTr="00462305">
        <w:trPr>
          <w:trHeight w:val="511"/>
          <w:ins w:id="1205" w:author="Gifil George" w:date="2020-08-22T18:00:00Z"/>
        </w:trPr>
        <w:tc>
          <w:tcPr>
            <w:tcW w:w="0" w:type="auto"/>
            <w:vAlign w:val="center"/>
          </w:tcPr>
          <w:p w14:paraId="32A029E0" w14:textId="7DECE6C3" w:rsidR="00C2498E" w:rsidRPr="0044517E" w:rsidRDefault="00C2498E" w:rsidP="00462305">
            <w:pPr>
              <w:rPr>
                <w:ins w:id="1206" w:author="Gifil George" w:date="2020-08-22T18:00:00Z"/>
                <w:sz w:val="20"/>
                <w:szCs w:val="20"/>
              </w:rPr>
            </w:pPr>
            <w:ins w:id="1207" w:author="Gifil George" w:date="2020-08-22T18:00:00Z">
              <w:r w:rsidRPr="0044517E">
                <w:rPr>
                  <w:sz w:val="20"/>
                  <w:szCs w:val="20"/>
                </w:rPr>
                <w:t>site</w:t>
              </w:r>
              <w:del w:id="1208" w:author="Windows User" w:date="2020-08-24T12:48:00Z">
                <w:r w:rsidRPr="0044517E" w:rsidDel="004F5EB2">
                  <w:rPr>
                    <w:sz w:val="20"/>
                    <w:szCs w:val="20"/>
                  </w:rPr>
                  <w:delText>_</w:delText>
                </w:r>
              </w:del>
              <w:r w:rsidRPr="0044517E">
                <w:rPr>
                  <w:sz w:val="20"/>
                  <w:szCs w:val="20"/>
                </w:rPr>
                <w:t xml:space="preserve">id                     </w:t>
              </w:r>
            </w:ins>
          </w:p>
        </w:tc>
        <w:tc>
          <w:tcPr>
            <w:tcW w:w="0" w:type="auto"/>
            <w:vAlign w:val="center"/>
          </w:tcPr>
          <w:p w14:paraId="45734161" w14:textId="4A5C2814" w:rsidR="00C2498E" w:rsidRPr="008A20C5" w:rsidDel="0044517E" w:rsidRDefault="00C2498E" w:rsidP="00462305">
            <w:pPr>
              <w:rPr>
                <w:ins w:id="1209" w:author="Gifil George" w:date="2020-08-22T18:00:00Z"/>
                <w:sz w:val="20"/>
                <w:szCs w:val="20"/>
              </w:rPr>
            </w:pPr>
            <w:ins w:id="1210" w:author="Gifil George" w:date="2020-08-22T18:01:00Z">
              <w:r w:rsidRPr="008A20C5">
                <w:rPr>
                  <w:sz w:val="20"/>
                  <w:szCs w:val="20"/>
                </w:rPr>
                <w:t>String</w:t>
              </w:r>
            </w:ins>
          </w:p>
        </w:tc>
        <w:tc>
          <w:tcPr>
            <w:tcW w:w="0" w:type="auto"/>
            <w:vAlign w:val="center"/>
          </w:tcPr>
          <w:p w14:paraId="719FF942" w14:textId="26C42351" w:rsidR="00C2498E" w:rsidRDefault="00C2498E" w:rsidP="00462305">
            <w:pPr>
              <w:rPr>
                <w:ins w:id="1211" w:author="Gifil George" w:date="2020-08-22T18:00:00Z"/>
                <w:sz w:val="20"/>
                <w:szCs w:val="20"/>
              </w:rPr>
            </w:pPr>
            <w:ins w:id="1212" w:author="Gifil George" w:date="2020-08-22T18:01:00Z">
              <w:r>
                <w:rPr>
                  <w:sz w:val="20"/>
                  <w:szCs w:val="20"/>
                </w:rPr>
                <w:t>Confidential</w:t>
              </w:r>
            </w:ins>
          </w:p>
        </w:tc>
        <w:tc>
          <w:tcPr>
            <w:tcW w:w="0" w:type="auto"/>
            <w:vAlign w:val="center"/>
          </w:tcPr>
          <w:p w14:paraId="212A3CB5" w14:textId="3928099C" w:rsidR="00C2498E" w:rsidRDefault="00C2498E" w:rsidP="00462305">
            <w:pPr>
              <w:rPr>
                <w:ins w:id="1213" w:author="Gifil George" w:date="2020-08-22T18:00:00Z"/>
                <w:sz w:val="20"/>
                <w:szCs w:val="20"/>
              </w:rPr>
            </w:pPr>
            <w:ins w:id="1214" w:author="Gifil George" w:date="2020-08-22T18:01:00Z">
              <w:r>
                <w:rPr>
                  <w:sz w:val="20"/>
                  <w:szCs w:val="20"/>
                </w:rPr>
                <w:t>No null values, No missing values</w:t>
              </w:r>
            </w:ins>
          </w:p>
        </w:tc>
      </w:tr>
      <w:tr w:rsidR="00462305" w:rsidRPr="008A20C5" w14:paraId="5A9E1F92" w14:textId="77777777" w:rsidTr="00462305">
        <w:trPr>
          <w:trHeight w:val="511"/>
        </w:trPr>
        <w:tc>
          <w:tcPr>
            <w:tcW w:w="0" w:type="auto"/>
            <w:vAlign w:val="center"/>
          </w:tcPr>
          <w:p w14:paraId="662BA04F" w14:textId="6256E713" w:rsidR="00462305" w:rsidRPr="008A20C5" w:rsidRDefault="00C2498E" w:rsidP="00462305">
            <w:pPr>
              <w:rPr>
                <w:sz w:val="20"/>
                <w:szCs w:val="20"/>
              </w:rPr>
            </w:pPr>
            <w:ins w:id="1215" w:author="Gifil George" w:date="2020-08-22T17:59:00Z">
              <w:r w:rsidRPr="0044517E">
                <w:rPr>
                  <w:sz w:val="20"/>
                  <w:szCs w:val="20"/>
                </w:rPr>
                <w:t>base_station_lat</w:t>
              </w:r>
            </w:ins>
            <w:ins w:id="1216" w:author="Gifil George" w:date="2020-08-22T18:25:00Z">
              <w:r w:rsidR="003D7BA0">
                <w:rPr>
                  <w:sz w:val="20"/>
                  <w:szCs w:val="20"/>
                </w:rPr>
                <w:t>_txt</w:t>
              </w:r>
            </w:ins>
            <w:ins w:id="1217" w:author="Gifil George" w:date="2020-08-22T17:59:00Z">
              <w:r w:rsidRPr="0044517E">
                <w:rPr>
                  <w:sz w:val="20"/>
                  <w:szCs w:val="20"/>
                </w:rPr>
                <w:t xml:space="preserve">            </w:t>
              </w:r>
            </w:ins>
            <w:del w:id="1218" w:author="Gifil George" w:date="2020-08-22T17:59:00Z">
              <w:r w:rsidR="00462305" w:rsidRPr="008A20C5" w:rsidDel="00C2498E">
                <w:rPr>
                  <w:sz w:val="20"/>
                  <w:szCs w:val="20"/>
                </w:rPr>
                <w:delText>Base_station_key</w:delText>
              </w:r>
            </w:del>
          </w:p>
        </w:tc>
        <w:tc>
          <w:tcPr>
            <w:tcW w:w="0" w:type="auto"/>
            <w:vAlign w:val="center"/>
          </w:tcPr>
          <w:p w14:paraId="32B1D5C9" w14:textId="15F3A01C" w:rsidR="00462305" w:rsidRPr="008A20C5" w:rsidRDefault="00C2498E" w:rsidP="00462305">
            <w:pPr>
              <w:rPr>
                <w:sz w:val="20"/>
                <w:szCs w:val="20"/>
              </w:rPr>
            </w:pPr>
            <w:ins w:id="1219" w:author="Gifil George" w:date="2020-08-22T18:01:00Z">
              <w:r w:rsidRPr="008A20C5">
                <w:rPr>
                  <w:sz w:val="20"/>
                  <w:szCs w:val="20"/>
                </w:rPr>
                <w:t>String</w:t>
              </w:r>
              <w:r w:rsidRPr="008A20C5" w:rsidDel="0044517E">
                <w:rPr>
                  <w:sz w:val="20"/>
                  <w:szCs w:val="20"/>
                </w:rPr>
                <w:t xml:space="preserve"> </w:t>
              </w:r>
            </w:ins>
            <w:del w:id="1220" w:author="Gifil George" w:date="2020-08-22T17:57:00Z">
              <w:r w:rsidR="00462305" w:rsidRPr="008A20C5" w:rsidDel="0044517E">
                <w:rPr>
                  <w:sz w:val="20"/>
                  <w:szCs w:val="20"/>
                </w:rPr>
                <w:delText>String</w:delText>
              </w:r>
            </w:del>
          </w:p>
        </w:tc>
        <w:tc>
          <w:tcPr>
            <w:tcW w:w="0" w:type="auto"/>
            <w:vAlign w:val="center"/>
          </w:tcPr>
          <w:p w14:paraId="7594B588" w14:textId="40047697" w:rsidR="00462305" w:rsidRPr="008A20C5" w:rsidRDefault="00462305" w:rsidP="00462305">
            <w:pPr>
              <w:rPr>
                <w:sz w:val="20"/>
                <w:szCs w:val="20"/>
              </w:rPr>
            </w:pPr>
            <w:r>
              <w:rPr>
                <w:sz w:val="20"/>
                <w:szCs w:val="20"/>
              </w:rPr>
              <w:t>Confidential</w:t>
            </w:r>
          </w:p>
        </w:tc>
        <w:tc>
          <w:tcPr>
            <w:tcW w:w="0" w:type="auto"/>
            <w:vAlign w:val="center"/>
          </w:tcPr>
          <w:p w14:paraId="6B6346C0" w14:textId="5524268F" w:rsidR="00462305" w:rsidRPr="008A20C5" w:rsidRDefault="00462305" w:rsidP="00462305">
            <w:pPr>
              <w:rPr>
                <w:sz w:val="20"/>
                <w:szCs w:val="20"/>
              </w:rPr>
            </w:pPr>
            <w:r>
              <w:rPr>
                <w:sz w:val="20"/>
                <w:szCs w:val="20"/>
              </w:rPr>
              <w:t>No null values, No missing values</w:t>
            </w:r>
          </w:p>
        </w:tc>
      </w:tr>
      <w:tr w:rsidR="00462305" w:rsidRPr="008A20C5" w14:paraId="1351207B" w14:textId="77777777" w:rsidTr="00462305">
        <w:trPr>
          <w:trHeight w:val="471"/>
        </w:trPr>
        <w:tc>
          <w:tcPr>
            <w:tcW w:w="0" w:type="auto"/>
            <w:vAlign w:val="center"/>
          </w:tcPr>
          <w:p w14:paraId="7F2E0C8F" w14:textId="4728140A" w:rsidR="00462305" w:rsidRPr="008A20C5" w:rsidRDefault="00C2498E" w:rsidP="00462305">
            <w:pPr>
              <w:rPr>
                <w:sz w:val="20"/>
                <w:szCs w:val="20"/>
              </w:rPr>
            </w:pPr>
            <w:ins w:id="1221" w:author="Gifil George" w:date="2020-08-22T17:59:00Z">
              <w:r w:rsidRPr="0044517E">
                <w:rPr>
                  <w:sz w:val="20"/>
                  <w:szCs w:val="20"/>
                </w:rPr>
                <w:t>base_station_long</w:t>
              </w:r>
            </w:ins>
            <w:ins w:id="1222" w:author="Gifil George" w:date="2020-08-22T18:25:00Z">
              <w:r w:rsidR="003D7BA0">
                <w:rPr>
                  <w:sz w:val="20"/>
                  <w:szCs w:val="20"/>
                </w:rPr>
                <w:t>_txt</w:t>
              </w:r>
            </w:ins>
            <w:ins w:id="1223" w:author="Gifil George" w:date="2020-08-22T17:59:00Z">
              <w:r w:rsidRPr="0044517E">
                <w:rPr>
                  <w:sz w:val="20"/>
                  <w:szCs w:val="20"/>
                </w:rPr>
                <w:t xml:space="preserve">          </w:t>
              </w:r>
            </w:ins>
            <w:del w:id="1224" w:author="Gifil George" w:date="2020-08-22T17:59:00Z">
              <w:r w:rsidR="00462305" w:rsidRPr="008A20C5" w:rsidDel="00C2498E">
                <w:rPr>
                  <w:sz w:val="20"/>
                  <w:szCs w:val="20"/>
                </w:rPr>
                <w:delText>Base_station_code</w:delText>
              </w:r>
            </w:del>
          </w:p>
        </w:tc>
        <w:tc>
          <w:tcPr>
            <w:tcW w:w="0" w:type="auto"/>
            <w:vAlign w:val="center"/>
          </w:tcPr>
          <w:p w14:paraId="24A4D910" w14:textId="0632BBA5" w:rsidR="00462305" w:rsidRPr="008A20C5" w:rsidRDefault="00C2498E" w:rsidP="00462305">
            <w:pPr>
              <w:rPr>
                <w:sz w:val="20"/>
                <w:szCs w:val="20"/>
              </w:rPr>
            </w:pPr>
            <w:ins w:id="1225" w:author="Gifil George" w:date="2020-08-22T18:01:00Z">
              <w:r w:rsidRPr="008A20C5">
                <w:rPr>
                  <w:sz w:val="20"/>
                  <w:szCs w:val="20"/>
                </w:rPr>
                <w:t>String</w:t>
              </w:r>
            </w:ins>
            <w:del w:id="1226" w:author="Gifil George" w:date="2020-08-22T18:01:00Z">
              <w:r w:rsidR="00462305" w:rsidRPr="008A20C5" w:rsidDel="00C2498E">
                <w:rPr>
                  <w:sz w:val="20"/>
                  <w:szCs w:val="20"/>
                </w:rPr>
                <w:delText>String</w:delText>
              </w:r>
            </w:del>
          </w:p>
        </w:tc>
        <w:tc>
          <w:tcPr>
            <w:tcW w:w="0" w:type="auto"/>
            <w:vAlign w:val="center"/>
          </w:tcPr>
          <w:p w14:paraId="12359F2D" w14:textId="0522C459" w:rsidR="00462305" w:rsidRPr="008A20C5" w:rsidRDefault="00462305" w:rsidP="00462305">
            <w:pPr>
              <w:rPr>
                <w:sz w:val="20"/>
                <w:szCs w:val="20"/>
              </w:rPr>
            </w:pPr>
            <w:r>
              <w:rPr>
                <w:sz w:val="20"/>
                <w:szCs w:val="20"/>
              </w:rPr>
              <w:t>Confidential</w:t>
            </w:r>
          </w:p>
        </w:tc>
        <w:tc>
          <w:tcPr>
            <w:tcW w:w="0" w:type="auto"/>
            <w:vAlign w:val="center"/>
          </w:tcPr>
          <w:p w14:paraId="63281241" w14:textId="3E928FE8" w:rsidR="00462305" w:rsidRPr="008A20C5" w:rsidRDefault="00462305" w:rsidP="00462305">
            <w:pPr>
              <w:rPr>
                <w:sz w:val="20"/>
                <w:szCs w:val="20"/>
              </w:rPr>
            </w:pPr>
            <w:r>
              <w:rPr>
                <w:sz w:val="20"/>
                <w:szCs w:val="20"/>
              </w:rPr>
              <w:t>No null values, No missing values</w:t>
            </w:r>
          </w:p>
        </w:tc>
      </w:tr>
      <w:tr w:rsidR="00462305" w:rsidRPr="008A20C5" w14:paraId="7C5B5A9A" w14:textId="77777777" w:rsidTr="00462305">
        <w:trPr>
          <w:trHeight w:val="471"/>
        </w:trPr>
        <w:tc>
          <w:tcPr>
            <w:tcW w:w="0" w:type="auto"/>
            <w:vAlign w:val="center"/>
          </w:tcPr>
          <w:p w14:paraId="2A57D27F" w14:textId="05CDCC8E" w:rsidR="00462305" w:rsidRPr="008A20C5" w:rsidRDefault="003D7BA0" w:rsidP="00462305">
            <w:pPr>
              <w:rPr>
                <w:sz w:val="20"/>
                <w:szCs w:val="20"/>
              </w:rPr>
            </w:pPr>
            <w:ins w:id="1227" w:author="Gifil George" w:date="2020-08-22T18:25:00Z">
              <w:r w:rsidRPr="003D7BA0">
                <w:rPr>
                  <w:sz w:val="20"/>
                  <w:szCs w:val="20"/>
                </w:rPr>
                <w:t>base_station_site_nm</w:t>
              </w:r>
            </w:ins>
            <w:del w:id="1228" w:author="Gifil George" w:date="2020-08-22T17:59:00Z">
              <w:r w:rsidR="00462305" w:rsidRPr="008A20C5" w:rsidDel="00C2498E">
                <w:rPr>
                  <w:sz w:val="20"/>
                  <w:szCs w:val="20"/>
                </w:rPr>
                <w:delText xml:space="preserve">base_station_region_name      </w:delText>
              </w:r>
            </w:del>
          </w:p>
        </w:tc>
        <w:tc>
          <w:tcPr>
            <w:tcW w:w="0" w:type="auto"/>
            <w:vAlign w:val="center"/>
          </w:tcPr>
          <w:p w14:paraId="06331461" w14:textId="41FA105F" w:rsidR="00462305" w:rsidRPr="008A20C5" w:rsidRDefault="00462305" w:rsidP="00462305">
            <w:pPr>
              <w:rPr>
                <w:sz w:val="20"/>
                <w:szCs w:val="20"/>
              </w:rPr>
            </w:pPr>
            <w:r w:rsidRPr="008A20C5">
              <w:rPr>
                <w:sz w:val="20"/>
                <w:szCs w:val="20"/>
              </w:rPr>
              <w:t>String</w:t>
            </w:r>
          </w:p>
        </w:tc>
        <w:tc>
          <w:tcPr>
            <w:tcW w:w="0" w:type="auto"/>
            <w:vAlign w:val="center"/>
          </w:tcPr>
          <w:p w14:paraId="5925E150" w14:textId="0E2A2E50" w:rsidR="00462305" w:rsidRPr="008A20C5" w:rsidRDefault="00462305" w:rsidP="00462305">
            <w:pPr>
              <w:rPr>
                <w:sz w:val="20"/>
                <w:szCs w:val="20"/>
              </w:rPr>
            </w:pPr>
            <w:r>
              <w:rPr>
                <w:sz w:val="20"/>
                <w:szCs w:val="20"/>
              </w:rPr>
              <w:t>Confidential</w:t>
            </w:r>
          </w:p>
        </w:tc>
        <w:tc>
          <w:tcPr>
            <w:tcW w:w="0" w:type="auto"/>
            <w:vAlign w:val="center"/>
          </w:tcPr>
          <w:p w14:paraId="70A1703A" w14:textId="3102FCAE" w:rsidR="00462305" w:rsidRPr="008A20C5" w:rsidRDefault="00462305" w:rsidP="00462305">
            <w:pPr>
              <w:rPr>
                <w:sz w:val="20"/>
                <w:szCs w:val="20"/>
              </w:rPr>
            </w:pPr>
            <w:r>
              <w:rPr>
                <w:sz w:val="20"/>
                <w:szCs w:val="20"/>
              </w:rPr>
              <w:t>No null values, No missing values</w:t>
            </w:r>
          </w:p>
        </w:tc>
      </w:tr>
      <w:tr w:rsidR="00462305" w:rsidRPr="008A20C5" w14:paraId="6040ABEA" w14:textId="77777777" w:rsidTr="00462305">
        <w:trPr>
          <w:trHeight w:val="471"/>
        </w:trPr>
        <w:tc>
          <w:tcPr>
            <w:tcW w:w="0" w:type="auto"/>
            <w:vAlign w:val="center"/>
          </w:tcPr>
          <w:p w14:paraId="69A4C2F0" w14:textId="632B8A81" w:rsidR="00462305" w:rsidRPr="008A20C5" w:rsidRDefault="003D7BA0" w:rsidP="00462305">
            <w:pPr>
              <w:rPr>
                <w:sz w:val="20"/>
                <w:szCs w:val="20"/>
              </w:rPr>
            </w:pPr>
            <w:ins w:id="1229" w:author="Gifil George" w:date="2020-08-22T18:25:00Z">
              <w:r w:rsidRPr="003D7BA0">
                <w:rPr>
                  <w:sz w:val="20"/>
                  <w:szCs w:val="20"/>
                </w:rPr>
                <w:t>base_station_city_nm</w:t>
              </w:r>
            </w:ins>
            <w:del w:id="1230" w:author="Gifil George" w:date="2020-08-22T17:59:00Z">
              <w:r w:rsidR="00462305" w:rsidRPr="008A20C5" w:rsidDel="00C2498E">
                <w:rPr>
                  <w:sz w:val="20"/>
                  <w:szCs w:val="20"/>
                </w:rPr>
                <w:delText xml:space="preserve">base_station_province_name     </w:delText>
              </w:r>
            </w:del>
          </w:p>
        </w:tc>
        <w:tc>
          <w:tcPr>
            <w:tcW w:w="0" w:type="auto"/>
            <w:vAlign w:val="center"/>
          </w:tcPr>
          <w:p w14:paraId="70D766BF" w14:textId="547B7AF2" w:rsidR="00462305" w:rsidRPr="008A20C5" w:rsidRDefault="00462305" w:rsidP="00462305">
            <w:pPr>
              <w:rPr>
                <w:sz w:val="20"/>
                <w:szCs w:val="20"/>
              </w:rPr>
            </w:pPr>
            <w:r w:rsidRPr="008A20C5">
              <w:rPr>
                <w:sz w:val="20"/>
                <w:szCs w:val="20"/>
              </w:rPr>
              <w:t>String</w:t>
            </w:r>
          </w:p>
        </w:tc>
        <w:tc>
          <w:tcPr>
            <w:tcW w:w="0" w:type="auto"/>
            <w:vAlign w:val="center"/>
          </w:tcPr>
          <w:p w14:paraId="78F62986" w14:textId="683AE814" w:rsidR="00462305" w:rsidRPr="008A20C5" w:rsidRDefault="00462305" w:rsidP="00462305">
            <w:pPr>
              <w:rPr>
                <w:sz w:val="20"/>
                <w:szCs w:val="20"/>
              </w:rPr>
            </w:pPr>
            <w:r>
              <w:rPr>
                <w:sz w:val="20"/>
                <w:szCs w:val="20"/>
              </w:rPr>
              <w:t>Confidential</w:t>
            </w:r>
          </w:p>
        </w:tc>
        <w:tc>
          <w:tcPr>
            <w:tcW w:w="0" w:type="auto"/>
            <w:vAlign w:val="center"/>
          </w:tcPr>
          <w:p w14:paraId="128DAD5E" w14:textId="379C02F2" w:rsidR="00462305" w:rsidRPr="008A20C5" w:rsidRDefault="00462305" w:rsidP="00462305">
            <w:pPr>
              <w:rPr>
                <w:sz w:val="20"/>
                <w:szCs w:val="20"/>
              </w:rPr>
            </w:pPr>
            <w:r>
              <w:rPr>
                <w:sz w:val="20"/>
                <w:szCs w:val="20"/>
              </w:rPr>
              <w:t>No null values, No missing values</w:t>
            </w:r>
          </w:p>
        </w:tc>
      </w:tr>
      <w:tr w:rsidR="00462305" w:rsidRPr="008A20C5" w14:paraId="31D41201" w14:textId="77777777" w:rsidTr="00462305">
        <w:trPr>
          <w:trHeight w:val="471"/>
        </w:trPr>
        <w:tc>
          <w:tcPr>
            <w:tcW w:w="0" w:type="auto"/>
            <w:vAlign w:val="center"/>
          </w:tcPr>
          <w:p w14:paraId="106FC515" w14:textId="49029F66" w:rsidR="00462305" w:rsidRPr="008A20C5" w:rsidRDefault="003D7BA0" w:rsidP="00462305">
            <w:pPr>
              <w:rPr>
                <w:sz w:val="20"/>
                <w:szCs w:val="20"/>
              </w:rPr>
            </w:pPr>
            <w:ins w:id="1231" w:author="Gifil George" w:date="2020-08-22T18:26:00Z">
              <w:r w:rsidRPr="003D7BA0">
                <w:rPr>
                  <w:sz w:val="20"/>
                  <w:szCs w:val="20"/>
                </w:rPr>
                <w:t>base_station_province_nm</w:t>
              </w:r>
            </w:ins>
            <w:del w:id="1232" w:author="Gifil George" w:date="2020-08-22T17:59:00Z">
              <w:r w:rsidR="00462305" w:rsidRPr="008A20C5" w:rsidDel="00C2498E">
                <w:rPr>
                  <w:sz w:val="20"/>
                  <w:szCs w:val="20"/>
                </w:rPr>
                <w:delText xml:space="preserve">base_station_city_name   </w:delText>
              </w:r>
            </w:del>
          </w:p>
        </w:tc>
        <w:tc>
          <w:tcPr>
            <w:tcW w:w="0" w:type="auto"/>
            <w:vAlign w:val="center"/>
          </w:tcPr>
          <w:p w14:paraId="2AE879EB" w14:textId="49377D97" w:rsidR="00462305" w:rsidRPr="008A20C5" w:rsidRDefault="00462305" w:rsidP="00462305">
            <w:pPr>
              <w:rPr>
                <w:sz w:val="20"/>
                <w:szCs w:val="20"/>
              </w:rPr>
            </w:pPr>
            <w:r w:rsidRPr="008A20C5">
              <w:rPr>
                <w:sz w:val="20"/>
                <w:szCs w:val="20"/>
              </w:rPr>
              <w:t>String</w:t>
            </w:r>
          </w:p>
        </w:tc>
        <w:tc>
          <w:tcPr>
            <w:tcW w:w="0" w:type="auto"/>
            <w:vAlign w:val="center"/>
          </w:tcPr>
          <w:p w14:paraId="2C823BBE" w14:textId="1786A3ED" w:rsidR="00462305" w:rsidRPr="008A20C5" w:rsidRDefault="00462305" w:rsidP="00462305">
            <w:pPr>
              <w:rPr>
                <w:sz w:val="20"/>
                <w:szCs w:val="20"/>
              </w:rPr>
            </w:pPr>
            <w:r>
              <w:rPr>
                <w:sz w:val="20"/>
                <w:szCs w:val="20"/>
              </w:rPr>
              <w:t>Confidential</w:t>
            </w:r>
          </w:p>
        </w:tc>
        <w:tc>
          <w:tcPr>
            <w:tcW w:w="0" w:type="auto"/>
            <w:vAlign w:val="center"/>
          </w:tcPr>
          <w:p w14:paraId="3399E432" w14:textId="23F14022" w:rsidR="00462305" w:rsidRPr="008A20C5" w:rsidRDefault="00462305" w:rsidP="00462305">
            <w:pPr>
              <w:rPr>
                <w:sz w:val="20"/>
                <w:szCs w:val="20"/>
              </w:rPr>
            </w:pPr>
            <w:r>
              <w:rPr>
                <w:sz w:val="20"/>
                <w:szCs w:val="20"/>
              </w:rPr>
              <w:t>No null values, No missing values</w:t>
            </w:r>
          </w:p>
        </w:tc>
      </w:tr>
      <w:tr w:rsidR="00462305" w:rsidRPr="008A20C5" w14:paraId="5879045F" w14:textId="77777777" w:rsidTr="00462305">
        <w:trPr>
          <w:trHeight w:val="471"/>
        </w:trPr>
        <w:tc>
          <w:tcPr>
            <w:tcW w:w="0" w:type="auto"/>
            <w:vAlign w:val="center"/>
          </w:tcPr>
          <w:p w14:paraId="48DCB58C" w14:textId="30759EF0" w:rsidR="00462305" w:rsidRPr="008A20C5" w:rsidRDefault="00462305" w:rsidP="00462305">
            <w:pPr>
              <w:rPr>
                <w:sz w:val="20"/>
                <w:szCs w:val="20"/>
              </w:rPr>
            </w:pPr>
            <w:del w:id="1233" w:author="Gifil George" w:date="2020-08-22T17:59:00Z">
              <w:r w:rsidRPr="008A20C5" w:rsidDel="00C2498E">
                <w:rPr>
                  <w:sz w:val="20"/>
                  <w:szCs w:val="20"/>
                </w:rPr>
                <w:lastRenderedPageBreak/>
                <w:delText xml:space="preserve"> </w:delText>
              </w:r>
            </w:del>
            <w:ins w:id="1234" w:author="Gifil George" w:date="2020-08-22T17:59:00Z">
              <w:r w:rsidR="00C2498E" w:rsidRPr="0044517E">
                <w:rPr>
                  <w:sz w:val="20"/>
                  <w:szCs w:val="20"/>
                </w:rPr>
                <w:t>base_station_region_n</w:t>
              </w:r>
            </w:ins>
            <w:ins w:id="1235" w:author="Gifil George" w:date="2020-08-22T18:26:00Z">
              <w:r w:rsidR="003D7BA0">
                <w:rPr>
                  <w:sz w:val="20"/>
                  <w:szCs w:val="20"/>
                </w:rPr>
                <w:t>m</w:t>
              </w:r>
            </w:ins>
            <w:del w:id="1236" w:author="Gifil George" w:date="2020-08-22T17:59:00Z">
              <w:r w:rsidRPr="008A20C5" w:rsidDel="00C2498E">
                <w:rPr>
                  <w:sz w:val="20"/>
                  <w:szCs w:val="20"/>
                </w:rPr>
                <w:delText xml:space="preserve">base_station_lat_txt        </w:delText>
              </w:r>
            </w:del>
          </w:p>
        </w:tc>
        <w:tc>
          <w:tcPr>
            <w:tcW w:w="0" w:type="auto"/>
            <w:vAlign w:val="center"/>
          </w:tcPr>
          <w:p w14:paraId="562D9D44" w14:textId="6FD62E4B" w:rsidR="00462305" w:rsidRPr="008A20C5" w:rsidRDefault="00462305" w:rsidP="00462305">
            <w:pPr>
              <w:rPr>
                <w:sz w:val="20"/>
                <w:szCs w:val="20"/>
              </w:rPr>
            </w:pPr>
            <w:r w:rsidRPr="008A20C5">
              <w:rPr>
                <w:sz w:val="20"/>
                <w:szCs w:val="20"/>
              </w:rPr>
              <w:t>String</w:t>
            </w:r>
          </w:p>
        </w:tc>
        <w:tc>
          <w:tcPr>
            <w:tcW w:w="0" w:type="auto"/>
            <w:vAlign w:val="center"/>
          </w:tcPr>
          <w:p w14:paraId="3696BF31" w14:textId="731A268F" w:rsidR="00462305" w:rsidRPr="008A20C5" w:rsidRDefault="00462305" w:rsidP="00462305">
            <w:pPr>
              <w:rPr>
                <w:sz w:val="20"/>
                <w:szCs w:val="20"/>
              </w:rPr>
            </w:pPr>
            <w:r>
              <w:rPr>
                <w:sz w:val="20"/>
                <w:szCs w:val="20"/>
              </w:rPr>
              <w:t>Confidential</w:t>
            </w:r>
          </w:p>
        </w:tc>
        <w:tc>
          <w:tcPr>
            <w:tcW w:w="0" w:type="auto"/>
            <w:vAlign w:val="center"/>
          </w:tcPr>
          <w:p w14:paraId="2EF718A3" w14:textId="163D06DB" w:rsidR="00462305" w:rsidRPr="008A20C5" w:rsidRDefault="00462305" w:rsidP="00462305">
            <w:pPr>
              <w:rPr>
                <w:sz w:val="20"/>
                <w:szCs w:val="20"/>
              </w:rPr>
            </w:pPr>
            <w:r>
              <w:rPr>
                <w:sz w:val="20"/>
                <w:szCs w:val="20"/>
              </w:rPr>
              <w:t>No null values, No missing values</w:t>
            </w:r>
          </w:p>
        </w:tc>
      </w:tr>
      <w:tr w:rsidR="00462305" w:rsidRPr="008A20C5" w14:paraId="08EB6119" w14:textId="77777777" w:rsidTr="00462305">
        <w:trPr>
          <w:trHeight w:val="471"/>
        </w:trPr>
        <w:tc>
          <w:tcPr>
            <w:tcW w:w="0" w:type="auto"/>
            <w:vAlign w:val="center"/>
          </w:tcPr>
          <w:p w14:paraId="1916E654" w14:textId="58D8A177" w:rsidR="00462305" w:rsidRPr="008A20C5" w:rsidRDefault="003D7BA0" w:rsidP="00462305">
            <w:pPr>
              <w:rPr>
                <w:sz w:val="20"/>
                <w:szCs w:val="20"/>
              </w:rPr>
            </w:pPr>
            <w:ins w:id="1237" w:author="Gifil George" w:date="2020-08-22T18:27:00Z">
              <w:r w:rsidRPr="003D7BA0">
                <w:rPr>
                  <w:sz w:val="20"/>
                  <w:szCs w:val="20"/>
                </w:rPr>
                <w:t>base_station_technology_txt</w:t>
              </w:r>
            </w:ins>
            <w:del w:id="1238" w:author="Gifil George" w:date="2020-08-22T17:58:00Z">
              <w:r w:rsidR="00462305" w:rsidRPr="008A20C5" w:rsidDel="00C2498E">
                <w:rPr>
                  <w:sz w:val="20"/>
                  <w:szCs w:val="20"/>
                </w:rPr>
                <w:delText xml:space="preserve"> base_station_long_txt       </w:delText>
              </w:r>
            </w:del>
          </w:p>
        </w:tc>
        <w:tc>
          <w:tcPr>
            <w:tcW w:w="0" w:type="auto"/>
            <w:vAlign w:val="center"/>
          </w:tcPr>
          <w:p w14:paraId="1E8EEB53" w14:textId="4B8226E3" w:rsidR="00462305" w:rsidRPr="008A20C5" w:rsidRDefault="00462305" w:rsidP="00462305">
            <w:pPr>
              <w:rPr>
                <w:sz w:val="20"/>
                <w:szCs w:val="20"/>
              </w:rPr>
            </w:pPr>
            <w:r w:rsidRPr="008A20C5">
              <w:rPr>
                <w:sz w:val="20"/>
                <w:szCs w:val="20"/>
              </w:rPr>
              <w:t>String</w:t>
            </w:r>
          </w:p>
        </w:tc>
        <w:tc>
          <w:tcPr>
            <w:tcW w:w="0" w:type="auto"/>
            <w:vAlign w:val="center"/>
          </w:tcPr>
          <w:p w14:paraId="19E68054" w14:textId="65191D83" w:rsidR="00462305" w:rsidRPr="008A20C5" w:rsidRDefault="00462305" w:rsidP="00462305">
            <w:pPr>
              <w:rPr>
                <w:sz w:val="20"/>
                <w:szCs w:val="20"/>
              </w:rPr>
            </w:pPr>
            <w:r>
              <w:rPr>
                <w:sz w:val="20"/>
                <w:szCs w:val="20"/>
              </w:rPr>
              <w:t>Confidential</w:t>
            </w:r>
          </w:p>
        </w:tc>
        <w:tc>
          <w:tcPr>
            <w:tcW w:w="0" w:type="auto"/>
            <w:vAlign w:val="center"/>
          </w:tcPr>
          <w:p w14:paraId="6BE69B94" w14:textId="5AFE4B93" w:rsidR="00462305" w:rsidRPr="008A20C5" w:rsidRDefault="00462305" w:rsidP="00462305">
            <w:pPr>
              <w:rPr>
                <w:sz w:val="20"/>
                <w:szCs w:val="20"/>
              </w:rPr>
            </w:pPr>
            <w:r>
              <w:rPr>
                <w:sz w:val="20"/>
                <w:szCs w:val="20"/>
              </w:rPr>
              <w:t>No null values, No missing values</w:t>
            </w:r>
          </w:p>
        </w:tc>
      </w:tr>
      <w:tr w:rsidR="00462305" w:rsidRPr="008A20C5" w:rsidDel="008841FA" w14:paraId="25A0766B" w14:textId="2F640D3E" w:rsidTr="00462305">
        <w:trPr>
          <w:trHeight w:val="471"/>
          <w:del w:id="1239" w:author="Gifil George" w:date="2020-08-22T18:32:00Z"/>
        </w:trPr>
        <w:tc>
          <w:tcPr>
            <w:tcW w:w="0" w:type="auto"/>
            <w:vAlign w:val="center"/>
          </w:tcPr>
          <w:p w14:paraId="304865CF" w14:textId="04ACCA29" w:rsidR="00462305" w:rsidRPr="008A20C5" w:rsidDel="008841FA" w:rsidRDefault="00462305" w:rsidP="00462305">
            <w:pPr>
              <w:rPr>
                <w:del w:id="1240" w:author="Gifil George" w:date="2020-08-22T18:32:00Z"/>
                <w:sz w:val="20"/>
                <w:szCs w:val="20"/>
              </w:rPr>
            </w:pPr>
            <w:del w:id="1241" w:author="Gifil George" w:date="2020-08-22T17:58:00Z">
              <w:r w:rsidRPr="008A20C5" w:rsidDel="00C2498E">
                <w:rPr>
                  <w:sz w:val="20"/>
                  <w:szCs w:val="20"/>
                </w:rPr>
                <w:delText>Site_technology_txt</w:delText>
              </w:r>
            </w:del>
          </w:p>
        </w:tc>
        <w:tc>
          <w:tcPr>
            <w:tcW w:w="0" w:type="auto"/>
            <w:vAlign w:val="center"/>
          </w:tcPr>
          <w:p w14:paraId="647695BB" w14:textId="3090B785" w:rsidR="00462305" w:rsidRPr="008A20C5" w:rsidDel="008841FA" w:rsidRDefault="00462305" w:rsidP="00462305">
            <w:pPr>
              <w:rPr>
                <w:del w:id="1242" w:author="Gifil George" w:date="2020-08-22T18:32:00Z"/>
                <w:sz w:val="20"/>
                <w:szCs w:val="20"/>
              </w:rPr>
            </w:pPr>
            <w:del w:id="1243" w:author="Gifil George" w:date="2020-08-22T18:32:00Z">
              <w:r w:rsidRPr="008A20C5" w:rsidDel="008841FA">
                <w:rPr>
                  <w:sz w:val="20"/>
                  <w:szCs w:val="20"/>
                </w:rPr>
                <w:delText>String</w:delText>
              </w:r>
            </w:del>
          </w:p>
        </w:tc>
        <w:tc>
          <w:tcPr>
            <w:tcW w:w="0" w:type="auto"/>
            <w:vAlign w:val="center"/>
          </w:tcPr>
          <w:p w14:paraId="3A02E0CB" w14:textId="543574E9" w:rsidR="00462305" w:rsidRPr="008A20C5" w:rsidDel="008841FA" w:rsidRDefault="00462305" w:rsidP="00462305">
            <w:pPr>
              <w:rPr>
                <w:del w:id="1244" w:author="Gifil George" w:date="2020-08-22T18:32:00Z"/>
                <w:sz w:val="20"/>
                <w:szCs w:val="20"/>
              </w:rPr>
            </w:pPr>
            <w:del w:id="1245" w:author="Gifil George" w:date="2020-08-22T18:32:00Z">
              <w:r w:rsidDel="008841FA">
                <w:rPr>
                  <w:sz w:val="20"/>
                  <w:szCs w:val="20"/>
                </w:rPr>
                <w:delText>Confidential</w:delText>
              </w:r>
            </w:del>
          </w:p>
        </w:tc>
        <w:tc>
          <w:tcPr>
            <w:tcW w:w="0" w:type="auto"/>
            <w:vAlign w:val="center"/>
          </w:tcPr>
          <w:p w14:paraId="345B177A" w14:textId="355595E4" w:rsidR="00462305" w:rsidRPr="008A20C5" w:rsidDel="008841FA" w:rsidRDefault="00462305" w:rsidP="00462305">
            <w:pPr>
              <w:rPr>
                <w:del w:id="1246" w:author="Gifil George" w:date="2020-08-22T18:32:00Z"/>
                <w:sz w:val="20"/>
                <w:szCs w:val="20"/>
              </w:rPr>
            </w:pPr>
            <w:del w:id="1247" w:author="Gifil George" w:date="2020-08-22T18:32:00Z">
              <w:r w:rsidDel="008841FA">
                <w:rPr>
                  <w:sz w:val="20"/>
                  <w:szCs w:val="20"/>
                </w:rPr>
                <w:delText>No null values, No missing values</w:delText>
              </w:r>
            </w:del>
          </w:p>
        </w:tc>
      </w:tr>
      <w:bookmarkEnd w:id="1177"/>
    </w:tbl>
    <w:p w14:paraId="47817841" w14:textId="1691BB35" w:rsidR="00B20313" w:rsidRDefault="00B20313" w:rsidP="006C1B7E">
      <w:pPr>
        <w:jc w:val="both"/>
        <w:rPr>
          <w:b/>
          <w:bCs/>
          <w:sz w:val="24"/>
        </w:rPr>
      </w:pPr>
    </w:p>
    <w:p w14:paraId="2D4A3946" w14:textId="3C43DB96" w:rsidR="00CC28E6" w:rsidRDefault="00CC28E6" w:rsidP="00CC28E6">
      <w:pPr>
        <w:jc w:val="both"/>
        <w:rPr>
          <w:ins w:id="1248" w:author="P.Mahmoudi" w:date="2020-08-23T09:52:00Z"/>
          <w:b/>
          <w:bCs/>
          <w:sz w:val="24"/>
        </w:rPr>
      </w:pPr>
      <w:ins w:id="1249" w:author="P.Mahmoudi" w:date="2020-08-22T12:31:00Z">
        <w:r w:rsidRPr="008A20C5">
          <w:rPr>
            <w:b/>
            <w:bCs/>
            <w:sz w:val="24"/>
          </w:rPr>
          <w:t>CELL SITE INFORMATION TABLE</w:t>
        </w:r>
        <w:r>
          <w:rPr>
            <w:b/>
            <w:bCs/>
            <w:sz w:val="24"/>
          </w:rPr>
          <w:t xml:space="preserve">: </w:t>
        </w:r>
      </w:ins>
    </w:p>
    <w:p w14:paraId="762FDB84" w14:textId="5732EEF4" w:rsidR="00FC1C9C" w:rsidRDefault="00FC1C9C" w:rsidP="00CC28E6">
      <w:pPr>
        <w:jc w:val="both"/>
        <w:rPr>
          <w:ins w:id="1250" w:author="P.Mahmoudi" w:date="2020-08-23T09:52:00Z"/>
          <w:b/>
          <w:bCs/>
          <w:sz w:val="24"/>
        </w:rPr>
      </w:pPr>
      <w:ins w:id="1251" w:author="P.Mahmoudi" w:date="2020-08-23T09:52:00Z">
        <w:r w:rsidRPr="00FC1C9C">
          <w:rPr>
            <w:b/>
            <w:bCs/>
            <w:sz w:val="24"/>
            <w:rPrChange w:id="1252" w:author="P.Mahmoudi" w:date="2020-08-23T09:52:00Z">
              <w:rPr>
                <w:rFonts w:cs="Calibri"/>
                <w:color w:val="000000"/>
                <w:sz w:val="20"/>
                <w:szCs w:val="20"/>
                <w:lang w:val="en-IN" w:eastAsia="en-IN"/>
              </w:rPr>
            </w:rPrChange>
          </w:rPr>
          <w:t>dim_base_station_details</w:t>
        </w:r>
      </w:ins>
    </w:p>
    <w:p w14:paraId="5805ED97" w14:textId="77777777" w:rsidR="00FC1C9C" w:rsidRPr="00EE6BA6" w:rsidRDefault="00FC1C9C" w:rsidP="00CC28E6">
      <w:pPr>
        <w:jc w:val="both"/>
        <w:rPr>
          <w:ins w:id="1253" w:author="P.Mahmoudi" w:date="2020-08-22T12:31:00Z"/>
          <w:b/>
          <w:bCs/>
          <w:sz w:val="24"/>
        </w:rPr>
      </w:pPr>
    </w:p>
    <w:tbl>
      <w:tblPr>
        <w:tblStyle w:val="TableGrid"/>
        <w:tblW w:w="0" w:type="auto"/>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3935"/>
        <w:gridCol w:w="1271"/>
        <w:gridCol w:w="1704"/>
        <w:gridCol w:w="2805"/>
      </w:tblGrid>
      <w:tr w:rsidR="00EE6BA6" w:rsidRPr="008A20C5" w14:paraId="6C1B55EE" w14:textId="77777777" w:rsidTr="0046569E">
        <w:trPr>
          <w:trHeight w:val="471"/>
        </w:trPr>
        <w:tc>
          <w:tcPr>
            <w:tcW w:w="0" w:type="auto"/>
            <w:shd w:val="clear" w:color="auto" w:fill="DBE5F1" w:themeFill="accent1" w:themeFillTint="33"/>
            <w:vAlign w:val="center"/>
          </w:tcPr>
          <w:p w14:paraId="520B8420" w14:textId="77777777" w:rsidR="00EE6BA6" w:rsidRPr="008A20C5" w:rsidRDefault="00EE6BA6" w:rsidP="0046569E">
            <w:pPr>
              <w:tabs>
                <w:tab w:val="left" w:pos="1320"/>
              </w:tabs>
              <w:rPr>
                <w:b/>
                <w:sz w:val="20"/>
                <w:szCs w:val="20"/>
              </w:rPr>
            </w:pPr>
            <w:r>
              <w:rPr>
                <w:b/>
                <w:sz w:val="20"/>
                <w:szCs w:val="20"/>
              </w:rPr>
              <w:t>COLUMN NAME</w:t>
            </w:r>
          </w:p>
        </w:tc>
        <w:tc>
          <w:tcPr>
            <w:tcW w:w="0" w:type="auto"/>
            <w:shd w:val="clear" w:color="auto" w:fill="DBE5F1" w:themeFill="accent1" w:themeFillTint="33"/>
            <w:vAlign w:val="center"/>
          </w:tcPr>
          <w:p w14:paraId="1ED8A06F" w14:textId="77777777" w:rsidR="00EE6BA6" w:rsidRPr="008A20C5" w:rsidRDefault="00EE6BA6" w:rsidP="0046569E">
            <w:pPr>
              <w:rPr>
                <w:b/>
                <w:sz w:val="20"/>
                <w:szCs w:val="20"/>
              </w:rPr>
            </w:pPr>
            <w:r>
              <w:rPr>
                <w:b/>
                <w:sz w:val="20"/>
                <w:szCs w:val="20"/>
              </w:rPr>
              <w:t>DATA TYPE</w:t>
            </w:r>
          </w:p>
        </w:tc>
        <w:tc>
          <w:tcPr>
            <w:tcW w:w="0" w:type="auto"/>
            <w:shd w:val="clear" w:color="auto" w:fill="DBE5F1" w:themeFill="accent1" w:themeFillTint="33"/>
            <w:vAlign w:val="center"/>
          </w:tcPr>
          <w:p w14:paraId="778F8FDF" w14:textId="77777777" w:rsidR="00EE6BA6" w:rsidRPr="008A20C5" w:rsidRDefault="00EE6BA6" w:rsidP="0046569E">
            <w:pPr>
              <w:rPr>
                <w:b/>
                <w:sz w:val="20"/>
                <w:szCs w:val="20"/>
              </w:rPr>
            </w:pPr>
            <w:r>
              <w:rPr>
                <w:b/>
                <w:sz w:val="20"/>
                <w:szCs w:val="20"/>
              </w:rPr>
              <w:t>CONFIDENTIALITY</w:t>
            </w:r>
          </w:p>
        </w:tc>
        <w:tc>
          <w:tcPr>
            <w:tcW w:w="0" w:type="auto"/>
            <w:shd w:val="clear" w:color="auto" w:fill="DBE5F1" w:themeFill="accent1" w:themeFillTint="33"/>
            <w:vAlign w:val="center"/>
          </w:tcPr>
          <w:p w14:paraId="598F5E23" w14:textId="77777777" w:rsidR="00EE6BA6" w:rsidRPr="008A20C5" w:rsidRDefault="00EE6BA6" w:rsidP="0046569E">
            <w:pPr>
              <w:rPr>
                <w:b/>
                <w:sz w:val="20"/>
                <w:szCs w:val="20"/>
              </w:rPr>
            </w:pPr>
            <w:r>
              <w:rPr>
                <w:b/>
                <w:sz w:val="20"/>
                <w:szCs w:val="20"/>
              </w:rPr>
              <w:t>DATA QUALITY CHECK</w:t>
            </w:r>
          </w:p>
        </w:tc>
      </w:tr>
      <w:tr w:rsidR="00EE6BA6" w:rsidRPr="008A20C5" w14:paraId="3889BBB9" w14:textId="77777777" w:rsidTr="0046569E">
        <w:trPr>
          <w:trHeight w:val="471"/>
        </w:trPr>
        <w:tc>
          <w:tcPr>
            <w:tcW w:w="0" w:type="auto"/>
            <w:vAlign w:val="center"/>
          </w:tcPr>
          <w:p w14:paraId="6FBC76E8" w14:textId="2279C444" w:rsidR="00C2498E" w:rsidRPr="008A20C5" w:rsidRDefault="00EE6BA6">
            <w:pPr>
              <w:rPr>
                <w:sz w:val="20"/>
                <w:szCs w:val="20"/>
              </w:rPr>
            </w:pPr>
            <w:del w:id="1254" w:author="Gifil George" w:date="2020-08-22T18:05:00Z">
              <w:r w:rsidDel="00C2498E">
                <w:rPr>
                  <w:sz w:val="20"/>
                  <w:szCs w:val="20"/>
                </w:rPr>
                <w:delText>Site_ID</w:delText>
              </w:r>
            </w:del>
            <w:ins w:id="1255" w:author="Gifil George" w:date="2020-08-22T18:02:00Z">
              <w:r w:rsidR="00C2498E" w:rsidRPr="00C2498E">
                <w:rPr>
                  <w:sz w:val="20"/>
                  <w:szCs w:val="20"/>
                </w:rPr>
                <w:t>site_</w:t>
              </w:r>
            </w:ins>
            <w:ins w:id="1256" w:author="Gifil George" w:date="2020-08-22T18:05:00Z">
              <w:r w:rsidR="00C2498E">
                <w:rPr>
                  <w:sz w:val="20"/>
                  <w:szCs w:val="20"/>
                </w:rPr>
                <w:t>id</w:t>
              </w:r>
              <w:r w:rsidR="00C2498E" w:rsidRPr="008A20C5">
                <w:rPr>
                  <w:sz w:val="20"/>
                  <w:szCs w:val="20"/>
                </w:rPr>
                <w:t xml:space="preserve"> </w:t>
              </w:r>
            </w:ins>
          </w:p>
        </w:tc>
        <w:tc>
          <w:tcPr>
            <w:tcW w:w="0" w:type="auto"/>
            <w:vAlign w:val="center"/>
          </w:tcPr>
          <w:p w14:paraId="2C2A8E68" w14:textId="77777777" w:rsidR="00EE6BA6" w:rsidRPr="008A20C5" w:rsidRDefault="00EE6BA6" w:rsidP="0046569E">
            <w:pPr>
              <w:rPr>
                <w:sz w:val="20"/>
                <w:szCs w:val="20"/>
              </w:rPr>
            </w:pPr>
            <w:r w:rsidRPr="008A20C5">
              <w:rPr>
                <w:sz w:val="20"/>
                <w:szCs w:val="20"/>
              </w:rPr>
              <w:t>String</w:t>
            </w:r>
          </w:p>
        </w:tc>
        <w:tc>
          <w:tcPr>
            <w:tcW w:w="0" w:type="auto"/>
            <w:vAlign w:val="center"/>
          </w:tcPr>
          <w:p w14:paraId="77A5E373" w14:textId="77777777" w:rsidR="00EE6BA6" w:rsidRPr="008A20C5" w:rsidRDefault="00EE6BA6" w:rsidP="0046569E">
            <w:pPr>
              <w:rPr>
                <w:sz w:val="20"/>
                <w:szCs w:val="20"/>
              </w:rPr>
            </w:pPr>
            <w:r>
              <w:rPr>
                <w:sz w:val="20"/>
                <w:szCs w:val="20"/>
              </w:rPr>
              <w:t>Confidential</w:t>
            </w:r>
          </w:p>
        </w:tc>
        <w:tc>
          <w:tcPr>
            <w:tcW w:w="0" w:type="auto"/>
            <w:vAlign w:val="center"/>
          </w:tcPr>
          <w:p w14:paraId="3213B168" w14:textId="77777777" w:rsidR="00EE6BA6" w:rsidRPr="008A20C5" w:rsidRDefault="00EE6BA6" w:rsidP="0046569E">
            <w:pPr>
              <w:rPr>
                <w:sz w:val="20"/>
                <w:szCs w:val="20"/>
              </w:rPr>
            </w:pPr>
            <w:r>
              <w:rPr>
                <w:sz w:val="20"/>
                <w:szCs w:val="20"/>
              </w:rPr>
              <w:t>No null values, No missing values</w:t>
            </w:r>
          </w:p>
        </w:tc>
      </w:tr>
      <w:tr w:rsidR="00EE6BA6" w:rsidRPr="008A20C5" w14:paraId="09AB3555" w14:textId="77777777" w:rsidTr="0046569E">
        <w:trPr>
          <w:trHeight w:val="511"/>
        </w:trPr>
        <w:tc>
          <w:tcPr>
            <w:tcW w:w="0" w:type="auto"/>
            <w:vAlign w:val="center"/>
          </w:tcPr>
          <w:p w14:paraId="16F372FD" w14:textId="5842C074" w:rsidR="00EE6BA6" w:rsidRPr="008A20C5" w:rsidRDefault="00C2498E" w:rsidP="0046569E">
            <w:pPr>
              <w:rPr>
                <w:sz w:val="20"/>
                <w:szCs w:val="20"/>
              </w:rPr>
            </w:pPr>
            <w:ins w:id="1257" w:author="Gifil George" w:date="2020-08-22T18:03:00Z">
              <w:r w:rsidRPr="00C2498E">
                <w:rPr>
                  <w:sz w:val="20"/>
                  <w:szCs w:val="20"/>
                </w:rPr>
                <w:t>latitude</w:t>
              </w:r>
            </w:ins>
            <w:del w:id="1258" w:author="Gifil George" w:date="2020-08-22T18:03:00Z">
              <w:r w:rsidR="00EE6BA6" w:rsidDel="00C2498E">
                <w:rPr>
                  <w:sz w:val="20"/>
                  <w:szCs w:val="20"/>
                </w:rPr>
                <w:delText>Latitude</w:delText>
              </w:r>
            </w:del>
          </w:p>
        </w:tc>
        <w:tc>
          <w:tcPr>
            <w:tcW w:w="0" w:type="auto"/>
            <w:vAlign w:val="center"/>
          </w:tcPr>
          <w:p w14:paraId="148F1207" w14:textId="77777777" w:rsidR="00EE6BA6" w:rsidRPr="008A20C5" w:rsidRDefault="00EE6BA6" w:rsidP="0046569E">
            <w:pPr>
              <w:rPr>
                <w:sz w:val="20"/>
                <w:szCs w:val="20"/>
              </w:rPr>
            </w:pPr>
            <w:r w:rsidRPr="008A20C5">
              <w:rPr>
                <w:sz w:val="20"/>
                <w:szCs w:val="20"/>
              </w:rPr>
              <w:t>String</w:t>
            </w:r>
          </w:p>
        </w:tc>
        <w:tc>
          <w:tcPr>
            <w:tcW w:w="0" w:type="auto"/>
            <w:vAlign w:val="center"/>
          </w:tcPr>
          <w:p w14:paraId="4FB36046" w14:textId="77777777" w:rsidR="00EE6BA6" w:rsidRPr="008A20C5" w:rsidRDefault="00EE6BA6" w:rsidP="0046569E">
            <w:pPr>
              <w:rPr>
                <w:sz w:val="20"/>
                <w:szCs w:val="20"/>
              </w:rPr>
            </w:pPr>
            <w:r>
              <w:rPr>
                <w:sz w:val="20"/>
                <w:szCs w:val="20"/>
              </w:rPr>
              <w:t>Confidential</w:t>
            </w:r>
          </w:p>
        </w:tc>
        <w:tc>
          <w:tcPr>
            <w:tcW w:w="0" w:type="auto"/>
            <w:vAlign w:val="center"/>
          </w:tcPr>
          <w:p w14:paraId="2F812D14" w14:textId="77777777" w:rsidR="00EE6BA6" w:rsidRPr="008A20C5" w:rsidRDefault="00EE6BA6" w:rsidP="0046569E">
            <w:pPr>
              <w:rPr>
                <w:sz w:val="20"/>
                <w:szCs w:val="20"/>
              </w:rPr>
            </w:pPr>
            <w:r>
              <w:rPr>
                <w:sz w:val="20"/>
                <w:szCs w:val="20"/>
              </w:rPr>
              <w:t>No null values, No missing values</w:t>
            </w:r>
          </w:p>
        </w:tc>
      </w:tr>
      <w:tr w:rsidR="00EE6BA6" w:rsidRPr="008A20C5" w14:paraId="1C2C68FB" w14:textId="77777777" w:rsidTr="0046569E">
        <w:trPr>
          <w:trHeight w:val="471"/>
        </w:trPr>
        <w:tc>
          <w:tcPr>
            <w:tcW w:w="0" w:type="auto"/>
            <w:vAlign w:val="center"/>
          </w:tcPr>
          <w:p w14:paraId="0829A1EC" w14:textId="32F6977E" w:rsidR="00EE6BA6" w:rsidRPr="008A20C5" w:rsidRDefault="00C2498E" w:rsidP="0046569E">
            <w:pPr>
              <w:rPr>
                <w:sz w:val="20"/>
                <w:szCs w:val="20"/>
              </w:rPr>
            </w:pPr>
            <w:ins w:id="1259" w:author="Gifil George" w:date="2020-08-22T18:03:00Z">
              <w:r w:rsidRPr="00C2498E">
                <w:rPr>
                  <w:sz w:val="20"/>
                  <w:szCs w:val="20"/>
                </w:rPr>
                <w:t xml:space="preserve">longitude               </w:t>
              </w:r>
            </w:ins>
            <w:del w:id="1260" w:author="Gifil George" w:date="2020-08-22T18:03:00Z">
              <w:r w:rsidR="00EE6BA6" w:rsidDel="00C2498E">
                <w:rPr>
                  <w:sz w:val="20"/>
                  <w:szCs w:val="20"/>
                </w:rPr>
                <w:delText>Longitude</w:delText>
              </w:r>
            </w:del>
          </w:p>
        </w:tc>
        <w:tc>
          <w:tcPr>
            <w:tcW w:w="0" w:type="auto"/>
            <w:vAlign w:val="center"/>
          </w:tcPr>
          <w:p w14:paraId="40359C5F" w14:textId="77777777" w:rsidR="00EE6BA6" w:rsidRPr="008A20C5" w:rsidRDefault="00EE6BA6" w:rsidP="0046569E">
            <w:pPr>
              <w:rPr>
                <w:sz w:val="20"/>
                <w:szCs w:val="20"/>
              </w:rPr>
            </w:pPr>
            <w:r w:rsidRPr="008A20C5">
              <w:rPr>
                <w:sz w:val="20"/>
                <w:szCs w:val="20"/>
              </w:rPr>
              <w:t>String</w:t>
            </w:r>
          </w:p>
        </w:tc>
        <w:tc>
          <w:tcPr>
            <w:tcW w:w="0" w:type="auto"/>
            <w:vAlign w:val="center"/>
          </w:tcPr>
          <w:p w14:paraId="63BCC6D8" w14:textId="77777777" w:rsidR="00EE6BA6" w:rsidRPr="008A20C5" w:rsidRDefault="00EE6BA6" w:rsidP="0046569E">
            <w:pPr>
              <w:rPr>
                <w:sz w:val="20"/>
                <w:szCs w:val="20"/>
              </w:rPr>
            </w:pPr>
            <w:r>
              <w:rPr>
                <w:sz w:val="20"/>
                <w:szCs w:val="20"/>
              </w:rPr>
              <w:t>Confidential</w:t>
            </w:r>
          </w:p>
        </w:tc>
        <w:tc>
          <w:tcPr>
            <w:tcW w:w="0" w:type="auto"/>
            <w:vAlign w:val="center"/>
          </w:tcPr>
          <w:p w14:paraId="5C25409B" w14:textId="77777777" w:rsidR="00EE6BA6" w:rsidRPr="008A20C5" w:rsidRDefault="00EE6BA6" w:rsidP="0046569E">
            <w:pPr>
              <w:rPr>
                <w:sz w:val="20"/>
                <w:szCs w:val="20"/>
              </w:rPr>
            </w:pPr>
            <w:r>
              <w:rPr>
                <w:sz w:val="20"/>
                <w:szCs w:val="20"/>
              </w:rPr>
              <w:t>No null values, No missing values</w:t>
            </w:r>
          </w:p>
        </w:tc>
      </w:tr>
      <w:tr w:rsidR="00EE6BA6" w:rsidRPr="008A20C5" w14:paraId="655BB5EF" w14:textId="77777777" w:rsidTr="0046569E">
        <w:trPr>
          <w:trHeight w:val="471"/>
        </w:trPr>
        <w:tc>
          <w:tcPr>
            <w:tcW w:w="0" w:type="auto"/>
            <w:vAlign w:val="center"/>
          </w:tcPr>
          <w:p w14:paraId="6EC42385" w14:textId="009B3352" w:rsidR="00EE6BA6" w:rsidRPr="008A20C5" w:rsidRDefault="00C2498E" w:rsidP="0046569E">
            <w:pPr>
              <w:rPr>
                <w:sz w:val="20"/>
                <w:szCs w:val="20"/>
              </w:rPr>
            </w:pPr>
            <w:ins w:id="1261" w:author="Gifil George" w:date="2020-08-22T18:03:00Z">
              <w:r w:rsidRPr="00C2498E">
                <w:rPr>
                  <w:sz w:val="20"/>
                  <w:szCs w:val="20"/>
                </w:rPr>
                <w:t xml:space="preserve">city                    </w:t>
              </w:r>
            </w:ins>
            <w:del w:id="1262" w:author="Gifil George" w:date="2020-08-22T18:03:00Z">
              <w:r w:rsidR="00EE6BA6" w:rsidDel="00C2498E">
                <w:rPr>
                  <w:sz w:val="20"/>
                  <w:szCs w:val="20"/>
                </w:rPr>
                <w:delText>city</w:delText>
              </w:r>
              <w:r w:rsidR="00EE6BA6" w:rsidRPr="008A20C5" w:rsidDel="00C2498E">
                <w:rPr>
                  <w:sz w:val="20"/>
                  <w:szCs w:val="20"/>
                </w:rPr>
                <w:delText xml:space="preserve">      </w:delText>
              </w:r>
            </w:del>
          </w:p>
        </w:tc>
        <w:tc>
          <w:tcPr>
            <w:tcW w:w="0" w:type="auto"/>
            <w:vAlign w:val="center"/>
          </w:tcPr>
          <w:p w14:paraId="7593AA50" w14:textId="77777777" w:rsidR="00EE6BA6" w:rsidRPr="008A20C5" w:rsidRDefault="00EE6BA6" w:rsidP="0046569E">
            <w:pPr>
              <w:rPr>
                <w:sz w:val="20"/>
                <w:szCs w:val="20"/>
              </w:rPr>
            </w:pPr>
            <w:r w:rsidRPr="008A20C5">
              <w:rPr>
                <w:sz w:val="20"/>
                <w:szCs w:val="20"/>
              </w:rPr>
              <w:t>String</w:t>
            </w:r>
          </w:p>
        </w:tc>
        <w:tc>
          <w:tcPr>
            <w:tcW w:w="0" w:type="auto"/>
            <w:vAlign w:val="center"/>
          </w:tcPr>
          <w:p w14:paraId="3CF9A8C9" w14:textId="77777777" w:rsidR="00EE6BA6" w:rsidRPr="008A20C5" w:rsidRDefault="00EE6BA6" w:rsidP="0046569E">
            <w:pPr>
              <w:rPr>
                <w:sz w:val="20"/>
                <w:szCs w:val="20"/>
              </w:rPr>
            </w:pPr>
            <w:r>
              <w:rPr>
                <w:sz w:val="20"/>
                <w:szCs w:val="20"/>
              </w:rPr>
              <w:t>Confidential</w:t>
            </w:r>
          </w:p>
        </w:tc>
        <w:tc>
          <w:tcPr>
            <w:tcW w:w="0" w:type="auto"/>
            <w:vAlign w:val="center"/>
          </w:tcPr>
          <w:p w14:paraId="50CD0C3F" w14:textId="77777777" w:rsidR="00EE6BA6" w:rsidRPr="008A20C5" w:rsidRDefault="00EE6BA6" w:rsidP="0046569E">
            <w:pPr>
              <w:rPr>
                <w:sz w:val="20"/>
                <w:szCs w:val="20"/>
              </w:rPr>
            </w:pPr>
            <w:r>
              <w:rPr>
                <w:sz w:val="20"/>
                <w:szCs w:val="20"/>
              </w:rPr>
              <w:t>No null values, No missing values</w:t>
            </w:r>
          </w:p>
        </w:tc>
      </w:tr>
      <w:tr w:rsidR="00EE6BA6" w:rsidRPr="008A20C5" w14:paraId="7728F534" w14:textId="77777777" w:rsidTr="0046569E">
        <w:trPr>
          <w:trHeight w:val="471"/>
        </w:trPr>
        <w:tc>
          <w:tcPr>
            <w:tcW w:w="0" w:type="auto"/>
            <w:vAlign w:val="center"/>
          </w:tcPr>
          <w:p w14:paraId="0A5F84FE" w14:textId="3E437267" w:rsidR="00EE6BA6" w:rsidRPr="008A20C5" w:rsidRDefault="00C2498E" w:rsidP="0046569E">
            <w:pPr>
              <w:rPr>
                <w:sz w:val="20"/>
                <w:szCs w:val="20"/>
              </w:rPr>
            </w:pPr>
            <w:ins w:id="1263" w:author="Gifil George" w:date="2020-08-22T18:03:00Z">
              <w:r w:rsidRPr="00C2498E">
                <w:rPr>
                  <w:sz w:val="20"/>
                  <w:szCs w:val="20"/>
                </w:rPr>
                <w:t xml:space="preserve">province                </w:t>
              </w:r>
            </w:ins>
            <w:del w:id="1264" w:author="Gifil George" w:date="2020-08-22T18:03:00Z">
              <w:r w:rsidR="00EE6BA6" w:rsidDel="00C2498E">
                <w:rPr>
                  <w:sz w:val="20"/>
                  <w:szCs w:val="20"/>
                </w:rPr>
                <w:delText>province</w:delText>
              </w:r>
              <w:r w:rsidR="00EE6BA6" w:rsidRPr="008A20C5" w:rsidDel="00C2498E">
                <w:rPr>
                  <w:sz w:val="20"/>
                  <w:szCs w:val="20"/>
                </w:rPr>
                <w:delText xml:space="preserve">     </w:delText>
              </w:r>
            </w:del>
          </w:p>
        </w:tc>
        <w:tc>
          <w:tcPr>
            <w:tcW w:w="0" w:type="auto"/>
            <w:vAlign w:val="center"/>
          </w:tcPr>
          <w:p w14:paraId="0D7DBEB9" w14:textId="77777777" w:rsidR="00EE6BA6" w:rsidRPr="008A20C5" w:rsidRDefault="00EE6BA6" w:rsidP="0046569E">
            <w:pPr>
              <w:rPr>
                <w:sz w:val="20"/>
                <w:szCs w:val="20"/>
              </w:rPr>
            </w:pPr>
            <w:r w:rsidRPr="008A20C5">
              <w:rPr>
                <w:sz w:val="20"/>
                <w:szCs w:val="20"/>
              </w:rPr>
              <w:t>String</w:t>
            </w:r>
          </w:p>
        </w:tc>
        <w:tc>
          <w:tcPr>
            <w:tcW w:w="0" w:type="auto"/>
            <w:vAlign w:val="center"/>
          </w:tcPr>
          <w:p w14:paraId="2C0A6665" w14:textId="77777777" w:rsidR="00EE6BA6" w:rsidRPr="008A20C5" w:rsidRDefault="00EE6BA6" w:rsidP="0046569E">
            <w:pPr>
              <w:rPr>
                <w:sz w:val="20"/>
                <w:szCs w:val="20"/>
              </w:rPr>
            </w:pPr>
            <w:r>
              <w:rPr>
                <w:sz w:val="20"/>
                <w:szCs w:val="20"/>
              </w:rPr>
              <w:t>Confidential</w:t>
            </w:r>
          </w:p>
        </w:tc>
        <w:tc>
          <w:tcPr>
            <w:tcW w:w="0" w:type="auto"/>
            <w:vAlign w:val="center"/>
          </w:tcPr>
          <w:p w14:paraId="26070A75" w14:textId="77777777" w:rsidR="00EE6BA6" w:rsidRPr="008A20C5" w:rsidRDefault="00EE6BA6" w:rsidP="0046569E">
            <w:pPr>
              <w:rPr>
                <w:sz w:val="20"/>
                <w:szCs w:val="20"/>
              </w:rPr>
            </w:pPr>
            <w:r>
              <w:rPr>
                <w:sz w:val="20"/>
                <w:szCs w:val="20"/>
              </w:rPr>
              <w:t>No null values, No missing values</w:t>
            </w:r>
          </w:p>
        </w:tc>
      </w:tr>
      <w:tr w:rsidR="00EE6BA6" w:rsidRPr="008A20C5" w14:paraId="66EB3943" w14:textId="77777777" w:rsidTr="0046569E">
        <w:trPr>
          <w:trHeight w:val="471"/>
        </w:trPr>
        <w:tc>
          <w:tcPr>
            <w:tcW w:w="0" w:type="auto"/>
            <w:vAlign w:val="center"/>
          </w:tcPr>
          <w:p w14:paraId="7953CFC3" w14:textId="657854A4" w:rsidR="00EE6BA6" w:rsidRPr="008A20C5" w:rsidRDefault="00C2498E" w:rsidP="0046569E">
            <w:pPr>
              <w:rPr>
                <w:sz w:val="20"/>
                <w:szCs w:val="20"/>
              </w:rPr>
            </w:pPr>
            <w:ins w:id="1265" w:author="Gifil George" w:date="2020-08-22T18:03:00Z">
              <w:r w:rsidRPr="00C2498E">
                <w:rPr>
                  <w:sz w:val="20"/>
                  <w:szCs w:val="20"/>
                </w:rPr>
                <w:t xml:space="preserve">gis_site_type           </w:t>
              </w:r>
            </w:ins>
            <w:del w:id="1266" w:author="Gifil George" w:date="2020-08-22T18:03:00Z">
              <w:r w:rsidR="00EE6BA6" w:rsidDel="00C2498E">
                <w:rPr>
                  <w:sz w:val="20"/>
                  <w:szCs w:val="20"/>
                </w:rPr>
                <w:delText>gis_site_type</w:delText>
              </w:r>
              <w:r w:rsidR="00EE6BA6" w:rsidRPr="008A20C5" w:rsidDel="00C2498E">
                <w:rPr>
                  <w:sz w:val="20"/>
                  <w:szCs w:val="20"/>
                </w:rPr>
                <w:delText xml:space="preserve">   </w:delText>
              </w:r>
            </w:del>
          </w:p>
        </w:tc>
        <w:tc>
          <w:tcPr>
            <w:tcW w:w="0" w:type="auto"/>
            <w:vAlign w:val="center"/>
          </w:tcPr>
          <w:p w14:paraId="1F56600E" w14:textId="77777777" w:rsidR="00EE6BA6" w:rsidRPr="008A20C5" w:rsidRDefault="00EE6BA6" w:rsidP="0046569E">
            <w:pPr>
              <w:rPr>
                <w:sz w:val="20"/>
                <w:szCs w:val="20"/>
              </w:rPr>
            </w:pPr>
            <w:r w:rsidRPr="008A20C5">
              <w:rPr>
                <w:sz w:val="20"/>
                <w:szCs w:val="20"/>
              </w:rPr>
              <w:t>String</w:t>
            </w:r>
          </w:p>
        </w:tc>
        <w:tc>
          <w:tcPr>
            <w:tcW w:w="0" w:type="auto"/>
            <w:vAlign w:val="center"/>
          </w:tcPr>
          <w:p w14:paraId="4FAFC86F" w14:textId="77777777" w:rsidR="00EE6BA6" w:rsidRPr="008A20C5" w:rsidRDefault="00EE6BA6" w:rsidP="0046569E">
            <w:pPr>
              <w:rPr>
                <w:sz w:val="20"/>
                <w:szCs w:val="20"/>
              </w:rPr>
            </w:pPr>
            <w:r>
              <w:rPr>
                <w:sz w:val="20"/>
                <w:szCs w:val="20"/>
              </w:rPr>
              <w:t>Confidential</w:t>
            </w:r>
          </w:p>
        </w:tc>
        <w:tc>
          <w:tcPr>
            <w:tcW w:w="0" w:type="auto"/>
            <w:vAlign w:val="center"/>
          </w:tcPr>
          <w:p w14:paraId="25A931E1" w14:textId="77777777" w:rsidR="00EE6BA6" w:rsidRPr="008A20C5" w:rsidRDefault="00EE6BA6" w:rsidP="0046569E">
            <w:pPr>
              <w:rPr>
                <w:sz w:val="20"/>
                <w:szCs w:val="20"/>
              </w:rPr>
            </w:pPr>
            <w:r>
              <w:rPr>
                <w:sz w:val="20"/>
                <w:szCs w:val="20"/>
              </w:rPr>
              <w:t>No null values, No missing values</w:t>
            </w:r>
          </w:p>
        </w:tc>
      </w:tr>
      <w:tr w:rsidR="00EE6BA6" w:rsidRPr="008A20C5" w14:paraId="04610C9E" w14:textId="77777777" w:rsidTr="0046569E">
        <w:trPr>
          <w:trHeight w:val="471"/>
        </w:trPr>
        <w:tc>
          <w:tcPr>
            <w:tcW w:w="0" w:type="auto"/>
            <w:vAlign w:val="center"/>
          </w:tcPr>
          <w:p w14:paraId="6900A5D7" w14:textId="4485C68D" w:rsidR="00EE6BA6" w:rsidRPr="008A20C5" w:rsidRDefault="00C2498E" w:rsidP="0046569E">
            <w:pPr>
              <w:rPr>
                <w:sz w:val="20"/>
                <w:szCs w:val="20"/>
              </w:rPr>
            </w:pPr>
            <w:ins w:id="1267" w:author="Gifil George" w:date="2020-08-22T18:03:00Z">
              <w:r w:rsidRPr="00C2498E">
                <w:rPr>
                  <w:sz w:val="20"/>
                  <w:szCs w:val="20"/>
                </w:rPr>
                <w:t>township</w:t>
              </w:r>
            </w:ins>
            <w:del w:id="1268" w:author="Gifil George" w:date="2020-08-22T18:03:00Z">
              <w:r w:rsidR="00EE6BA6" w:rsidDel="00C2498E">
                <w:rPr>
                  <w:sz w:val="20"/>
                  <w:szCs w:val="20"/>
                </w:rPr>
                <w:delText>township</w:delText>
              </w:r>
            </w:del>
          </w:p>
        </w:tc>
        <w:tc>
          <w:tcPr>
            <w:tcW w:w="0" w:type="auto"/>
            <w:vAlign w:val="center"/>
          </w:tcPr>
          <w:p w14:paraId="58E71587" w14:textId="77777777" w:rsidR="00EE6BA6" w:rsidRPr="008A20C5" w:rsidRDefault="00EE6BA6" w:rsidP="0046569E">
            <w:pPr>
              <w:rPr>
                <w:sz w:val="20"/>
                <w:szCs w:val="20"/>
              </w:rPr>
            </w:pPr>
            <w:r w:rsidRPr="008A20C5">
              <w:rPr>
                <w:sz w:val="20"/>
                <w:szCs w:val="20"/>
              </w:rPr>
              <w:t>String</w:t>
            </w:r>
          </w:p>
        </w:tc>
        <w:tc>
          <w:tcPr>
            <w:tcW w:w="0" w:type="auto"/>
            <w:vAlign w:val="center"/>
          </w:tcPr>
          <w:p w14:paraId="3431AF84" w14:textId="77777777" w:rsidR="00EE6BA6" w:rsidRPr="008A20C5" w:rsidRDefault="00EE6BA6" w:rsidP="0046569E">
            <w:pPr>
              <w:rPr>
                <w:sz w:val="20"/>
                <w:szCs w:val="20"/>
              </w:rPr>
            </w:pPr>
            <w:r>
              <w:rPr>
                <w:sz w:val="20"/>
                <w:szCs w:val="20"/>
              </w:rPr>
              <w:t>Confidential</w:t>
            </w:r>
          </w:p>
        </w:tc>
        <w:tc>
          <w:tcPr>
            <w:tcW w:w="0" w:type="auto"/>
            <w:vAlign w:val="center"/>
          </w:tcPr>
          <w:p w14:paraId="71271BC3" w14:textId="0C2CF10A" w:rsidR="00EE6BA6" w:rsidRPr="008A20C5" w:rsidRDefault="00547B96" w:rsidP="0046569E">
            <w:pPr>
              <w:rPr>
                <w:sz w:val="20"/>
                <w:szCs w:val="20"/>
              </w:rPr>
            </w:pPr>
            <w:r>
              <w:rPr>
                <w:sz w:val="20"/>
                <w:szCs w:val="20"/>
              </w:rPr>
              <w:t>No null values, No missing values</w:t>
            </w:r>
          </w:p>
        </w:tc>
      </w:tr>
      <w:tr w:rsidR="00EE6BA6" w:rsidRPr="008A20C5" w14:paraId="2FF06C7B" w14:textId="77777777" w:rsidTr="0046569E">
        <w:trPr>
          <w:trHeight w:val="471"/>
        </w:trPr>
        <w:tc>
          <w:tcPr>
            <w:tcW w:w="0" w:type="auto"/>
            <w:vAlign w:val="center"/>
          </w:tcPr>
          <w:p w14:paraId="1A2DB7C8" w14:textId="4D08BEBA" w:rsidR="00EE6BA6" w:rsidRPr="008A20C5" w:rsidRDefault="00C2498E" w:rsidP="0046569E">
            <w:pPr>
              <w:rPr>
                <w:sz w:val="20"/>
                <w:szCs w:val="20"/>
              </w:rPr>
            </w:pPr>
            <w:ins w:id="1269" w:author="Gifil George" w:date="2020-08-22T18:03:00Z">
              <w:r w:rsidRPr="00C2498E">
                <w:rPr>
                  <w:sz w:val="20"/>
                  <w:szCs w:val="20"/>
                </w:rPr>
                <w:t xml:space="preserve">radio_site_type         </w:t>
              </w:r>
            </w:ins>
            <w:del w:id="1270" w:author="Gifil George" w:date="2020-08-22T18:03:00Z">
              <w:r w:rsidR="00EE6BA6" w:rsidDel="00C2498E">
                <w:rPr>
                  <w:sz w:val="20"/>
                  <w:szCs w:val="20"/>
                </w:rPr>
                <w:delText>radio_site_type</w:delText>
              </w:r>
            </w:del>
          </w:p>
        </w:tc>
        <w:tc>
          <w:tcPr>
            <w:tcW w:w="0" w:type="auto"/>
            <w:vAlign w:val="center"/>
          </w:tcPr>
          <w:p w14:paraId="66F037D7" w14:textId="77777777" w:rsidR="00EE6BA6" w:rsidRPr="008A20C5" w:rsidRDefault="00EE6BA6" w:rsidP="0046569E">
            <w:pPr>
              <w:rPr>
                <w:sz w:val="20"/>
                <w:szCs w:val="20"/>
              </w:rPr>
            </w:pPr>
            <w:r w:rsidRPr="008A20C5">
              <w:rPr>
                <w:sz w:val="20"/>
                <w:szCs w:val="20"/>
              </w:rPr>
              <w:t>String</w:t>
            </w:r>
          </w:p>
        </w:tc>
        <w:tc>
          <w:tcPr>
            <w:tcW w:w="0" w:type="auto"/>
            <w:vAlign w:val="center"/>
          </w:tcPr>
          <w:p w14:paraId="289B182F" w14:textId="77777777" w:rsidR="00EE6BA6" w:rsidRPr="008A20C5" w:rsidRDefault="00EE6BA6" w:rsidP="0046569E">
            <w:pPr>
              <w:rPr>
                <w:sz w:val="20"/>
                <w:szCs w:val="20"/>
              </w:rPr>
            </w:pPr>
            <w:r>
              <w:rPr>
                <w:sz w:val="20"/>
                <w:szCs w:val="20"/>
              </w:rPr>
              <w:t>Confidential</w:t>
            </w:r>
          </w:p>
        </w:tc>
        <w:tc>
          <w:tcPr>
            <w:tcW w:w="0" w:type="auto"/>
            <w:vAlign w:val="center"/>
          </w:tcPr>
          <w:p w14:paraId="60FB9E2F" w14:textId="181E570B" w:rsidR="00EE6BA6" w:rsidRPr="008A20C5" w:rsidRDefault="00547B96" w:rsidP="0046569E">
            <w:pPr>
              <w:rPr>
                <w:sz w:val="20"/>
                <w:szCs w:val="20"/>
              </w:rPr>
            </w:pPr>
            <w:r>
              <w:rPr>
                <w:sz w:val="20"/>
                <w:szCs w:val="20"/>
              </w:rPr>
              <w:t>No null values, No missing values</w:t>
            </w:r>
          </w:p>
        </w:tc>
      </w:tr>
      <w:tr w:rsidR="00EE6BA6" w:rsidRPr="008A20C5" w14:paraId="3DD63DCC" w14:textId="77777777" w:rsidTr="0046569E">
        <w:trPr>
          <w:trHeight w:val="471"/>
        </w:trPr>
        <w:tc>
          <w:tcPr>
            <w:tcW w:w="0" w:type="auto"/>
            <w:vAlign w:val="center"/>
          </w:tcPr>
          <w:p w14:paraId="357E8ABE" w14:textId="3F6994DC" w:rsidR="00EE6BA6" w:rsidRPr="008A20C5" w:rsidRDefault="00C2498E" w:rsidP="0046569E">
            <w:pPr>
              <w:rPr>
                <w:sz w:val="20"/>
                <w:szCs w:val="20"/>
              </w:rPr>
            </w:pPr>
            <w:ins w:id="1271" w:author="Gifil George" w:date="2020-08-22T18:04:00Z">
              <w:r w:rsidRPr="00C2498E">
                <w:rPr>
                  <w:sz w:val="20"/>
                  <w:szCs w:val="20"/>
                </w:rPr>
                <w:t xml:space="preserve">region                  </w:t>
              </w:r>
            </w:ins>
            <w:del w:id="1272" w:author="Gifil George" w:date="2020-08-22T18:04:00Z">
              <w:r w:rsidR="00EE6BA6" w:rsidDel="00C2498E">
                <w:rPr>
                  <w:sz w:val="20"/>
                  <w:szCs w:val="20"/>
                </w:rPr>
                <w:delText>region</w:delText>
              </w:r>
            </w:del>
          </w:p>
        </w:tc>
        <w:tc>
          <w:tcPr>
            <w:tcW w:w="0" w:type="auto"/>
            <w:vAlign w:val="center"/>
          </w:tcPr>
          <w:p w14:paraId="529D6F9E" w14:textId="66FCD082" w:rsidR="00EE6BA6" w:rsidRPr="008A20C5" w:rsidRDefault="00C2498E" w:rsidP="0046569E">
            <w:pPr>
              <w:rPr>
                <w:sz w:val="20"/>
                <w:szCs w:val="20"/>
              </w:rPr>
            </w:pPr>
            <w:ins w:id="1273" w:author="Gifil George" w:date="2020-08-22T18:06:00Z">
              <w:r w:rsidRPr="008A20C5">
                <w:rPr>
                  <w:sz w:val="20"/>
                  <w:szCs w:val="20"/>
                </w:rPr>
                <w:t>String</w:t>
              </w:r>
            </w:ins>
            <w:del w:id="1274" w:author="Gifil George" w:date="2020-08-22T18:06:00Z">
              <w:r w:rsidR="00EE6BA6" w:rsidDel="00C2498E">
                <w:rPr>
                  <w:sz w:val="20"/>
                  <w:szCs w:val="20"/>
                </w:rPr>
                <w:delText>integer</w:delText>
              </w:r>
            </w:del>
          </w:p>
        </w:tc>
        <w:tc>
          <w:tcPr>
            <w:tcW w:w="0" w:type="auto"/>
            <w:vAlign w:val="center"/>
          </w:tcPr>
          <w:p w14:paraId="7CCFDD02" w14:textId="77777777" w:rsidR="00EE6BA6" w:rsidRPr="008A20C5" w:rsidRDefault="00EE6BA6" w:rsidP="0046569E">
            <w:pPr>
              <w:rPr>
                <w:sz w:val="20"/>
                <w:szCs w:val="20"/>
              </w:rPr>
            </w:pPr>
            <w:r>
              <w:rPr>
                <w:sz w:val="20"/>
                <w:szCs w:val="20"/>
              </w:rPr>
              <w:t>Confidential</w:t>
            </w:r>
          </w:p>
        </w:tc>
        <w:tc>
          <w:tcPr>
            <w:tcW w:w="0" w:type="auto"/>
            <w:vAlign w:val="center"/>
          </w:tcPr>
          <w:p w14:paraId="4D5E830C" w14:textId="51A0E038" w:rsidR="00EE6BA6" w:rsidRPr="008A20C5" w:rsidRDefault="00547B96" w:rsidP="0046569E">
            <w:pPr>
              <w:rPr>
                <w:sz w:val="20"/>
                <w:szCs w:val="20"/>
              </w:rPr>
            </w:pPr>
            <w:r>
              <w:rPr>
                <w:sz w:val="20"/>
                <w:szCs w:val="20"/>
              </w:rPr>
              <w:t>No null values, No missing values</w:t>
            </w:r>
          </w:p>
        </w:tc>
      </w:tr>
      <w:tr w:rsidR="00EE6BA6" w:rsidRPr="008A20C5" w14:paraId="784EF9F3" w14:textId="77777777" w:rsidTr="0046569E">
        <w:trPr>
          <w:trHeight w:val="471"/>
        </w:trPr>
        <w:tc>
          <w:tcPr>
            <w:tcW w:w="0" w:type="auto"/>
            <w:vAlign w:val="center"/>
          </w:tcPr>
          <w:p w14:paraId="21300FC1" w14:textId="615988C8" w:rsidR="00EE6BA6" w:rsidRDefault="00C2498E" w:rsidP="00EE6BA6">
            <w:pPr>
              <w:rPr>
                <w:sz w:val="20"/>
                <w:szCs w:val="20"/>
              </w:rPr>
            </w:pPr>
            <w:ins w:id="1275" w:author="Gifil George" w:date="2020-08-22T18:04:00Z">
              <w:r w:rsidRPr="00C2498E">
                <w:rPr>
                  <w:sz w:val="20"/>
                  <w:szCs w:val="20"/>
                </w:rPr>
                <w:t xml:space="preserve">physical_site_status    </w:t>
              </w:r>
            </w:ins>
            <w:del w:id="1276" w:author="Gifil George" w:date="2020-08-22T18:04:00Z">
              <w:r w:rsidR="00EE6BA6" w:rsidDel="00C2498E">
                <w:rPr>
                  <w:sz w:val="20"/>
                  <w:szCs w:val="20"/>
                </w:rPr>
                <w:delText>Physical_site_status</w:delText>
              </w:r>
            </w:del>
          </w:p>
        </w:tc>
        <w:tc>
          <w:tcPr>
            <w:tcW w:w="0" w:type="auto"/>
            <w:vAlign w:val="center"/>
          </w:tcPr>
          <w:p w14:paraId="4BD92DB6" w14:textId="0304FF30" w:rsidR="00EE6BA6" w:rsidRDefault="00EE6BA6" w:rsidP="00EE6BA6">
            <w:pPr>
              <w:rPr>
                <w:sz w:val="20"/>
                <w:szCs w:val="20"/>
              </w:rPr>
            </w:pPr>
            <w:r w:rsidRPr="008A20C5">
              <w:rPr>
                <w:sz w:val="20"/>
                <w:szCs w:val="20"/>
              </w:rPr>
              <w:t>String</w:t>
            </w:r>
          </w:p>
        </w:tc>
        <w:tc>
          <w:tcPr>
            <w:tcW w:w="0" w:type="auto"/>
            <w:vAlign w:val="center"/>
          </w:tcPr>
          <w:p w14:paraId="65BB8DB6" w14:textId="71BE80CB" w:rsidR="00EE6BA6" w:rsidRDefault="00EE6BA6" w:rsidP="00EE6BA6">
            <w:pPr>
              <w:rPr>
                <w:sz w:val="20"/>
                <w:szCs w:val="20"/>
              </w:rPr>
            </w:pPr>
            <w:r>
              <w:rPr>
                <w:sz w:val="20"/>
                <w:szCs w:val="20"/>
              </w:rPr>
              <w:t>Confidential</w:t>
            </w:r>
          </w:p>
        </w:tc>
        <w:tc>
          <w:tcPr>
            <w:tcW w:w="0" w:type="auto"/>
            <w:vAlign w:val="center"/>
          </w:tcPr>
          <w:p w14:paraId="67385CDA" w14:textId="18D13EAB" w:rsidR="00EE6BA6" w:rsidRDefault="00547B96" w:rsidP="00EE6BA6">
            <w:pPr>
              <w:rPr>
                <w:sz w:val="20"/>
                <w:szCs w:val="20"/>
              </w:rPr>
            </w:pPr>
            <w:r>
              <w:rPr>
                <w:sz w:val="20"/>
                <w:szCs w:val="20"/>
              </w:rPr>
              <w:t>No null values, No missing values</w:t>
            </w:r>
          </w:p>
        </w:tc>
      </w:tr>
      <w:tr w:rsidR="00EE6BA6" w:rsidRPr="008A20C5" w14:paraId="4853C2B8" w14:textId="77777777" w:rsidTr="0046569E">
        <w:trPr>
          <w:trHeight w:val="471"/>
        </w:trPr>
        <w:tc>
          <w:tcPr>
            <w:tcW w:w="0" w:type="auto"/>
            <w:vAlign w:val="center"/>
          </w:tcPr>
          <w:p w14:paraId="7F67207A" w14:textId="77E33598" w:rsidR="00EE6BA6" w:rsidRDefault="00C2498E" w:rsidP="00EE6BA6">
            <w:pPr>
              <w:rPr>
                <w:sz w:val="20"/>
                <w:szCs w:val="20"/>
              </w:rPr>
            </w:pPr>
            <w:ins w:id="1277" w:author="Gifil George" w:date="2020-08-22T18:04:00Z">
              <w:r w:rsidRPr="00C2498E">
                <w:rPr>
                  <w:sz w:val="20"/>
                  <w:szCs w:val="20"/>
                </w:rPr>
                <w:t xml:space="preserve">2g_status               </w:t>
              </w:r>
            </w:ins>
            <w:del w:id="1278" w:author="Gifil George" w:date="2020-08-22T18:04:00Z">
              <w:r w:rsidR="00EE6BA6" w:rsidDel="00C2498E">
                <w:rPr>
                  <w:sz w:val="20"/>
                  <w:szCs w:val="20"/>
                </w:rPr>
                <w:delText>2g_status</w:delText>
              </w:r>
            </w:del>
          </w:p>
        </w:tc>
        <w:tc>
          <w:tcPr>
            <w:tcW w:w="0" w:type="auto"/>
            <w:vAlign w:val="center"/>
          </w:tcPr>
          <w:p w14:paraId="3255EBBF" w14:textId="709D65B4" w:rsidR="00EE6BA6" w:rsidRDefault="00EE6BA6" w:rsidP="00EE6BA6">
            <w:pPr>
              <w:rPr>
                <w:sz w:val="20"/>
                <w:szCs w:val="20"/>
              </w:rPr>
            </w:pPr>
            <w:r w:rsidRPr="008A20C5">
              <w:rPr>
                <w:sz w:val="20"/>
                <w:szCs w:val="20"/>
              </w:rPr>
              <w:t>String</w:t>
            </w:r>
          </w:p>
        </w:tc>
        <w:tc>
          <w:tcPr>
            <w:tcW w:w="0" w:type="auto"/>
            <w:vAlign w:val="center"/>
          </w:tcPr>
          <w:p w14:paraId="2541C8F1" w14:textId="61539A42" w:rsidR="00EE6BA6" w:rsidRDefault="00EE6BA6" w:rsidP="00EE6BA6">
            <w:pPr>
              <w:rPr>
                <w:sz w:val="20"/>
                <w:szCs w:val="20"/>
              </w:rPr>
            </w:pPr>
            <w:r>
              <w:rPr>
                <w:sz w:val="20"/>
                <w:szCs w:val="20"/>
              </w:rPr>
              <w:t>Confidential</w:t>
            </w:r>
          </w:p>
        </w:tc>
        <w:tc>
          <w:tcPr>
            <w:tcW w:w="0" w:type="auto"/>
            <w:vAlign w:val="center"/>
          </w:tcPr>
          <w:p w14:paraId="67C6951F" w14:textId="618B7317" w:rsidR="00EE6BA6" w:rsidRDefault="00547B96" w:rsidP="00EE6BA6">
            <w:pPr>
              <w:rPr>
                <w:sz w:val="20"/>
                <w:szCs w:val="20"/>
              </w:rPr>
            </w:pPr>
            <w:r>
              <w:rPr>
                <w:sz w:val="20"/>
                <w:szCs w:val="20"/>
              </w:rPr>
              <w:t>No null values, No missing values</w:t>
            </w:r>
          </w:p>
        </w:tc>
      </w:tr>
      <w:tr w:rsidR="00EE6BA6" w:rsidRPr="008A20C5" w14:paraId="1B4BF503" w14:textId="77777777" w:rsidTr="0046569E">
        <w:trPr>
          <w:trHeight w:val="471"/>
        </w:trPr>
        <w:tc>
          <w:tcPr>
            <w:tcW w:w="0" w:type="auto"/>
            <w:vAlign w:val="center"/>
          </w:tcPr>
          <w:p w14:paraId="509303DA" w14:textId="11AF178B" w:rsidR="00EE6BA6" w:rsidRDefault="00C2498E" w:rsidP="00EE6BA6">
            <w:pPr>
              <w:rPr>
                <w:sz w:val="20"/>
                <w:szCs w:val="20"/>
              </w:rPr>
            </w:pPr>
            <w:ins w:id="1279" w:author="Gifil George" w:date="2020-08-22T18:04:00Z">
              <w:r w:rsidRPr="00C2498E">
                <w:rPr>
                  <w:sz w:val="20"/>
                  <w:szCs w:val="20"/>
                </w:rPr>
                <w:t xml:space="preserve">3g_service_status       </w:t>
              </w:r>
            </w:ins>
            <w:del w:id="1280" w:author="Gifil George" w:date="2020-08-22T18:04:00Z">
              <w:r w:rsidR="00EE6BA6" w:rsidDel="00C2498E">
                <w:rPr>
                  <w:sz w:val="20"/>
                  <w:szCs w:val="20"/>
                </w:rPr>
                <w:delText>3g_service_status</w:delText>
              </w:r>
            </w:del>
          </w:p>
        </w:tc>
        <w:tc>
          <w:tcPr>
            <w:tcW w:w="0" w:type="auto"/>
            <w:vAlign w:val="center"/>
          </w:tcPr>
          <w:p w14:paraId="33079225" w14:textId="61529224" w:rsidR="00EE6BA6" w:rsidRDefault="00EE6BA6" w:rsidP="00EE6BA6">
            <w:pPr>
              <w:rPr>
                <w:sz w:val="20"/>
                <w:szCs w:val="20"/>
              </w:rPr>
            </w:pPr>
            <w:r w:rsidRPr="008A20C5">
              <w:rPr>
                <w:sz w:val="20"/>
                <w:szCs w:val="20"/>
              </w:rPr>
              <w:t>String</w:t>
            </w:r>
          </w:p>
        </w:tc>
        <w:tc>
          <w:tcPr>
            <w:tcW w:w="0" w:type="auto"/>
            <w:vAlign w:val="center"/>
          </w:tcPr>
          <w:p w14:paraId="447E6803" w14:textId="37BD4672" w:rsidR="00EE6BA6" w:rsidRDefault="00EE6BA6" w:rsidP="00EE6BA6">
            <w:pPr>
              <w:rPr>
                <w:sz w:val="20"/>
                <w:szCs w:val="20"/>
              </w:rPr>
            </w:pPr>
            <w:r>
              <w:rPr>
                <w:sz w:val="20"/>
                <w:szCs w:val="20"/>
              </w:rPr>
              <w:t>Confidential</w:t>
            </w:r>
          </w:p>
        </w:tc>
        <w:tc>
          <w:tcPr>
            <w:tcW w:w="0" w:type="auto"/>
            <w:vAlign w:val="center"/>
          </w:tcPr>
          <w:p w14:paraId="40691B5F" w14:textId="32CBD56A" w:rsidR="00EE6BA6" w:rsidRDefault="00547B96" w:rsidP="00EE6BA6">
            <w:pPr>
              <w:rPr>
                <w:sz w:val="20"/>
                <w:szCs w:val="20"/>
              </w:rPr>
            </w:pPr>
            <w:r>
              <w:rPr>
                <w:sz w:val="20"/>
                <w:szCs w:val="20"/>
              </w:rPr>
              <w:t>No null values, No missing values</w:t>
            </w:r>
          </w:p>
        </w:tc>
      </w:tr>
      <w:tr w:rsidR="00EE6BA6" w:rsidRPr="008A20C5" w14:paraId="412AB0FB" w14:textId="77777777" w:rsidTr="0046569E">
        <w:trPr>
          <w:trHeight w:val="471"/>
        </w:trPr>
        <w:tc>
          <w:tcPr>
            <w:tcW w:w="0" w:type="auto"/>
            <w:vAlign w:val="center"/>
          </w:tcPr>
          <w:p w14:paraId="37B600C6" w14:textId="496ABF43" w:rsidR="00EE6BA6" w:rsidRDefault="00C2498E" w:rsidP="00EE6BA6">
            <w:pPr>
              <w:rPr>
                <w:sz w:val="20"/>
                <w:szCs w:val="20"/>
              </w:rPr>
            </w:pPr>
            <w:ins w:id="1281" w:author="Gifil George" w:date="2020-08-22T18:04:00Z">
              <w:r w:rsidRPr="00C2498E">
                <w:rPr>
                  <w:sz w:val="20"/>
                  <w:szCs w:val="20"/>
                </w:rPr>
                <w:t xml:space="preserve">lte_fdd_service_status  </w:t>
              </w:r>
            </w:ins>
            <w:del w:id="1282" w:author="Gifil George" w:date="2020-08-22T18:04:00Z">
              <w:r w:rsidR="00EE6BA6" w:rsidDel="00C2498E">
                <w:rPr>
                  <w:sz w:val="20"/>
                  <w:szCs w:val="20"/>
                </w:rPr>
                <w:delText>Lte_fdd_service_status</w:delText>
              </w:r>
            </w:del>
          </w:p>
        </w:tc>
        <w:tc>
          <w:tcPr>
            <w:tcW w:w="0" w:type="auto"/>
            <w:vAlign w:val="center"/>
          </w:tcPr>
          <w:p w14:paraId="5C486E51" w14:textId="30FE11D7" w:rsidR="00EE6BA6" w:rsidRDefault="00EE6BA6" w:rsidP="00EE6BA6">
            <w:pPr>
              <w:rPr>
                <w:sz w:val="20"/>
                <w:szCs w:val="20"/>
              </w:rPr>
            </w:pPr>
            <w:r w:rsidRPr="008A20C5">
              <w:rPr>
                <w:sz w:val="20"/>
                <w:szCs w:val="20"/>
              </w:rPr>
              <w:t>String</w:t>
            </w:r>
          </w:p>
        </w:tc>
        <w:tc>
          <w:tcPr>
            <w:tcW w:w="0" w:type="auto"/>
            <w:vAlign w:val="center"/>
          </w:tcPr>
          <w:p w14:paraId="61BCF0B7" w14:textId="1DFF3701" w:rsidR="00EE6BA6" w:rsidRDefault="00EE6BA6" w:rsidP="00EE6BA6">
            <w:pPr>
              <w:rPr>
                <w:sz w:val="20"/>
                <w:szCs w:val="20"/>
              </w:rPr>
            </w:pPr>
            <w:r>
              <w:rPr>
                <w:sz w:val="20"/>
                <w:szCs w:val="20"/>
              </w:rPr>
              <w:t>Confidential</w:t>
            </w:r>
          </w:p>
        </w:tc>
        <w:tc>
          <w:tcPr>
            <w:tcW w:w="0" w:type="auto"/>
            <w:vAlign w:val="center"/>
          </w:tcPr>
          <w:p w14:paraId="286B8DC6" w14:textId="00A11DD0" w:rsidR="00EE6BA6" w:rsidRDefault="00547B96" w:rsidP="00EE6BA6">
            <w:pPr>
              <w:rPr>
                <w:sz w:val="20"/>
                <w:szCs w:val="20"/>
              </w:rPr>
            </w:pPr>
            <w:r>
              <w:rPr>
                <w:sz w:val="20"/>
                <w:szCs w:val="20"/>
              </w:rPr>
              <w:t>No null values, No missing values</w:t>
            </w:r>
          </w:p>
        </w:tc>
      </w:tr>
      <w:tr w:rsidR="00EE6BA6" w:rsidRPr="008A20C5" w14:paraId="45171BCC" w14:textId="77777777" w:rsidTr="0046569E">
        <w:trPr>
          <w:trHeight w:val="471"/>
        </w:trPr>
        <w:tc>
          <w:tcPr>
            <w:tcW w:w="0" w:type="auto"/>
            <w:vAlign w:val="center"/>
          </w:tcPr>
          <w:p w14:paraId="3B6D2699" w14:textId="69E18723" w:rsidR="00EE6BA6" w:rsidRDefault="00C2498E" w:rsidP="00EE6BA6">
            <w:pPr>
              <w:rPr>
                <w:sz w:val="20"/>
                <w:szCs w:val="20"/>
              </w:rPr>
            </w:pPr>
            <w:ins w:id="1283" w:author="Gifil George" w:date="2020-08-22T18:05:00Z">
              <w:r w:rsidRPr="00C2498E">
                <w:rPr>
                  <w:sz w:val="20"/>
                  <w:szCs w:val="20"/>
                </w:rPr>
                <w:t xml:space="preserve">bts_type_current        </w:t>
              </w:r>
            </w:ins>
            <w:del w:id="1284" w:author="Gifil George" w:date="2020-08-22T18:05:00Z">
              <w:r w:rsidR="00EE6BA6" w:rsidDel="00C2498E">
                <w:rPr>
                  <w:sz w:val="20"/>
                  <w:szCs w:val="20"/>
                </w:rPr>
                <w:delText>Bts_type_current</w:delText>
              </w:r>
            </w:del>
          </w:p>
        </w:tc>
        <w:tc>
          <w:tcPr>
            <w:tcW w:w="0" w:type="auto"/>
            <w:vAlign w:val="center"/>
          </w:tcPr>
          <w:p w14:paraId="656E9D36" w14:textId="12073D82" w:rsidR="00EE6BA6" w:rsidRDefault="00EE6BA6" w:rsidP="00EE6BA6">
            <w:pPr>
              <w:rPr>
                <w:sz w:val="20"/>
                <w:szCs w:val="20"/>
              </w:rPr>
            </w:pPr>
            <w:r w:rsidRPr="008A20C5">
              <w:rPr>
                <w:sz w:val="20"/>
                <w:szCs w:val="20"/>
              </w:rPr>
              <w:t>String</w:t>
            </w:r>
          </w:p>
        </w:tc>
        <w:tc>
          <w:tcPr>
            <w:tcW w:w="0" w:type="auto"/>
            <w:vAlign w:val="center"/>
          </w:tcPr>
          <w:p w14:paraId="5F921474" w14:textId="3ACF6B69" w:rsidR="00EE6BA6" w:rsidRDefault="00EE6BA6" w:rsidP="00EE6BA6">
            <w:pPr>
              <w:rPr>
                <w:sz w:val="20"/>
                <w:szCs w:val="20"/>
              </w:rPr>
            </w:pPr>
            <w:r>
              <w:rPr>
                <w:sz w:val="20"/>
                <w:szCs w:val="20"/>
              </w:rPr>
              <w:t>Confidential</w:t>
            </w:r>
          </w:p>
        </w:tc>
        <w:tc>
          <w:tcPr>
            <w:tcW w:w="0" w:type="auto"/>
            <w:vAlign w:val="center"/>
          </w:tcPr>
          <w:p w14:paraId="02279F4E" w14:textId="0ED65245" w:rsidR="00EE6BA6" w:rsidRDefault="00547B96" w:rsidP="00EE6BA6">
            <w:pPr>
              <w:rPr>
                <w:sz w:val="20"/>
                <w:szCs w:val="20"/>
              </w:rPr>
            </w:pPr>
            <w:r>
              <w:rPr>
                <w:sz w:val="20"/>
                <w:szCs w:val="20"/>
              </w:rPr>
              <w:t>No null values, No missing values</w:t>
            </w:r>
          </w:p>
        </w:tc>
      </w:tr>
      <w:tr w:rsidR="00EE6BA6" w:rsidRPr="008A20C5" w14:paraId="4B5D32B6" w14:textId="77777777" w:rsidTr="0046569E">
        <w:trPr>
          <w:trHeight w:val="471"/>
        </w:trPr>
        <w:tc>
          <w:tcPr>
            <w:tcW w:w="0" w:type="auto"/>
            <w:vAlign w:val="center"/>
          </w:tcPr>
          <w:p w14:paraId="6631087A" w14:textId="5C4B44F9" w:rsidR="00EE6BA6" w:rsidRDefault="00C2498E" w:rsidP="00EE6BA6">
            <w:pPr>
              <w:rPr>
                <w:sz w:val="20"/>
                <w:szCs w:val="20"/>
              </w:rPr>
            </w:pPr>
            <w:ins w:id="1285" w:author="Gifil George" w:date="2020-08-22T18:05:00Z">
              <w:r w:rsidRPr="00C2498E">
                <w:rPr>
                  <w:sz w:val="20"/>
                  <w:szCs w:val="20"/>
                </w:rPr>
                <w:t xml:space="preserve">support_height          </w:t>
              </w:r>
            </w:ins>
            <w:del w:id="1286" w:author="Gifil George" w:date="2020-08-22T18:05:00Z">
              <w:r w:rsidR="00EE6BA6" w:rsidDel="00C2498E">
                <w:rPr>
                  <w:sz w:val="20"/>
                  <w:szCs w:val="20"/>
                </w:rPr>
                <w:delText>Support_height</w:delText>
              </w:r>
            </w:del>
          </w:p>
        </w:tc>
        <w:tc>
          <w:tcPr>
            <w:tcW w:w="0" w:type="auto"/>
            <w:vAlign w:val="center"/>
          </w:tcPr>
          <w:p w14:paraId="021F17F3" w14:textId="542A4172" w:rsidR="00EE6BA6" w:rsidRDefault="00EE6BA6" w:rsidP="00EE6BA6">
            <w:pPr>
              <w:rPr>
                <w:sz w:val="20"/>
                <w:szCs w:val="20"/>
              </w:rPr>
            </w:pPr>
            <w:r w:rsidRPr="008A20C5">
              <w:rPr>
                <w:sz w:val="20"/>
                <w:szCs w:val="20"/>
              </w:rPr>
              <w:t>String</w:t>
            </w:r>
          </w:p>
        </w:tc>
        <w:tc>
          <w:tcPr>
            <w:tcW w:w="0" w:type="auto"/>
            <w:vAlign w:val="center"/>
          </w:tcPr>
          <w:p w14:paraId="7DE680C4" w14:textId="741D91F2" w:rsidR="00EE6BA6" w:rsidRDefault="00EE6BA6" w:rsidP="00EE6BA6">
            <w:pPr>
              <w:rPr>
                <w:sz w:val="20"/>
                <w:szCs w:val="20"/>
              </w:rPr>
            </w:pPr>
            <w:r>
              <w:rPr>
                <w:sz w:val="20"/>
                <w:szCs w:val="20"/>
              </w:rPr>
              <w:t>Confidential</w:t>
            </w:r>
          </w:p>
        </w:tc>
        <w:tc>
          <w:tcPr>
            <w:tcW w:w="0" w:type="auto"/>
            <w:vAlign w:val="center"/>
          </w:tcPr>
          <w:p w14:paraId="0EE6E7F4" w14:textId="6CE968DF" w:rsidR="00EE6BA6" w:rsidRDefault="00547B96" w:rsidP="00EE6BA6">
            <w:pPr>
              <w:rPr>
                <w:sz w:val="20"/>
                <w:szCs w:val="20"/>
              </w:rPr>
            </w:pPr>
            <w:r>
              <w:rPr>
                <w:sz w:val="20"/>
                <w:szCs w:val="20"/>
              </w:rPr>
              <w:t>No null values, No missing values</w:t>
            </w:r>
          </w:p>
        </w:tc>
      </w:tr>
      <w:tr w:rsidR="00EE6BA6" w:rsidRPr="008A20C5" w14:paraId="725A5C64" w14:textId="77777777" w:rsidTr="0046569E">
        <w:trPr>
          <w:trHeight w:val="471"/>
        </w:trPr>
        <w:tc>
          <w:tcPr>
            <w:tcW w:w="0" w:type="auto"/>
            <w:vAlign w:val="center"/>
          </w:tcPr>
          <w:p w14:paraId="4A0E25DA" w14:textId="047B62BD" w:rsidR="00EE6BA6" w:rsidRDefault="00C2498E" w:rsidP="00EE6BA6">
            <w:pPr>
              <w:rPr>
                <w:sz w:val="20"/>
                <w:szCs w:val="20"/>
              </w:rPr>
            </w:pPr>
            <w:ins w:id="1287" w:author="Gifil George" w:date="2020-08-22T18:05:00Z">
              <w:r w:rsidRPr="00C2498E">
                <w:rPr>
                  <w:sz w:val="20"/>
                  <w:szCs w:val="20"/>
                </w:rPr>
                <w:t xml:space="preserve">support_type            </w:t>
              </w:r>
            </w:ins>
            <w:del w:id="1288" w:author="Gifil George" w:date="2020-08-22T18:05:00Z">
              <w:r w:rsidR="00EE6BA6" w:rsidDel="00C2498E">
                <w:rPr>
                  <w:sz w:val="20"/>
                  <w:szCs w:val="20"/>
                </w:rPr>
                <w:delText>Support_type</w:delText>
              </w:r>
            </w:del>
          </w:p>
        </w:tc>
        <w:tc>
          <w:tcPr>
            <w:tcW w:w="0" w:type="auto"/>
            <w:vAlign w:val="center"/>
          </w:tcPr>
          <w:p w14:paraId="1BCEF9EF" w14:textId="226718DA" w:rsidR="00EE6BA6" w:rsidRDefault="00EE6BA6" w:rsidP="00EE6BA6">
            <w:pPr>
              <w:rPr>
                <w:sz w:val="20"/>
                <w:szCs w:val="20"/>
              </w:rPr>
            </w:pPr>
            <w:r w:rsidRPr="008A20C5">
              <w:rPr>
                <w:sz w:val="20"/>
                <w:szCs w:val="20"/>
              </w:rPr>
              <w:t>String</w:t>
            </w:r>
          </w:p>
        </w:tc>
        <w:tc>
          <w:tcPr>
            <w:tcW w:w="0" w:type="auto"/>
            <w:vAlign w:val="center"/>
          </w:tcPr>
          <w:p w14:paraId="6E570237" w14:textId="68313A1C" w:rsidR="00EE6BA6" w:rsidRDefault="00EE6BA6" w:rsidP="00EE6BA6">
            <w:pPr>
              <w:rPr>
                <w:sz w:val="20"/>
                <w:szCs w:val="20"/>
              </w:rPr>
            </w:pPr>
            <w:r>
              <w:rPr>
                <w:sz w:val="20"/>
                <w:szCs w:val="20"/>
              </w:rPr>
              <w:t>Confidential</w:t>
            </w:r>
          </w:p>
        </w:tc>
        <w:tc>
          <w:tcPr>
            <w:tcW w:w="0" w:type="auto"/>
            <w:vAlign w:val="center"/>
          </w:tcPr>
          <w:p w14:paraId="1AFCE142" w14:textId="4B601C6B" w:rsidR="00EE6BA6" w:rsidRDefault="00547B96" w:rsidP="00EE6BA6">
            <w:pPr>
              <w:rPr>
                <w:sz w:val="20"/>
                <w:szCs w:val="20"/>
              </w:rPr>
            </w:pPr>
            <w:r>
              <w:rPr>
                <w:sz w:val="20"/>
                <w:szCs w:val="20"/>
              </w:rPr>
              <w:t>No null values, No missing values</w:t>
            </w:r>
          </w:p>
        </w:tc>
      </w:tr>
      <w:tr w:rsidR="00EE6BA6" w:rsidRPr="008A20C5" w14:paraId="60C7B90A" w14:textId="77777777" w:rsidTr="0046569E">
        <w:trPr>
          <w:trHeight w:val="471"/>
        </w:trPr>
        <w:tc>
          <w:tcPr>
            <w:tcW w:w="0" w:type="auto"/>
            <w:vAlign w:val="center"/>
          </w:tcPr>
          <w:p w14:paraId="7FCC3447" w14:textId="3818D2C1" w:rsidR="00EE6BA6" w:rsidRDefault="00C2498E" w:rsidP="00EE6BA6">
            <w:pPr>
              <w:rPr>
                <w:sz w:val="20"/>
                <w:szCs w:val="20"/>
              </w:rPr>
            </w:pPr>
            <w:ins w:id="1289" w:author="Gifil George" w:date="2020-08-22T18:05:00Z">
              <w:r w:rsidRPr="00C2498E">
                <w:rPr>
                  <w:sz w:val="20"/>
                  <w:szCs w:val="20"/>
                </w:rPr>
                <w:t xml:space="preserve">physical_on_air_date    </w:t>
              </w:r>
            </w:ins>
            <w:del w:id="1290" w:author="Gifil George" w:date="2020-08-22T18:05:00Z">
              <w:r w:rsidR="00EE6BA6" w:rsidDel="00C2498E">
                <w:rPr>
                  <w:sz w:val="20"/>
                  <w:szCs w:val="20"/>
                </w:rPr>
                <w:delText>Physical_on_air_date</w:delText>
              </w:r>
            </w:del>
          </w:p>
        </w:tc>
        <w:tc>
          <w:tcPr>
            <w:tcW w:w="0" w:type="auto"/>
            <w:vAlign w:val="center"/>
          </w:tcPr>
          <w:p w14:paraId="57FE79D5" w14:textId="7347C903" w:rsidR="00EE6BA6" w:rsidRDefault="00C2498E" w:rsidP="00EE6BA6">
            <w:pPr>
              <w:rPr>
                <w:sz w:val="20"/>
                <w:szCs w:val="20"/>
              </w:rPr>
            </w:pPr>
            <w:ins w:id="1291" w:author="Gifil George" w:date="2020-08-22T18:06:00Z">
              <w:r w:rsidRPr="008A20C5">
                <w:rPr>
                  <w:sz w:val="20"/>
                  <w:szCs w:val="20"/>
                </w:rPr>
                <w:t>String</w:t>
              </w:r>
            </w:ins>
            <w:del w:id="1292" w:author="Gifil George" w:date="2020-08-22T18:06:00Z">
              <w:r w:rsidR="00EE6BA6" w:rsidDel="00C2498E">
                <w:rPr>
                  <w:sz w:val="20"/>
                  <w:szCs w:val="20"/>
                </w:rPr>
                <w:delText>Date</w:delText>
              </w:r>
            </w:del>
          </w:p>
        </w:tc>
        <w:tc>
          <w:tcPr>
            <w:tcW w:w="0" w:type="auto"/>
            <w:vAlign w:val="center"/>
          </w:tcPr>
          <w:p w14:paraId="5894CBE6" w14:textId="1DEF7E04" w:rsidR="00EE6BA6" w:rsidRDefault="00EE6BA6" w:rsidP="00EE6BA6">
            <w:pPr>
              <w:rPr>
                <w:sz w:val="20"/>
                <w:szCs w:val="20"/>
              </w:rPr>
            </w:pPr>
            <w:r>
              <w:rPr>
                <w:sz w:val="20"/>
                <w:szCs w:val="20"/>
              </w:rPr>
              <w:t>Confidential</w:t>
            </w:r>
          </w:p>
        </w:tc>
        <w:tc>
          <w:tcPr>
            <w:tcW w:w="0" w:type="auto"/>
            <w:vAlign w:val="center"/>
          </w:tcPr>
          <w:p w14:paraId="5F5F297E" w14:textId="44BBD4A5" w:rsidR="00EE6BA6" w:rsidRDefault="00547B96" w:rsidP="00EE6BA6">
            <w:pPr>
              <w:rPr>
                <w:sz w:val="20"/>
                <w:szCs w:val="20"/>
              </w:rPr>
            </w:pPr>
            <w:r>
              <w:rPr>
                <w:sz w:val="20"/>
                <w:szCs w:val="20"/>
              </w:rPr>
              <w:t>No null values, No missing values</w:t>
            </w:r>
          </w:p>
        </w:tc>
      </w:tr>
    </w:tbl>
    <w:p w14:paraId="508B56BD" w14:textId="77777777" w:rsidR="00B20313" w:rsidRPr="008A20C5" w:rsidRDefault="00B20313" w:rsidP="006C1B7E">
      <w:pPr>
        <w:jc w:val="both"/>
        <w:rPr>
          <w:b/>
          <w:bCs/>
          <w:sz w:val="24"/>
        </w:rPr>
      </w:pPr>
    </w:p>
    <w:p w14:paraId="2F05D2DC" w14:textId="77777777" w:rsidR="00002E95" w:rsidRDefault="00002E95" w:rsidP="006C1B7E">
      <w:pPr>
        <w:jc w:val="both"/>
        <w:rPr>
          <w:b/>
          <w:bCs/>
          <w:sz w:val="24"/>
        </w:rPr>
      </w:pPr>
    </w:p>
    <w:p w14:paraId="5A09B7A5" w14:textId="77777777" w:rsidR="00002E95" w:rsidRDefault="00002E95" w:rsidP="006C1B7E">
      <w:pPr>
        <w:jc w:val="both"/>
        <w:rPr>
          <w:b/>
          <w:bCs/>
          <w:sz w:val="24"/>
        </w:rPr>
      </w:pPr>
    </w:p>
    <w:p w14:paraId="5F310A2A" w14:textId="35F38388" w:rsidR="003C1573" w:rsidRDefault="003C1573" w:rsidP="006C1B7E">
      <w:pPr>
        <w:jc w:val="both"/>
        <w:rPr>
          <w:b/>
          <w:bCs/>
          <w:sz w:val="24"/>
        </w:rPr>
      </w:pPr>
      <w:r>
        <w:rPr>
          <w:b/>
          <w:bCs/>
          <w:sz w:val="24"/>
        </w:rPr>
        <w:t>DEVICE INFORMATION:</w:t>
      </w:r>
    </w:p>
    <w:p w14:paraId="4E366CCE" w14:textId="175072CC" w:rsidR="00125076" w:rsidRPr="003C1573" w:rsidRDefault="00125076" w:rsidP="006C1B7E">
      <w:pPr>
        <w:pStyle w:val="ListParagraph"/>
        <w:numPr>
          <w:ilvl w:val="0"/>
          <w:numId w:val="0"/>
        </w:numPr>
        <w:ind w:left="360"/>
        <w:jc w:val="both"/>
        <w:rPr>
          <w:rFonts w:asciiTheme="minorHAnsi" w:hAnsiTheme="minorHAnsi"/>
          <w:b/>
          <w:bCs/>
          <w:sz w:val="14"/>
          <w:szCs w:val="14"/>
        </w:rPr>
      </w:pPr>
    </w:p>
    <w:tbl>
      <w:tblPr>
        <w:tblStyle w:val="TableGrid"/>
        <w:tblW w:w="7885" w:type="dxa"/>
        <w:tblInd w:w="-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54"/>
        <w:gridCol w:w="1243"/>
        <w:gridCol w:w="2193"/>
        <w:gridCol w:w="2595"/>
      </w:tblGrid>
      <w:tr w:rsidR="007D1B40" w:rsidRPr="00D15530" w14:paraId="7712FB6B" w14:textId="77777777" w:rsidTr="00E7348D">
        <w:trPr>
          <w:trHeight w:val="368"/>
        </w:trPr>
        <w:tc>
          <w:tcPr>
            <w:tcW w:w="1854" w:type="dxa"/>
            <w:shd w:val="clear" w:color="auto" w:fill="DBE5F1" w:themeFill="accent1" w:themeFillTint="33"/>
            <w:vAlign w:val="center"/>
          </w:tcPr>
          <w:p w14:paraId="509517D4" w14:textId="77777777" w:rsidR="007D1B40" w:rsidRPr="00D15530" w:rsidRDefault="007D1B40" w:rsidP="007D1B40">
            <w:pPr>
              <w:tabs>
                <w:tab w:val="left" w:pos="1320"/>
              </w:tabs>
              <w:rPr>
                <w:b/>
                <w:sz w:val="20"/>
                <w:szCs w:val="20"/>
              </w:rPr>
            </w:pPr>
            <w:r w:rsidRPr="00D15530">
              <w:rPr>
                <w:b/>
                <w:sz w:val="20"/>
                <w:szCs w:val="20"/>
              </w:rPr>
              <w:t>Column Name</w:t>
            </w:r>
          </w:p>
        </w:tc>
        <w:tc>
          <w:tcPr>
            <w:tcW w:w="1243" w:type="dxa"/>
            <w:shd w:val="clear" w:color="auto" w:fill="DBE5F1" w:themeFill="accent1" w:themeFillTint="33"/>
            <w:vAlign w:val="center"/>
          </w:tcPr>
          <w:p w14:paraId="02C0004D" w14:textId="77777777" w:rsidR="007D1B40" w:rsidRPr="00D15530" w:rsidRDefault="007D1B40" w:rsidP="007D1B40">
            <w:pPr>
              <w:rPr>
                <w:b/>
                <w:sz w:val="20"/>
                <w:szCs w:val="20"/>
              </w:rPr>
            </w:pPr>
            <w:r w:rsidRPr="00D15530">
              <w:rPr>
                <w:b/>
                <w:sz w:val="20"/>
                <w:szCs w:val="20"/>
              </w:rPr>
              <w:t>Data Type</w:t>
            </w:r>
          </w:p>
        </w:tc>
        <w:tc>
          <w:tcPr>
            <w:tcW w:w="2193" w:type="dxa"/>
            <w:shd w:val="clear" w:color="auto" w:fill="DBE5F1" w:themeFill="accent1" w:themeFillTint="33"/>
            <w:vAlign w:val="center"/>
          </w:tcPr>
          <w:p w14:paraId="5B26AAD4" w14:textId="5058D0C6" w:rsidR="007D1B40" w:rsidRPr="00D15530" w:rsidRDefault="007D1B40" w:rsidP="007D1B40">
            <w:pPr>
              <w:rPr>
                <w:b/>
                <w:sz w:val="20"/>
                <w:szCs w:val="20"/>
              </w:rPr>
            </w:pPr>
            <w:r>
              <w:rPr>
                <w:b/>
                <w:sz w:val="20"/>
                <w:szCs w:val="20"/>
              </w:rPr>
              <w:t>CONFIDENTIALITY</w:t>
            </w:r>
          </w:p>
        </w:tc>
        <w:tc>
          <w:tcPr>
            <w:tcW w:w="2595" w:type="dxa"/>
            <w:shd w:val="clear" w:color="auto" w:fill="DBE5F1" w:themeFill="accent1" w:themeFillTint="33"/>
            <w:vAlign w:val="center"/>
          </w:tcPr>
          <w:p w14:paraId="1AD84D1C" w14:textId="59D4FE25" w:rsidR="007D1B40" w:rsidRPr="00D15530" w:rsidRDefault="007D1B40" w:rsidP="007D1B40">
            <w:pPr>
              <w:rPr>
                <w:b/>
                <w:sz w:val="20"/>
                <w:szCs w:val="20"/>
              </w:rPr>
            </w:pPr>
            <w:r w:rsidRPr="00D15530">
              <w:rPr>
                <w:b/>
                <w:sz w:val="20"/>
                <w:szCs w:val="20"/>
              </w:rPr>
              <w:t>Data Quality Check</w:t>
            </w:r>
          </w:p>
        </w:tc>
      </w:tr>
      <w:tr w:rsidR="007D1B40" w:rsidRPr="00D15530" w14:paraId="7A1E840D" w14:textId="77777777" w:rsidTr="00E7348D">
        <w:trPr>
          <w:trHeight w:val="368"/>
        </w:trPr>
        <w:tc>
          <w:tcPr>
            <w:tcW w:w="1854" w:type="dxa"/>
            <w:vAlign w:val="center"/>
          </w:tcPr>
          <w:p w14:paraId="2E443D52" w14:textId="580995E2" w:rsidR="007D1B40" w:rsidRPr="00D15530" w:rsidRDefault="007D1B40">
            <w:pPr>
              <w:rPr>
                <w:sz w:val="20"/>
                <w:szCs w:val="20"/>
              </w:rPr>
            </w:pPr>
            <w:del w:id="1293" w:author="Gifil George" w:date="2020-08-22T18:09:00Z">
              <w:r w:rsidRPr="00D15530" w:rsidDel="00E7348D">
                <w:rPr>
                  <w:sz w:val="20"/>
                  <w:szCs w:val="20"/>
                </w:rPr>
                <w:delText>Msisdn</w:delText>
              </w:r>
            </w:del>
            <w:ins w:id="1294" w:author="Gifil George" w:date="2020-08-22T18:06:00Z">
              <w:r w:rsidR="00C2498E" w:rsidRPr="00C2498E">
                <w:rPr>
                  <w:sz w:val="20"/>
                  <w:szCs w:val="20"/>
                </w:rPr>
                <w:t xml:space="preserve">msisdn           | </w:t>
              </w:r>
            </w:ins>
          </w:p>
        </w:tc>
        <w:tc>
          <w:tcPr>
            <w:tcW w:w="1243" w:type="dxa"/>
            <w:vAlign w:val="center"/>
          </w:tcPr>
          <w:p w14:paraId="0AF1399A" w14:textId="2AAE45B2" w:rsidR="007D1B40" w:rsidRPr="00D15530" w:rsidRDefault="007D1B40" w:rsidP="007D1B40">
            <w:pPr>
              <w:rPr>
                <w:sz w:val="20"/>
                <w:szCs w:val="20"/>
              </w:rPr>
            </w:pPr>
            <w:r w:rsidRPr="00D15530">
              <w:rPr>
                <w:sz w:val="20"/>
                <w:szCs w:val="20"/>
              </w:rPr>
              <w:t>string</w:t>
            </w:r>
          </w:p>
        </w:tc>
        <w:tc>
          <w:tcPr>
            <w:tcW w:w="2193" w:type="dxa"/>
            <w:vAlign w:val="center"/>
          </w:tcPr>
          <w:p w14:paraId="10B6B510" w14:textId="6A80BE6B" w:rsidR="007D1B40" w:rsidRPr="00D15530" w:rsidRDefault="007D1B40" w:rsidP="007D1B40">
            <w:pPr>
              <w:rPr>
                <w:sz w:val="20"/>
                <w:szCs w:val="20"/>
              </w:rPr>
            </w:pPr>
            <w:r>
              <w:rPr>
                <w:sz w:val="20"/>
                <w:szCs w:val="20"/>
              </w:rPr>
              <w:t>Confidential</w:t>
            </w:r>
          </w:p>
        </w:tc>
        <w:tc>
          <w:tcPr>
            <w:tcW w:w="2595" w:type="dxa"/>
            <w:vAlign w:val="center"/>
          </w:tcPr>
          <w:p w14:paraId="633B6F02" w14:textId="2C1479B6" w:rsidR="007D1B40" w:rsidRPr="00D15530" w:rsidRDefault="007D1B40" w:rsidP="007D1B40">
            <w:pPr>
              <w:rPr>
                <w:sz w:val="20"/>
                <w:szCs w:val="20"/>
              </w:rPr>
            </w:pPr>
            <w:r>
              <w:rPr>
                <w:sz w:val="20"/>
                <w:szCs w:val="20"/>
              </w:rPr>
              <w:t>No null values, No missing values</w:t>
            </w:r>
          </w:p>
        </w:tc>
      </w:tr>
      <w:tr w:rsidR="007D1B40" w:rsidRPr="00D15530" w14:paraId="25446064" w14:textId="77777777" w:rsidTr="00E7348D">
        <w:trPr>
          <w:trHeight w:val="399"/>
        </w:trPr>
        <w:tc>
          <w:tcPr>
            <w:tcW w:w="1854" w:type="dxa"/>
            <w:vAlign w:val="center"/>
          </w:tcPr>
          <w:p w14:paraId="7FBCEF3D" w14:textId="3B61AFD7" w:rsidR="007D1B40" w:rsidRPr="00D15530" w:rsidRDefault="00C2498E" w:rsidP="007D1B40">
            <w:pPr>
              <w:rPr>
                <w:sz w:val="20"/>
                <w:szCs w:val="20"/>
              </w:rPr>
            </w:pPr>
            <w:ins w:id="1295" w:author="Gifil George" w:date="2020-08-22T18:07:00Z">
              <w:r w:rsidRPr="00C2498E">
                <w:rPr>
                  <w:sz w:val="20"/>
                  <w:szCs w:val="20"/>
                </w:rPr>
                <w:t xml:space="preserve">imei             </w:t>
              </w:r>
            </w:ins>
            <w:del w:id="1296" w:author="Gifil George" w:date="2020-08-22T18:07:00Z">
              <w:r w:rsidR="007D1B40" w:rsidRPr="00D15530" w:rsidDel="00C2498E">
                <w:rPr>
                  <w:sz w:val="20"/>
                  <w:szCs w:val="20"/>
                </w:rPr>
                <w:delText>brand name</w:delText>
              </w:r>
            </w:del>
          </w:p>
        </w:tc>
        <w:tc>
          <w:tcPr>
            <w:tcW w:w="1243" w:type="dxa"/>
            <w:vAlign w:val="center"/>
          </w:tcPr>
          <w:p w14:paraId="0E32F591" w14:textId="5D41132E" w:rsidR="007D1B40" w:rsidRPr="00D15530" w:rsidRDefault="007D1B40" w:rsidP="007D1B40">
            <w:pPr>
              <w:rPr>
                <w:sz w:val="20"/>
                <w:szCs w:val="20"/>
              </w:rPr>
            </w:pPr>
            <w:r w:rsidRPr="00D15530">
              <w:rPr>
                <w:sz w:val="20"/>
                <w:szCs w:val="20"/>
              </w:rPr>
              <w:t>string</w:t>
            </w:r>
          </w:p>
        </w:tc>
        <w:tc>
          <w:tcPr>
            <w:tcW w:w="2193" w:type="dxa"/>
            <w:vAlign w:val="center"/>
          </w:tcPr>
          <w:p w14:paraId="3F0DF023" w14:textId="2A6DA906" w:rsidR="007D1B40" w:rsidRPr="00D15530" w:rsidRDefault="007D1B40" w:rsidP="007D1B40">
            <w:pPr>
              <w:rPr>
                <w:sz w:val="20"/>
                <w:szCs w:val="20"/>
              </w:rPr>
            </w:pPr>
            <w:r>
              <w:rPr>
                <w:sz w:val="20"/>
                <w:szCs w:val="20"/>
              </w:rPr>
              <w:t>Confidential</w:t>
            </w:r>
          </w:p>
        </w:tc>
        <w:tc>
          <w:tcPr>
            <w:tcW w:w="2595" w:type="dxa"/>
            <w:vAlign w:val="center"/>
          </w:tcPr>
          <w:p w14:paraId="54037FA3" w14:textId="511E3F88" w:rsidR="007D1B40" w:rsidRPr="00D15530" w:rsidRDefault="007D1B40" w:rsidP="007D1B40">
            <w:pPr>
              <w:rPr>
                <w:sz w:val="20"/>
                <w:szCs w:val="20"/>
              </w:rPr>
            </w:pPr>
            <w:r>
              <w:rPr>
                <w:sz w:val="20"/>
                <w:szCs w:val="20"/>
              </w:rPr>
              <w:t>No null values, No missing values</w:t>
            </w:r>
          </w:p>
        </w:tc>
      </w:tr>
      <w:tr w:rsidR="007D1B40" w:rsidRPr="00D15530" w14:paraId="558DFF9A" w14:textId="77777777" w:rsidTr="00E7348D">
        <w:trPr>
          <w:trHeight w:val="368"/>
        </w:trPr>
        <w:tc>
          <w:tcPr>
            <w:tcW w:w="1854" w:type="dxa"/>
            <w:vAlign w:val="center"/>
          </w:tcPr>
          <w:p w14:paraId="4B329D71" w14:textId="5FC6A9A8" w:rsidR="007D1B40" w:rsidRPr="00D15530" w:rsidRDefault="00C2498E" w:rsidP="007D1B40">
            <w:pPr>
              <w:rPr>
                <w:sz w:val="20"/>
                <w:szCs w:val="20"/>
              </w:rPr>
            </w:pPr>
            <w:ins w:id="1297" w:author="Gifil George" w:date="2020-08-22T18:08:00Z">
              <w:r w:rsidRPr="00C2498E">
                <w:rPr>
                  <w:sz w:val="20"/>
                  <w:szCs w:val="20"/>
                </w:rPr>
                <w:t xml:space="preserve">imsi             </w:t>
              </w:r>
            </w:ins>
            <w:del w:id="1298" w:author="Gifil George" w:date="2020-08-22T18:08:00Z">
              <w:r w:rsidR="007D1B40" w:rsidRPr="00D15530" w:rsidDel="00C2498E">
                <w:rPr>
                  <w:sz w:val="20"/>
                  <w:szCs w:val="20"/>
                </w:rPr>
                <w:delText>OS name</w:delText>
              </w:r>
            </w:del>
          </w:p>
        </w:tc>
        <w:tc>
          <w:tcPr>
            <w:tcW w:w="1243" w:type="dxa"/>
            <w:vAlign w:val="center"/>
          </w:tcPr>
          <w:p w14:paraId="6FCECBF8" w14:textId="67A0490E" w:rsidR="007D1B40" w:rsidRPr="00D15530" w:rsidRDefault="00E7348D" w:rsidP="007D1B40">
            <w:pPr>
              <w:rPr>
                <w:sz w:val="20"/>
                <w:szCs w:val="20"/>
              </w:rPr>
            </w:pPr>
            <w:ins w:id="1299" w:author="Gifil George" w:date="2020-08-22T18:10:00Z">
              <w:r>
                <w:rPr>
                  <w:sz w:val="20"/>
                  <w:szCs w:val="20"/>
                </w:rPr>
                <w:t>double</w:t>
              </w:r>
            </w:ins>
            <w:del w:id="1300" w:author="Gifil George" w:date="2020-08-22T18:10:00Z">
              <w:r w:rsidR="007D1B40" w:rsidRPr="00D15530" w:rsidDel="00E7348D">
                <w:rPr>
                  <w:sz w:val="20"/>
                  <w:szCs w:val="20"/>
                </w:rPr>
                <w:delText>string</w:delText>
              </w:r>
            </w:del>
          </w:p>
        </w:tc>
        <w:tc>
          <w:tcPr>
            <w:tcW w:w="2193" w:type="dxa"/>
            <w:vAlign w:val="center"/>
          </w:tcPr>
          <w:p w14:paraId="7AFC118D" w14:textId="1EAB6CD5" w:rsidR="007D1B40" w:rsidRPr="00D15530" w:rsidRDefault="007D1B40" w:rsidP="007D1B40">
            <w:pPr>
              <w:rPr>
                <w:sz w:val="20"/>
                <w:szCs w:val="20"/>
              </w:rPr>
            </w:pPr>
            <w:r>
              <w:rPr>
                <w:sz w:val="20"/>
                <w:szCs w:val="20"/>
              </w:rPr>
              <w:t>Confidential</w:t>
            </w:r>
          </w:p>
        </w:tc>
        <w:tc>
          <w:tcPr>
            <w:tcW w:w="2595" w:type="dxa"/>
            <w:vAlign w:val="center"/>
          </w:tcPr>
          <w:p w14:paraId="6B73D3B7" w14:textId="540D93FE" w:rsidR="007D1B40" w:rsidRPr="00D15530" w:rsidRDefault="007D1B40" w:rsidP="007D1B40">
            <w:pPr>
              <w:rPr>
                <w:sz w:val="20"/>
                <w:szCs w:val="20"/>
              </w:rPr>
            </w:pPr>
            <w:r>
              <w:rPr>
                <w:sz w:val="20"/>
                <w:szCs w:val="20"/>
              </w:rPr>
              <w:t>No null values, No missing values</w:t>
            </w:r>
          </w:p>
        </w:tc>
      </w:tr>
      <w:tr w:rsidR="007D1B40" w:rsidRPr="00D15530" w14:paraId="6B88A2E1" w14:textId="77777777" w:rsidTr="00E7348D">
        <w:trPr>
          <w:trHeight w:val="368"/>
        </w:trPr>
        <w:tc>
          <w:tcPr>
            <w:tcW w:w="1854" w:type="dxa"/>
            <w:vAlign w:val="center"/>
          </w:tcPr>
          <w:p w14:paraId="439394FB" w14:textId="2D3A04E3" w:rsidR="007D1B40" w:rsidRPr="00D15530" w:rsidRDefault="007D1B40" w:rsidP="007D1B40">
            <w:pPr>
              <w:rPr>
                <w:sz w:val="20"/>
                <w:szCs w:val="20"/>
              </w:rPr>
            </w:pPr>
            <w:del w:id="1301" w:author="P.Mahmoudi" w:date="2020-08-12T12:01:00Z">
              <w:r w:rsidRPr="00D15530" w:rsidDel="004B6CD6">
                <w:rPr>
                  <w:sz w:val="20"/>
                  <w:szCs w:val="20"/>
                </w:rPr>
                <w:delText xml:space="preserve">Device </w:delText>
              </w:r>
            </w:del>
            <w:ins w:id="1302" w:author="Gifil George" w:date="2020-08-22T18:08:00Z">
              <w:r w:rsidR="00C2498E" w:rsidRPr="00C2498E">
                <w:rPr>
                  <w:sz w:val="20"/>
                  <w:szCs w:val="20"/>
                </w:rPr>
                <w:t xml:space="preserve">last_detection   </w:t>
              </w:r>
            </w:ins>
            <w:del w:id="1303" w:author="Gifil George" w:date="2020-08-22T18:08:00Z">
              <w:r w:rsidRPr="00D15530" w:rsidDel="00C2498E">
                <w:rPr>
                  <w:sz w:val="20"/>
                  <w:szCs w:val="20"/>
                </w:rPr>
                <w:delText>model name</w:delText>
              </w:r>
            </w:del>
          </w:p>
        </w:tc>
        <w:tc>
          <w:tcPr>
            <w:tcW w:w="1243" w:type="dxa"/>
            <w:vAlign w:val="center"/>
          </w:tcPr>
          <w:p w14:paraId="0FC73974" w14:textId="66F08596" w:rsidR="007D1B40" w:rsidRPr="00D15530" w:rsidRDefault="007D1B40" w:rsidP="007D1B40">
            <w:pPr>
              <w:rPr>
                <w:sz w:val="20"/>
                <w:szCs w:val="20"/>
              </w:rPr>
            </w:pPr>
            <w:r w:rsidRPr="00D15530">
              <w:rPr>
                <w:sz w:val="20"/>
                <w:szCs w:val="20"/>
              </w:rPr>
              <w:t>string</w:t>
            </w:r>
          </w:p>
        </w:tc>
        <w:tc>
          <w:tcPr>
            <w:tcW w:w="2193" w:type="dxa"/>
            <w:vAlign w:val="center"/>
          </w:tcPr>
          <w:p w14:paraId="5C221CE6" w14:textId="1A403F68" w:rsidR="007D1B40" w:rsidRPr="00D15530" w:rsidRDefault="007D1B40" w:rsidP="007D1B40">
            <w:pPr>
              <w:rPr>
                <w:sz w:val="20"/>
                <w:szCs w:val="20"/>
              </w:rPr>
            </w:pPr>
            <w:r>
              <w:rPr>
                <w:sz w:val="20"/>
                <w:szCs w:val="20"/>
              </w:rPr>
              <w:t>Confidential</w:t>
            </w:r>
          </w:p>
        </w:tc>
        <w:tc>
          <w:tcPr>
            <w:tcW w:w="2595" w:type="dxa"/>
            <w:vAlign w:val="center"/>
          </w:tcPr>
          <w:p w14:paraId="68F3C991" w14:textId="33A62BF6" w:rsidR="007D1B40" w:rsidRPr="00D15530" w:rsidRDefault="007D1B40" w:rsidP="007D1B40">
            <w:pPr>
              <w:rPr>
                <w:sz w:val="20"/>
                <w:szCs w:val="20"/>
              </w:rPr>
            </w:pPr>
            <w:r>
              <w:rPr>
                <w:sz w:val="20"/>
                <w:szCs w:val="20"/>
              </w:rPr>
              <w:t>No null values, No missing values</w:t>
            </w:r>
          </w:p>
        </w:tc>
      </w:tr>
      <w:tr w:rsidR="007D1B40" w:rsidRPr="00D15530" w14:paraId="5DF03259" w14:textId="77777777" w:rsidTr="00E7348D">
        <w:trPr>
          <w:trHeight w:val="368"/>
        </w:trPr>
        <w:tc>
          <w:tcPr>
            <w:tcW w:w="1854" w:type="dxa"/>
            <w:vAlign w:val="center"/>
          </w:tcPr>
          <w:p w14:paraId="73DD7E75" w14:textId="67768CB5" w:rsidR="007D1B40" w:rsidRPr="00D15530" w:rsidRDefault="00C2498E" w:rsidP="007D1B40">
            <w:pPr>
              <w:rPr>
                <w:sz w:val="20"/>
                <w:szCs w:val="20"/>
              </w:rPr>
            </w:pPr>
            <w:ins w:id="1304" w:author="Gifil George" w:date="2020-08-22T18:08:00Z">
              <w:r w:rsidRPr="00C2498E">
                <w:rPr>
                  <w:sz w:val="20"/>
                  <w:szCs w:val="20"/>
                </w:rPr>
                <w:t xml:space="preserve">brand_name       </w:t>
              </w:r>
            </w:ins>
            <w:del w:id="1305" w:author="Gifil George" w:date="2020-08-22T18:08:00Z">
              <w:r w:rsidR="007D1B40" w:rsidRPr="00D15530" w:rsidDel="00C2498E">
                <w:rPr>
                  <w:sz w:val="20"/>
                  <w:szCs w:val="20"/>
                </w:rPr>
                <w:delText>LTE</w:delText>
              </w:r>
            </w:del>
          </w:p>
        </w:tc>
        <w:tc>
          <w:tcPr>
            <w:tcW w:w="1243" w:type="dxa"/>
            <w:vAlign w:val="center"/>
          </w:tcPr>
          <w:p w14:paraId="13493DED" w14:textId="21ACB9D2" w:rsidR="007D1B40" w:rsidRPr="00D15530" w:rsidRDefault="007D1B40" w:rsidP="007D1B40">
            <w:pPr>
              <w:rPr>
                <w:sz w:val="20"/>
                <w:szCs w:val="20"/>
              </w:rPr>
            </w:pPr>
            <w:r w:rsidRPr="00D15530">
              <w:rPr>
                <w:sz w:val="20"/>
                <w:szCs w:val="20"/>
              </w:rPr>
              <w:t>string</w:t>
            </w:r>
          </w:p>
        </w:tc>
        <w:tc>
          <w:tcPr>
            <w:tcW w:w="2193" w:type="dxa"/>
            <w:vAlign w:val="center"/>
          </w:tcPr>
          <w:p w14:paraId="6CF6E424" w14:textId="16AD017D" w:rsidR="007D1B40" w:rsidRPr="00D15530" w:rsidRDefault="007D1B40" w:rsidP="007D1B40">
            <w:pPr>
              <w:rPr>
                <w:sz w:val="20"/>
                <w:szCs w:val="20"/>
              </w:rPr>
            </w:pPr>
            <w:r>
              <w:rPr>
                <w:sz w:val="20"/>
                <w:szCs w:val="20"/>
              </w:rPr>
              <w:t>Confidential</w:t>
            </w:r>
          </w:p>
        </w:tc>
        <w:tc>
          <w:tcPr>
            <w:tcW w:w="2595" w:type="dxa"/>
            <w:vAlign w:val="center"/>
          </w:tcPr>
          <w:p w14:paraId="7BD96477" w14:textId="6A54C909" w:rsidR="007D1B40" w:rsidRPr="00D15530" w:rsidRDefault="007D1B40" w:rsidP="007D1B40">
            <w:pPr>
              <w:rPr>
                <w:sz w:val="20"/>
                <w:szCs w:val="20"/>
              </w:rPr>
            </w:pPr>
            <w:r>
              <w:rPr>
                <w:sz w:val="20"/>
                <w:szCs w:val="20"/>
              </w:rPr>
              <w:t>No null values, No missing values</w:t>
            </w:r>
          </w:p>
        </w:tc>
      </w:tr>
      <w:tr w:rsidR="007D1B40" w:rsidRPr="00D15530" w14:paraId="5ACE88A2" w14:textId="77777777" w:rsidTr="00E7348D">
        <w:trPr>
          <w:trHeight w:val="368"/>
        </w:trPr>
        <w:tc>
          <w:tcPr>
            <w:tcW w:w="1854" w:type="dxa"/>
            <w:vAlign w:val="center"/>
          </w:tcPr>
          <w:p w14:paraId="62C869C1" w14:textId="7FB039BF" w:rsidR="007D1B40" w:rsidRPr="00D15530" w:rsidRDefault="00C2498E" w:rsidP="007D1B40">
            <w:pPr>
              <w:rPr>
                <w:sz w:val="20"/>
                <w:szCs w:val="20"/>
              </w:rPr>
            </w:pPr>
            <w:ins w:id="1306" w:author="Gifil George" w:date="2020-08-22T18:08:00Z">
              <w:r w:rsidRPr="00C2498E">
                <w:rPr>
                  <w:sz w:val="20"/>
                  <w:szCs w:val="20"/>
                </w:rPr>
                <w:t xml:space="preserve">model_name       </w:t>
              </w:r>
            </w:ins>
            <w:del w:id="1307" w:author="Gifil George" w:date="2020-08-22T18:08:00Z">
              <w:r w:rsidR="007D1B40" w:rsidRPr="00D15530" w:rsidDel="00C2498E">
                <w:rPr>
                  <w:sz w:val="20"/>
                  <w:szCs w:val="20"/>
                </w:rPr>
                <w:delText>Three_gp</w:delText>
              </w:r>
            </w:del>
          </w:p>
        </w:tc>
        <w:tc>
          <w:tcPr>
            <w:tcW w:w="1243" w:type="dxa"/>
            <w:vAlign w:val="center"/>
          </w:tcPr>
          <w:p w14:paraId="3D8E00C2" w14:textId="635858DD" w:rsidR="007D1B40" w:rsidRPr="00D15530" w:rsidRDefault="007D1B40" w:rsidP="007D1B40">
            <w:pPr>
              <w:rPr>
                <w:sz w:val="20"/>
                <w:szCs w:val="20"/>
              </w:rPr>
            </w:pPr>
            <w:r w:rsidRPr="00D15530">
              <w:rPr>
                <w:sz w:val="20"/>
                <w:szCs w:val="20"/>
              </w:rPr>
              <w:t>string</w:t>
            </w:r>
          </w:p>
        </w:tc>
        <w:tc>
          <w:tcPr>
            <w:tcW w:w="2193" w:type="dxa"/>
            <w:vAlign w:val="center"/>
          </w:tcPr>
          <w:p w14:paraId="1C2DAE1D" w14:textId="0E105616" w:rsidR="007D1B40" w:rsidRPr="00D15530" w:rsidRDefault="007D1B40" w:rsidP="007D1B40">
            <w:pPr>
              <w:rPr>
                <w:sz w:val="20"/>
                <w:szCs w:val="20"/>
              </w:rPr>
            </w:pPr>
            <w:r>
              <w:rPr>
                <w:sz w:val="20"/>
                <w:szCs w:val="20"/>
              </w:rPr>
              <w:t>Confidential</w:t>
            </w:r>
          </w:p>
        </w:tc>
        <w:tc>
          <w:tcPr>
            <w:tcW w:w="2595" w:type="dxa"/>
            <w:vAlign w:val="center"/>
          </w:tcPr>
          <w:p w14:paraId="0BBFDEAF" w14:textId="16199F40" w:rsidR="007D1B40" w:rsidRPr="00D15530" w:rsidRDefault="007D1B40" w:rsidP="007D1B40">
            <w:pPr>
              <w:rPr>
                <w:sz w:val="20"/>
                <w:szCs w:val="20"/>
              </w:rPr>
            </w:pPr>
            <w:r>
              <w:rPr>
                <w:sz w:val="20"/>
                <w:szCs w:val="20"/>
              </w:rPr>
              <w:t>No null values, No missing values</w:t>
            </w:r>
          </w:p>
        </w:tc>
      </w:tr>
      <w:tr w:rsidR="007D1B40" w:rsidRPr="00D15530" w14:paraId="66EFA705" w14:textId="77777777" w:rsidTr="00E7348D">
        <w:trPr>
          <w:trHeight w:val="368"/>
        </w:trPr>
        <w:tc>
          <w:tcPr>
            <w:tcW w:w="1854" w:type="dxa"/>
            <w:vAlign w:val="center"/>
          </w:tcPr>
          <w:p w14:paraId="405C9D5F" w14:textId="167AD8DF" w:rsidR="007D1B40" w:rsidRPr="00D15530" w:rsidRDefault="00C2498E" w:rsidP="007D1B40">
            <w:pPr>
              <w:rPr>
                <w:sz w:val="20"/>
                <w:szCs w:val="20"/>
              </w:rPr>
            </w:pPr>
            <w:ins w:id="1308" w:author="Gifil George" w:date="2020-08-22T18:08:00Z">
              <w:r w:rsidRPr="00C2498E">
                <w:rPr>
                  <w:sz w:val="20"/>
                  <w:szCs w:val="20"/>
                </w:rPr>
                <w:t xml:space="preserve">device_category  </w:t>
              </w:r>
            </w:ins>
            <w:del w:id="1309" w:author="Gifil George" w:date="2020-08-22T18:08:00Z">
              <w:r w:rsidR="007D1B40" w:rsidRPr="00D15530" w:rsidDel="00C2498E">
                <w:rPr>
                  <w:sz w:val="20"/>
                  <w:szCs w:val="20"/>
                </w:rPr>
                <w:delText>Three_g</w:delText>
              </w:r>
            </w:del>
          </w:p>
        </w:tc>
        <w:tc>
          <w:tcPr>
            <w:tcW w:w="1243" w:type="dxa"/>
            <w:vAlign w:val="center"/>
          </w:tcPr>
          <w:p w14:paraId="3C0E1C47" w14:textId="1ABD55A1" w:rsidR="007D1B40" w:rsidRPr="00D15530" w:rsidRDefault="007D1B40" w:rsidP="007D1B40">
            <w:pPr>
              <w:rPr>
                <w:sz w:val="20"/>
                <w:szCs w:val="20"/>
              </w:rPr>
            </w:pPr>
            <w:r w:rsidRPr="00D15530">
              <w:rPr>
                <w:sz w:val="20"/>
                <w:szCs w:val="20"/>
              </w:rPr>
              <w:t>string</w:t>
            </w:r>
          </w:p>
        </w:tc>
        <w:tc>
          <w:tcPr>
            <w:tcW w:w="2193" w:type="dxa"/>
            <w:vAlign w:val="center"/>
          </w:tcPr>
          <w:p w14:paraId="27902E44" w14:textId="4C27F83D" w:rsidR="007D1B40" w:rsidRPr="00D15530" w:rsidRDefault="007D1B40" w:rsidP="007D1B40">
            <w:pPr>
              <w:rPr>
                <w:sz w:val="20"/>
                <w:szCs w:val="20"/>
              </w:rPr>
            </w:pPr>
            <w:r>
              <w:rPr>
                <w:sz w:val="20"/>
                <w:szCs w:val="20"/>
              </w:rPr>
              <w:t>Confidential</w:t>
            </w:r>
          </w:p>
        </w:tc>
        <w:tc>
          <w:tcPr>
            <w:tcW w:w="2595" w:type="dxa"/>
            <w:vAlign w:val="center"/>
          </w:tcPr>
          <w:p w14:paraId="045FB6AC" w14:textId="0C460385" w:rsidR="007D1B40" w:rsidRPr="00D15530" w:rsidRDefault="007D1B40" w:rsidP="007D1B40">
            <w:pPr>
              <w:rPr>
                <w:sz w:val="20"/>
                <w:szCs w:val="20"/>
              </w:rPr>
            </w:pPr>
            <w:r>
              <w:rPr>
                <w:sz w:val="20"/>
                <w:szCs w:val="20"/>
              </w:rPr>
              <w:t>No null values, No missing values</w:t>
            </w:r>
          </w:p>
        </w:tc>
      </w:tr>
      <w:tr w:rsidR="007D1B40" w:rsidRPr="00D15530" w14:paraId="4E1C71B4" w14:textId="77777777" w:rsidTr="00E7348D">
        <w:trPr>
          <w:trHeight w:val="368"/>
        </w:trPr>
        <w:tc>
          <w:tcPr>
            <w:tcW w:w="1854" w:type="dxa"/>
            <w:vAlign w:val="center"/>
          </w:tcPr>
          <w:p w14:paraId="12E7500C" w14:textId="53B7A541" w:rsidR="007D1B40" w:rsidRPr="00D15530" w:rsidRDefault="00C2498E" w:rsidP="007D1B40">
            <w:pPr>
              <w:rPr>
                <w:sz w:val="20"/>
                <w:szCs w:val="20"/>
              </w:rPr>
            </w:pPr>
            <w:ins w:id="1310" w:author="Gifil George" w:date="2020-08-22T18:08:00Z">
              <w:r w:rsidRPr="00C2498E">
                <w:rPr>
                  <w:sz w:val="20"/>
                  <w:szCs w:val="20"/>
                </w:rPr>
                <w:t xml:space="preserve">os_name          </w:t>
              </w:r>
            </w:ins>
            <w:del w:id="1311" w:author="Gifil George" w:date="2020-08-22T18:08:00Z">
              <w:r w:rsidR="007D1B40" w:rsidRPr="00D15530" w:rsidDel="00C2498E">
                <w:rPr>
                  <w:sz w:val="20"/>
                  <w:szCs w:val="20"/>
                </w:rPr>
                <w:delText>Two_g</w:delText>
              </w:r>
            </w:del>
          </w:p>
        </w:tc>
        <w:tc>
          <w:tcPr>
            <w:tcW w:w="1243" w:type="dxa"/>
            <w:vAlign w:val="center"/>
          </w:tcPr>
          <w:p w14:paraId="4EF69F0C" w14:textId="35414632" w:rsidR="007D1B40" w:rsidRPr="00D15530" w:rsidRDefault="007D1B40" w:rsidP="007D1B40">
            <w:pPr>
              <w:rPr>
                <w:sz w:val="20"/>
                <w:szCs w:val="20"/>
              </w:rPr>
            </w:pPr>
            <w:r w:rsidRPr="00D15530">
              <w:rPr>
                <w:sz w:val="20"/>
                <w:szCs w:val="20"/>
              </w:rPr>
              <w:t>string</w:t>
            </w:r>
          </w:p>
        </w:tc>
        <w:tc>
          <w:tcPr>
            <w:tcW w:w="2193" w:type="dxa"/>
            <w:vAlign w:val="center"/>
          </w:tcPr>
          <w:p w14:paraId="307459B3" w14:textId="4853908C" w:rsidR="007D1B40" w:rsidRPr="00D15530" w:rsidRDefault="007D1B40" w:rsidP="007D1B40">
            <w:pPr>
              <w:rPr>
                <w:sz w:val="20"/>
                <w:szCs w:val="20"/>
              </w:rPr>
            </w:pPr>
            <w:r>
              <w:rPr>
                <w:sz w:val="20"/>
                <w:szCs w:val="20"/>
              </w:rPr>
              <w:t>Confidential</w:t>
            </w:r>
          </w:p>
        </w:tc>
        <w:tc>
          <w:tcPr>
            <w:tcW w:w="2595" w:type="dxa"/>
            <w:vAlign w:val="center"/>
          </w:tcPr>
          <w:p w14:paraId="66405C29" w14:textId="6551AA28" w:rsidR="007D1B40" w:rsidRPr="00D15530" w:rsidRDefault="007D1B40" w:rsidP="007D1B40">
            <w:pPr>
              <w:rPr>
                <w:sz w:val="20"/>
                <w:szCs w:val="20"/>
              </w:rPr>
            </w:pPr>
            <w:r>
              <w:rPr>
                <w:sz w:val="20"/>
                <w:szCs w:val="20"/>
              </w:rPr>
              <w:t>No null values, No missing values</w:t>
            </w:r>
          </w:p>
        </w:tc>
      </w:tr>
      <w:tr w:rsidR="007D1B40" w:rsidRPr="00D15530" w14:paraId="4D2716C5" w14:textId="77777777" w:rsidTr="00E7348D">
        <w:trPr>
          <w:trHeight w:val="368"/>
        </w:trPr>
        <w:tc>
          <w:tcPr>
            <w:tcW w:w="1854" w:type="dxa"/>
            <w:vAlign w:val="center"/>
          </w:tcPr>
          <w:p w14:paraId="6306E337" w14:textId="206F59EB" w:rsidR="007D1B40" w:rsidRPr="00D15530" w:rsidRDefault="00C2498E" w:rsidP="007D1B40">
            <w:pPr>
              <w:rPr>
                <w:sz w:val="20"/>
                <w:szCs w:val="20"/>
              </w:rPr>
            </w:pPr>
            <w:ins w:id="1312" w:author="Gifil George" w:date="2020-08-22T18:08:00Z">
              <w:r w:rsidRPr="00C2498E">
                <w:rPr>
                  <w:sz w:val="20"/>
                  <w:szCs w:val="20"/>
                </w:rPr>
                <w:t xml:space="preserve">two_g            </w:t>
              </w:r>
            </w:ins>
            <w:del w:id="1313" w:author="Gifil George" w:date="2020-08-22T18:08:00Z">
              <w:r w:rsidR="007D1B40" w:rsidRPr="00D15530" w:rsidDel="00C2498E">
                <w:rPr>
                  <w:sz w:val="20"/>
                  <w:szCs w:val="20"/>
                </w:rPr>
                <w:delText>IMEI</w:delText>
              </w:r>
            </w:del>
          </w:p>
        </w:tc>
        <w:tc>
          <w:tcPr>
            <w:tcW w:w="1243" w:type="dxa"/>
            <w:vAlign w:val="center"/>
          </w:tcPr>
          <w:p w14:paraId="1A47A6CD" w14:textId="1FCD90AA" w:rsidR="007D1B40" w:rsidRPr="00D15530" w:rsidRDefault="007D1B40" w:rsidP="007D1B40">
            <w:pPr>
              <w:rPr>
                <w:sz w:val="20"/>
                <w:szCs w:val="20"/>
              </w:rPr>
            </w:pPr>
            <w:r w:rsidRPr="00D15530">
              <w:rPr>
                <w:sz w:val="20"/>
                <w:szCs w:val="20"/>
              </w:rPr>
              <w:t>String</w:t>
            </w:r>
          </w:p>
        </w:tc>
        <w:tc>
          <w:tcPr>
            <w:tcW w:w="2193" w:type="dxa"/>
            <w:vAlign w:val="center"/>
          </w:tcPr>
          <w:p w14:paraId="070EB2B1" w14:textId="594D3458" w:rsidR="007D1B40" w:rsidRPr="00D15530" w:rsidRDefault="007D1B40" w:rsidP="007D1B40">
            <w:pPr>
              <w:rPr>
                <w:sz w:val="20"/>
                <w:szCs w:val="20"/>
              </w:rPr>
            </w:pPr>
            <w:r>
              <w:rPr>
                <w:sz w:val="20"/>
                <w:szCs w:val="20"/>
              </w:rPr>
              <w:t>Confidential</w:t>
            </w:r>
          </w:p>
        </w:tc>
        <w:tc>
          <w:tcPr>
            <w:tcW w:w="2595" w:type="dxa"/>
            <w:vAlign w:val="center"/>
          </w:tcPr>
          <w:p w14:paraId="49D6B694" w14:textId="3A29CDAC" w:rsidR="007D1B40" w:rsidRPr="00D15530" w:rsidRDefault="007D1B40" w:rsidP="007D1B40">
            <w:pPr>
              <w:rPr>
                <w:sz w:val="20"/>
                <w:szCs w:val="20"/>
              </w:rPr>
            </w:pPr>
            <w:r>
              <w:rPr>
                <w:sz w:val="20"/>
                <w:szCs w:val="20"/>
              </w:rPr>
              <w:t>No null values, No missing values</w:t>
            </w:r>
          </w:p>
        </w:tc>
      </w:tr>
      <w:tr w:rsidR="00E7348D" w:rsidRPr="00D15530" w14:paraId="5BC230B7" w14:textId="77777777" w:rsidTr="00E7348D">
        <w:trPr>
          <w:trHeight w:val="368"/>
        </w:trPr>
        <w:tc>
          <w:tcPr>
            <w:tcW w:w="1854" w:type="dxa"/>
            <w:vAlign w:val="center"/>
          </w:tcPr>
          <w:p w14:paraId="45E7AC0D" w14:textId="46163D2D" w:rsidR="00E7348D" w:rsidRPr="00D15530" w:rsidRDefault="00E7348D" w:rsidP="00E7348D">
            <w:pPr>
              <w:rPr>
                <w:sz w:val="20"/>
                <w:szCs w:val="20"/>
              </w:rPr>
            </w:pPr>
            <w:ins w:id="1314" w:author="Gifil George" w:date="2020-08-22T18:08:00Z">
              <w:r w:rsidRPr="00C2498E">
                <w:rPr>
                  <w:sz w:val="20"/>
                  <w:szCs w:val="20"/>
                </w:rPr>
                <w:t xml:space="preserve">three_g          </w:t>
              </w:r>
            </w:ins>
            <w:del w:id="1315" w:author="Gifil George" w:date="2020-08-22T18:08:00Z">
              <w:r w:rsidRPr="00D15530" w:rsidDel="00C2498E">
                <w:rPr>
                  <w:sz w:val="20"/>
                  <w:szCs w:val="20"/>
                </w:rPr>
                <w:delText>IMSI</w:delText>
              </w:r>
            </w:del>
          </w:p>
        </w:tc>
        <w:tc>
          <w:tcPr>
            <w:tcW w:w="1243" w:type="dxa"/>
            <w:vAlign w:val="center"/>
          </w:tcPr>
          <w:p w14:paraId="63C043EA" w14:textId="11DA541E" w:rsidR="00E7348D" w:rsidRPr="00D15530" w:rsidRDefault="00E7348D" w:rsidP="00E7348D">
            <w:pPr>
              <w:rPr>
                <w:sz w:val="20"/>
                <w:szCs w:val="20"/>
              </w:rPr>
            </w:pPr>
            <w:ins w:id="1316" w:author="Gifil George" w:date="2020-08-22T18:10:00Z">
              <w:r w:rsidRPr="00D15530">
                <w:rPr>
                  <w:sz w:val="20"/>
                  <w:szCs w:val="20"/>
                </w:rPr>
                <w:t>String</w:t>
              </w:r>
            </w:ins>
            <w:del w:id="1317" w:author="Gifil George" w:date="2020-08-22T18:10:00Z">
              <w:r w:rsidRPr="00D15530" w:rsidDel="00E7348D">
                <w:rPr>
                  <w:sz w:val="20"/>
                  <w:szCs w:val="20"/>
                </w:rPr>
                <w:delText>Int</w:delText>
              </w:r>
            </w:del>
          </w:p>
        </w:tc>
        <w:tc>
          <w:tcPr>
            <w:tcW w:w="2193" w:type="dxa"/>
            <w:vAlign w:val="center"/>
          </w:tcPr>
          <w:p w14:paraId="7B1F2E9E" w14:textId="51FFACFC" w:rsidR="00E7348D" w:rsidRPr="00D15530" w:rsidRDefault="00E7348D" w:rsidP="00E7348D">
            <w:pPr>
              <w:rPr>
                <w:sz w:val="20"/>
                <w:szCs w:val="20"/>
              </w:rPr>
            </w:pPr>
            <w:ins w:id="1318" w:author="Gifil George" w:date="2020-08-22T18:10:00Z">
              <w:r>
                <w:rPr>
                  <w:sz w:val="20"/>
                  <w:szCs w:val="20"/>
                </w:rPr>
                <w:t>Confidential</w:t>
              </w:r>
            </w:ins>
            <w:del w:id="1319" w:author="Gifil George" w:date="2020-08-22T18:10:00Z">
              <w:r w:rsidDel="002167FD">
                <w:rPr>
                  <w:sz w:val="20"/>
                  <w:szCs w:val="20"/>
                </w:rPr>
                <w:delText>Confidential</w:delText>
              </w:r>
            </w:del>
          </w:p>
        </w:tc>
        <w:tc>
          <w:tcPr>
            <w:tcW w:w="2595" w:type="dxa"/>
            <w:vAlign w:val="center"/>
          </w:tcPr>
          <w:p w14:paraId="61FA5600" w14:textId="66954E3A" w:rsidR="00E7348D" w:rsidRPr="00D15530" w:rsidRDefault="00E7348D" w:rsidP="00E7348D">
            <w:pPr>
              <w:rPr>
                <w:sz w:val="20"/>
                <w:szCs w:val="20"/>
              </w:rPr>
            </w:pPr>
            <w:r>
              <w:rPr>
                <w:sz w:val="20"/>
                <w:szCs w:val="20"/>
              </w:rPr>
              <w:t>No null values, No missing values</w:t>
            </w:r>
          </w:p>
        </w:tc>
      </w:tr>
      <w:tr w:rsidR="00E7348D" w:rsidRPr="00D15530" w14:paraId="21858CD8" w14:textId="77777777" w:rsidTr="00E7348D">
        <w:trPr>
          <w:trHeight w:val="368"/>
          <w:ins w:id="1320" w:author="Gifil George" w:date="2020-08-22T18:09:00Z"/>
        </w:trPr>
        <w:tc>
          <w:tcPr>
            <w:tcW w:w="1854" w:type="dxa"/>
            <w:vAlign w:val="center"/>
          </w:tcPr>
          <w:p w14:paraId="1BEECF73" w14:textId="788DEAE9" w:rsidR="00E7348D" w:rsidRPr="00C2498E" w:rsidRDefault="00E7348D" w:rsidP="00E7348D">
            <w:pPr>
              <w:rPr>
                <w:ins w:id="1321" w:author="Gifil George" w:date="2020-08-22T18:09:00Z"/>
                <w:sz w:val="20"/>
                <w:szCs w:val="20"/>
              </w:rPr>
            </w:pPr>
            <w:ins w:id="1322" w:author="Gifil George" w:date="2020-08-22T18:09:00Z">
              <w:r w:rsidRPr="00C2498E">
                <w:rPr>
                  <w:sz w:val="20"/>
                  <w:szCs w:val="20"/>
                </w:rPr>
                <w:t xml:space="preserve">three_gp         </w:t>
              </w:r>
            </w:ins>
          </w:p>
        </w:tc>
        <w:tc>
          <w:tcPr>
            <w:tcW w:w="1243" w:type="dxa"/>
            <w:vAlign w:val="center"/>
          </w:tcPr>
          <w:p w14:paraId="33992181" w14:textId="7FD9BF5D" w:rsidR="00E7348D" w:rsidRPr="00D15530" w:rsidRDefault="00E7348D" w:rsidP="00E7348D">
            <w:pPr>
              <w:rPr>
                <w:ins w:id="1323" w:author="Gifil George" w:date="2020-08-22T18:09:00Z"/>
                <w:sz w:val="20"/>
                <w:szCs w:val="20"/>
              </w:rPr>
            </w:pPr>
            <w:ins w:id="1324" w:author="Gifil George" w:date="2020-08-22T18:10:00Z">
              <w:r w:rsidRPr="00D15530">
                <w:rPr>
                  <w:sz w:val="20"/>
                  <w:szCs w:val="20"/>
                </w:rPr>
                <w:t>String</w:t>
              </w:r>
            </w:ins>
          </w:p>
        </w:tc>
        <w:tc>
          <w:tcPr>
            <w:tcW w:w="2193" w:type="dxa"/>
            <w:vAlign w:val="center"/>
          </w:tcPr>
          <w:p w14:paraId="14A72A95" w14:textId="25764BBA" w:rsidR="00E7348D" w:rsidRDefault="00E7348D" w:rsidP="00E7348D">
            <w:pPr>
              <w:rPr>
                <w:ins w:id="1325" w:author="Gifil George" w:date="2020-08-22T18:09:00Z"/>
                <w:sz w:val="20"/>
                <w:szCs w:val="20"/>
              </w:rPr>
            </w:pPr>
            <w:ins w:id="1326" w:author="Gifil George" w:date="2020-08-22T18:10:00Z">
              <w:r>
                <w:rPr>
                  <w:sz w:val="20"/>
                  <w:szCs w:val="20"/>
                </w:rPr>
                <w:t>Confidential</w:t>
              </w:r>
            </w:ins>
          </w:p>
        </w:tc>
        <w:tc>
          <w:tcPr>
            <w:tcW w:w="2595" w:type="dxa"/>
            <w:vAlign w:val="center"/>
          </w:tcPr>
          <w:p w14:paraId="6C194C00" w14:textId="31315F0A" w:rsidR="00E7348D" w:rsidRDefault="00E7348D" w:rsidP="00E7348D">
            <w:pPr>
              <w:rPr>
                <w:ins w:id="1327" w:author="Gifil George" w:date="2020-08-22T18:09:00Z"/>
                <w:sz w:val="20"/>
                <w:szCs w:val="20"/>
              </w:rPr>
            </w:pPr>
            <w:ins w:id="1328" w:author="Gifil George" w:date="2020-08-22T18:10:00Z">
              <w:r>
                <w:rPr>
                  <w:sz w:val="20"/>
                  <w:szCs w:val="20"/>
                </w:rPr>
                <w:t>No null values, No missing values</w:t>
              </w:r>
            </w:ins>
          </w:p>
        </w:tc>
      </w:tr>
      <w:tr w:rsidR="00E7348D" w:rsidRPr="00D15530" w14:paraId="4436F866" w14:textId="77777777" w:rsidTr="00E7348D">
        <w:trPr>
          <w:trHeight w:val="368"/>
          <w:ins w:id="1329" w:author="Gifil George" w:date="2020-08-22T18:09:00Z"/>
        </w:trPr>
        <w:tc>
          <w:tcPr>
            <w:tcW w:w="1854" w:type="dxa"/>
            <w:vAlign w:val="center"/>
          </w:tcPr>
          <w:p w14:paraId="7A32C93B" w14:textId="5AF6802E" w:rsidR="00E7348D" w:rsidRPr="00C2498E" w:rsidRDefault="00E7348D" w:rsidP="00E7348D">
            <w:pPr>
              <w:rPr>
                <w:ins w:id="1330" w:author="Gifil George" w:date="2020-08-22T18:09:00Z"/>
                <w:sz w:val="20"/>
                <w:szCs w:val="20"/>
              </w:rPr>
            </w:pPr>
            <w:ins w:id="1331" w:author="Gifil George" w:date="2020-08-22T18:09:00Z">
              <w:r w:rsidRPr="00C2498E">
                <w:rPr>
                  <w:sz w:val="20"/>
                  <w:szCs w:val="20"/>
                </w:rPr>
                <w:t>lte</w:t>
              </w:r>
            </w:ins>
          </w:p>
        </w:tc>
        <w:tc>
          <w:tcPr>
            <w:tcW w:w="1243" w:type="dxa"/>
            <w:vAlign w:val="center"/>
          </w:tcPr>
          <w:p w14:paraId="095ED526" w14:textId="5F8F4307" w:rsidR="00E7348D" w:rsidRPr="00D15530" w:rsidRDefault="00E7348D" w:rsidP="00E7348D">
            <w:pPr>
              <w:rPr>
                <w:ins w:id="1332" w:author="Gifil George" w:date="2020-08-22T18:09:00Z"/>
                <w:sz w:val="20"/>
                <w:szCs w:val="20"/>
              </w:rPr>
            </w:pPr>
            <w:ins w:id="1333" w:author="Gifil George" w:date="2020-08-22T18:10:00Z">
              <w:r w:rsidRPr="00D15530">
                <w:rPr>
                  <w:sz w:val="20"/>
                  <w:szCs w:val="20"/>
                </w:rPr>
                <w:t>String</w:t>
              </w:r>
            </w:ins>
          </w:p>
        </w:tc>
        <w:tc>
          <w:tcPr>
            <w:tcW w:w="2193" w:type="dxa"/>
            <w:vAlign w:val="center"/>
          </w:tcPr>
          <w:p w14:paraId="1623B7E6" w14:textId="35099F7C" w:rsidR="00E7348D" w:rsidRDefault="00E7348D" w:rsidP="00E7348D">
            <w:pPr>
              <w:rPr>
                <w:ins w:id="1334" w:author="Gifil George" w:date="2020-08-22T18:09:00Z"/>
                <w:sz w:val="20"/>
                <w:szCs w:val="20"/>
              </w:rPr>
            </w:pPr>
            <w:ins w:id="1335" w:author="Gifil George" w:date="2020-08-22T18:10:00Z">
              <w:r>
                <w:rPr>
                  <w:sz w:val="20"/>
                  <w:szCs w:val="20"/>
                </w:rPr>
                <w:t>Confidential</w:t>
              </w:r>
            </w:ins>
          </w:p>
        </w:tc>
        <w:tc>
          <w:tcPr>
            <w:tcW w:w="2595" w:type="dxa"/>
            <w:vAlign w:val="center"/>
          </w:tcPr>
          <w:p w14:paraId="7352A2A8" w14:textId="4E17C518" w:rsidR="00E7348D" w:rsidRDefault="00E7348D" w:rsidP="00E7348D">
            <w:pPr>
              <w:rPr>
                <w:ins w:id="1336" w:author="Gifil George" w:date="2020-08-22T18:09:00Z"/>
                <w:sz w:val="20"/>
                <w:szCs w:val="20"/>
              </w:rPr>
            </w:pPr>
            <w:ins w:id="1337" w:author="Gifil George" w:date="2020-08-22T18:10:00Z">
              <w:r>
                <w:rPr>
                  <w:sz w:val="20"/>
                  <w:szCs w:val="20"/>
                </w:rPr>
                <w:t>No null values, No missing values</w:t>
              </w:r>
            </w:ins>
          </w:p>
        </w:tc>
      </w:tr>
      <w:tr w:rsidR="00E7348D" w:rsidRPr="00D15530" w14:paraId="180C2D8D" w14:textId="77777777" w:rsidTr="00E7348D">
        <w:trPr>
          <w:trHeight w:val="368"/>
          <w:ins w:id="1338" w:author="Gifil George" w:date="2020-08-22T18:09:00Z"/>
        </w:trPr>
        <w:tc>
          <w:tcPr>
            <w:tcW w:w="1854" w:type="dxa"/>
            <w:vAlign w:val="center"/>
          </w:tcPr>
          <w:p w14:paraId="47D8690B" w14:textId="0A4B467F" w:rsidR="00E7348D" w:rsidRPr="00C2498E" w:rsidRDefault="00E7348D" w:rsidP="00E7348D">
            <w:pPr>
              <w:rPr>
                <w:ins w:id="1339" w:author="Gifil George" w:date="2020-08-22T18:09:00Z"/>
                <w:sz w:val="20"/>
                <w:szCs w:val="20"/>
              </w:rPr>
            </w:pPr>
            <w:ins w:id="1340" w:author="Gifil George" w:date="2020-08-22T18:09:00Z">
              <w:r w:rsidRPr="00C2498E">
                <w:rPr>
                  <w:sz w:val="20"/>
                  <w:szCs w:val="20"/>
                </w:rPr>
                <w:t xml:space="preserve">msisdn_nsk       </w:t>
              </w:r>
            </w:ins>
          </w:p>
        </w:tc>
        <w:tc>
          <w:tcPr>
            <w:tcW w:w="1243" w:type="dxa"/>
            <w:vAlign w:val="center"/>
          </w:tcPr>
          <w:p w14:paraId="5442B445" w14:textId="61B60D27" w:rsidR="00E7348D" w:rsidRPr="00D15530" w:rsidRDefault="00E7348D" w:rsidP="00E7348D">
            <w:pPr>
              <w:rPr>
                <w:ins w:id="1341" w:author="Gifil George" w:date="2020-08-22T18:09:00Z"/>
                <w:sz w:val="20"/>
                <w:szCs w:val="20"/>
              </w:rPr>
            </w:pPr>
            <w:ins w:id="1342" w:author="Gifil George" w:date="2020-08-22T18:10:00Z">
              <w:r>
                <w:rPr>
                  <w:sz w:val="20"/>
                  <w:szCs w:val="20"/>
                </w:rPr>
                <w:t>double</w:t>
              </w:r>
            </w:ins>
          </w:p>
        </w:tc>
        <w:tc>
          <w:tcPr>
            <w:tcW w:w="2193" w:type="dxa"/>
            <w:vAlign w:val="center"/>
          </w:tcPr>
          <w:p w14:paraId="1E0A9CC6" w14:textId="49D44C57" w:rsidR="00E7348D" w:rsidRDefault="00E7348D" w:rsidP="00E7348D">
            <w:pPr>
              <w:rPr>
                <w:ins w:id="1343" w:author="Gifil George" w:date="2020-08-22T18:09:00Z"/>
                <w:sz w:val="20"/>
                <w:szCs w:val="20"/>
              </w:rPr>
            </w:pPr>
            <w:ins w:id="1344" w:author="Gifil George" w:date="2020-08-22T18:10:00Z">
              <w:r>
                <w:rPr>
                  <w:sz w:val="20"/>
                  <w:szCs w:val="20"/>
                </w:rPr>
                <w:t>Confidential</w:t>
              </w:r>
            </w:ins>
          </w:p>
        </w:tc>
        <w:tc>
          <w:tcPr>
            <w:tcW w:w="2595" w:type="dxa"/>
            <w:vAlign w:val="center"/>
          </w:tcPr>
          <w:p w14:paraId="182D2C60" w14:textId="00F107FC" w:rsidR="00E7348D" w:rsidRDefault="00E7348D" w:rsidP="00E7348D">
            <w:pPr>
              <w:rPr>
                <w:ins w:id="1345" w:author="Gifil George" w:date="2020-08-22T18:09:00Z"/>
                <w:sz w:val="20"/>
                <w:szCs w:val="20"/>
              </w:rPr>
            </w:pPr>
            <w:ins w:id="1346" w:author="Gifil George" w:date="2020-08-22T18:11:00Z">
              <w:r>
                <w:rPr>
                  <w:sz w:val="20"/>
                  <w:szCs w:val="20"/>
                </w:rPr>
                <w:t>No null values, No missing values</w:t>
              </w:r>
            </w:ins>
          </w:p>
        </w:tc>
      </w:tr>
      <w:tr w:rsidR="00E7348D" w:rsidRPr="00D15530" w:rsidDel="004B6CD6" w14:paraId="790BBD82" w14:textId="059EF995" w:rsidTr="00E7348D">
        <w:trPr>
          <w:trHeight w:val="368"/>
          <w:del w:id="1347" w:author="P.Mahmoudi" w:date="2020-08-12T12:01:00Z"/>
        </w:trPr>
        <w:tc>
          <w:tcPr>
            <w:tcW w:w="1854" w:type="dxa"/>
            <w:vAlign w:val="center"/>
          </w:tcPr>
          <w:p w14:paraId="485894BB" w14:textId="34934C80" w:rsidR="00E7348D" w:rsidRPr="00D15530" w:rsidDel="004B6CD6" w:rsidRDefault="00E7348D" w:rsidP="00E7348D">
            <w:pPr>
              <w:rPr>
                <w:del w:id="1348" w:author="P.Mahmoudi" w:date="2020-08-12T12:01:00Z"/>
                <w:sz w:val="20"/>
                <w:szCs w:val="20"/>
              </w:rPr>
            </w:pPr>
            <w:del w:id="1349" w:author="P.Mahmoudi" w:date="2020-08-12T12:01:00Z">
              <w:r w:rsidRPr="00D15530" w:rsidDel="004B6CD6">
                <w:rPr>
                  <w:sz w:val="20"/>
                  <w:szCs w:val="20"/>
                </w:rPr>
                <w:delText>IMEI_Count</w:delText>
              </w:r>
            </w:del>
          </w:p>
        </w:tc>
        <w:tc>
          <w:tcPr>
            <w:tcW w:w="1243" w:type="dxa"/>
            <w:vAlign w:val="center"/>
          </w:tcPr>
          <w:p w14:paraId="094EAFFD" w14:textId="11EA9103" w:rsidR="00E7348D" w:rsidRPr="00D15530" w:rsidDel="004B6CD6" w:rsidRDefault="00E7348D" w:rsidP="00E7348D">
            <w:pPr>
              <w:rPr>
                <w:del w:id="1350" w:author="P.Mahmoudi" w:date="2020-08-12T12:01:00Z"/>
                <w:sz w:val="20"/>
                <w:szCs w:val="20"/>
              </w:rPr>
            </w:pPr>
            <w:del w:id="1351" w:author="P.Mahmoudi" w:date="2020-08-12T12:01:00Z">
              <w:r w:rsidRPr="00D15530" w:rsidDel="004B6CD6">
                <w:rPr>
                  <w:sz w:val="20"/>
                  <w:szCs w:val="20"/>
                </w:rPr>
                <w:delText>Int</w:delText>
              </w:r>
            </w:del>
          </w:p>
        </w:tc>
        <w:tc>
          <w:tcPr>
            <w:tcW w:w="2193" w:type="dxa"/>
            <w:vAlign w:val="center"/>
          </w:tcPr>
          <w:p w14:paraId="6D6787BD" w14:textId="4F561864" w:rsidR="00E7348D" w:rsidRPr="00D15530" w:rsidDel="004B6CD6" w:rsidRDefault="00E7348D" w:rsidP="00E7348D">
            <w:pPr>
              <w:rPr>
                <w:del w:id="1352" w:author="P.Mahmoudi" w:date="2020-08-12T12:01:00Z"/>
                <w:sz w:val="20"/>
                <w:szCs w:val="20"/>
              </w:rPr>
            </w:pPr>
            <w:del w:id="1353" w:author="P.Mahmoudi" w:date="2020-08-12T12:01:00Z">
              <w:r w:rsidDel="004B6CD6">
                <w:rPr>
                  <w:sz w:val="20"/>
                  <w:szCs w:val="20"/>
                </w:rPr>
                <w:delText>Confidential</w:delText>
              </w:r>
            </w:del>
          </w:p>
        </w:tc>
        <w:tc>
          <w:tcPr>
            <w:tcW w:w="2595" w:type="dxa"/>
            <w:vAlign w:val="center"/>
          </w:tcPr>
          <w:p w14:paraId="2AC23F86" w14:textId="594D4D65" w:rsidR="00E7348D" w:rsidRPr="00D15530" w:rsidDel="004B6CD6" w:rsidRDefault="00E7348D" w:rsidP="00E7348D">
            <w:pPr>
              <w:rPr>
                <w:del w:id="1354" w:author="P.Mahmoudi" w:date="2020-08-12T12:01:00Z"/>
                <w:sz w:val="20"/>
                <w:szCs w:val="20"/>
              </w:rPr>
            </w:pPr>
            <w:del w:id="1355" w:author="P.Mahmoudi" w:date="2020-08-12T12:01:00Z">
              <w:r w:rsidDel="004B6CD6">
                <w:rPr>
                  <w:sz w:val="20"/>
                  <w:szCs w:val="20"/>
                </w:rPr>
                <w:delText>No null values, No missing values</w:delText>
              </w:r>
            </w:del>
          </w:p>
        </w:tc>
      </w:tr>
    </w:tbl>
    <w:p w14:paraId="3DB982B8" w14:textId="43668EE6" w:rsidR="00EF331E" w:rsidRDefault="00EF331E" w:rsidP="006C1B7E">
      <w:pPr>
        <w:pStyle w:val="Body"/>
        <w:ind w:left="0" w:firstLine="0"/>
        <w:rPr>
          <w:ins w:id="1356" w:author="P.Mahmoudi" w:date="2020-08-23T10:00:00Z"/>
        </w:rPr>
      </w:pPr>
    </w:p>
    <w:p w14:paraId="5084E299" w14:textId="36CF95CE" w:rsidR="00406446" w:rsidRPr="00406446" w:rsidRDefault="00406446" w:rsidP="006C1B7E">
      <w:pPr>
        <w:pStyle w:val="Body"/>
        <w:ind w:left="0" w:firstLine="0"/>
        <w:rPr>
          <w:rFonts w:asciiTheme="minorHAnsi" w:hAnsiTheme="minorHAnsi"/>
          <w:bCs/>
          <w:sz w:val="24"/>
          <w:szCs w:val="24"/>
          <w:rPrChange w:id="1357" w:author="P.Mahmoudi" w:date="2020-08-23T10:00:00Z">
            <w:rPr/>
          </w:rPrChange>
        </w:rPr>
      </w:pPr>
      <w:ins w:id="1358" w:author="P.Mahmoudi" w:date="2020-08-23T10:00:00Z">
        <w:r w:rsidRPr="00406446">
          <w:rPr>
            <w:rFonts w:asciiTheme="minorHAnsi" w:hAnsiTheme="minorHAnsi"/>
            <w:bCs/>
            <w:sz w:val="24"/>
            <w:szCs w:val="24"/>
            <w:rPrChange w:id="1359" w:author="P.Mahmoudi" w:date="2020-08-23T10:00:00Z">
              <w:rPr>
                <w:rFonts w:cs="Calibri"/>
                <w:color w:val="000000"/>
                <w:sz w:val="20"/>
                <w:szCs w:val="20"/>
                <w:lang w:val="en-GB" w:eastAsia="en-IN"/>
              </w:rPr>
            </w:rPrChange>
          </w:rPr>
          <w:t>CUSTOMER SEGMENT AND CONTRACT TYPE</w:t>
        </w:r>
        <w:r>
          <w:rPr>
            <w:rFonts w:asciiTheme="minorHAnsi" w:hAnsiTheme="minorHAnsi"/>
            <w:bCs/>
            <w:sz w:val="24"/>
            <w:szCs w:val="24"/>
          </w:rPr>
          <w:t>:</w:t>
        </w:r>
      </w:ins>
    </w:p>
    <w:tbl>
      <w:tblPr>
        <w:tblStyle w:val="TableGrid"/>
        <w:tblpPr w:leftFromText="180" w:rightFromText="180" w:vertAnchor="text" w:horzAnchor="margin" w:tblpY="125"/>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723"/>
        <w:gridCol w:w="1136"/>
        <w:gridCol w:w="1704"/>
        <w:gridCol w:w="2900"/>
      </w:tblGrid>
      <w:tr w:rsidR="00406446" w:rsidRPr="009355A0" w14:paraId="25964442" w14:textId="77777777" w:rsidTr="00406446">
        <w:trPr>
          <w:trHeight w:val="377"/>
          <w:ins w:id="1360" w:author="P.Mahmoudi" w:date="2020-08-23T09:59:00Z"/>
        </w:trPr>
        <w:tc>
          <w:tcPr>
            <w:tcW w:w="0" w:type="auto"/>
            <w:shd w:val="clear" w:color="auto" w:fill="DBE5F1" w:themeFill="accent1" w:themeFillTint="33"/>
            <w:vAlign w:val="center"/>
          </w:tcPr>
          <w:p w14:paraId="62FD151D" w14:textId="77777777" w:rsidR="00406446" w:rsidRPr="009355A0" w:rsidRDefault="00406446" w:rsidP="00406446">
            <w:pPr>
              <w:tabs>
                <w:tab w:val="left" w:pos="1320"/>
              </w:tabs>
              <w:rPr>
                <w:ins w:id="1361" w:author="P.Mahmoudi" w:date="2020-08-23T09:59:00Z"/>
                <w:b/>
                <w:sz w:val="20"/>
                <w:szCs w:val="20"/>
              </w:rPr>
            </w:pPr>
            <w:ins w:id="1362" w:author="P.Mahmoudi" w:date="2020-08-23T09:59:00Z">
              <w:r>
                <w:rPr>
                  <w:b/>
                  <w:sz w:val="20"/>
                  <w:szCs w:val="20"/>
                </w:rPr>
                <w:t>COLUMN NAME</w:t>
              </w:r>
            </w:ins>
          </w:p>
        </w:tc>
        <w:tc>
          <w:tcPr>
            <w:tcW w:w="0" w:type="auto"/>
            <w:shd w:val="clear" w:color="auto" w:fill="DBE5F1" w:themeFill="accent1" w:themeFillTint="33"/>
            <w:vAlign w:val="center"/>
          </w:tcPr>
          <w:p w14:paraId="221FEDE7" w14:textId="77777777" w:rsidR="00406446" w:rsidRPr="009355A0" w:rsidRDefault="00406446" w:rsidP="00406446">
            <w:pPr>
              <w:rPr>
                <w:ins w:id="1363" w:author="P.Mahmoudi" w:date="2020-08-23T09:59:00Z"/>
                <w:b/>
                <w:sz w:val="20"/>
                <w:szCs w:val="20"/>
              </w:rPr>
            </w:pPr>
            <w:ins w:id="1364" w:author="P.Mahmoudi" w:date="2020-08-23T09:59:00Z">
              <w:r>
                <w:rPr>
                  <w:b/>
                  <w:sz w:val="20"/>
                  <w:szCs w:val="20"/>
                </w:rPr>
                <w:t>DATA TYPE</w:t>
              </w:r>
            </w:ins>
          </w:p>
        </w:tc>
        <w:tc>
          <w:tcPr>
            <w:tcW w:w="0" w:type="auto"/>
            <w:shd w:val="clear" w:color="auto" w:fill="DBE5F1" w:themeFill="accent1" w:themeFillTint="33"/>
            <w:vAlign w:val="center"/>
          </w:tcPr>
          <w:p w14:paraId="3DF66DC4" w14:textId="77777777" w:rsidR="00406446" w:rsidRPr="009355A0" w:rsidRDefault="00406446" w:rsidP="00406446">
            <w:pPr>
              <w:rPr>
                <w:ins w:id="1365" w:author="P.Mahmoudi" w:date="2020-08-23T09:59:00Z"/>
                <w:b/>
                <w:sz w:val="20"/>
                <w:szCs w:val="20"/>
              </w:rPr>
            </w:pPr>
            <w:ins w:id="1366" w:author="P.Mahmoudi" w:date="2020-08-23T09:59:00Z">
              <w:r>
                <w:rPr>
                  <w:b/>
                  <w:sz w:val="20"/>
                  <w:szCs w:val="20"/>
                </w:rPr>
                <w:t>CONFIDENTIALITY</w:t>
              </w:r>
            </w:ins>
          </w:p>
        </w:tc>
        <w:tc>
          <w:tcPr>
            <w:tcW w:w="0" w:type="auto"/>
            <w:shd w:val="clear" w:color="auto" w:fill="DBE5F1" w:themeFill="accent1" w:themeFillTint="33"/>
            <w:vAlign w:val="center"/>
          </w:tcPr>
          <w:p w14:paraId="31DDD08B" w14:textId="77777777" w:rsidR="00406446" w:rsidRPr="009355A0" w:rsidRDefault="00406446" w:rsidP="00406446">
            <w:pPr>
              <w:rPr>
                <w:ins w:id="1367" w:author="P.Mahmoudi" w:date="2020-08-23T09:59:00Z"/>
                <w:b/>
                <w:sz w:val="20"/>
                <w:szCs w:val="20"/>
              </w:rPr>
            </w:pPr>
            <w:ins w:id="1368" w:author="P.Mahmoudi" w:date="2020-08-23T09:59:00Z">
              <w:r>
                <w:rPr>
                  <w:b/>
                  <w:sz w:val="20"/>
                  <w:szCs w:val="20"/>
                </w:rPr>
                <w:t>DATA QUALITY CHECK</w:t>
              </w:r>
            </w:ins>
          </w:p>
        </w:tc>
      </w:tr>
      <w:tr w:rsidR="00406446" w:rsidRPr="009355A0" w14:paraId="0B40581B" w14:textId="77777777" w:rsidTr="00406446">
        <w:trPr>
          <w:trHeight w:val="402"/>
          <w:ins w:id="1369" w:author="P.Mahmoudi" w:date="2020-08-23T09:59:00Z"/>
        </w:trPr>
        <w:tc>
          <w:tcPr>
            <w:tcW w:w="0" w:type="auto"/>
            <w:vAlign w:val="center"/>
          </w:tcPr>
          <w:p w14:paraId="10C550B3" w14:textId="0E1930ED" w:rsidR="00406446" w:rsidRPr="009355A0" w:rsidRDefault="00406446" w:rsidP="00406446">
            <w:pPr>
              <w:rPr>
                <w:ins w:id="1370" w:author="P.Mahmoudi" w:date="2020-08-23T09:59:00Z"/>
                <w:sz w:val="20"/>
                <w:szCs w:val="20"/>
              </w:rPr>
            </w:pPr>
            <w:ins w:id="1371" w:author="P.Mahmoudi" w:date="2020-08-23T10:02:00Z">
              <w:r w:rsidRPr="00406446">
                <w:rPr>
                  <w:sz w:val="20"/>
                  <w:szCs w:val="20"/>
                </w:rPr>
                <w:t>customer_segment_txt</w:t>
              </w:r>
            </w:ins>
          </w:p>
        </w:tc>
        <w:tc>
          <w:tcPr>
            <w:tcW w:w="0" w:type="auto"/>
            <w:vAlign w:val="center"/>
          </w:tcPr>
          <w:p w14:paraId="7CB5A9C2" w14:textId="77777777" w:rsidR="00406446" w:rsidRPr="009355A0" w:rsidRDefault="00406446" w:rsidP="00406446">
            <w:pPr>
              <w:rPr>
                <w:ins w:id="1372" w:author="P.Mahmoudi" w:date="2020-08-23T09:59:00Z"/>
                <w:sz w:val="20"/>
                <w:szCs w:val="20"/>
              </w:rPr>
            </w:pPr>
            <w:ins w:id="1373" w:author="P.Mahmoudi" w:date="2020-08-23T09:59:00Z">
              <w:r w:rsidRPr="009355A0">
                <w:rPr>
                  <w:sz w:val="20"/>
                  <w:szCs w:val="20"/>
                </w:rPr>
                <w:t>String</w:t>
              </w:r>
            </w:ins>
          </w:p>
        </w:tc>
        <w:tc>
          <w:tcPr>
            <w:tcW w:w="0" w:type="auto"/>
            <w:vAlign w:val="center"/>
          </w:tcPr>
          <w:p w14:paraId="603E634C" w14:textId="77777777" w:rsidR="00406446" w:rsidRPr="009355A0" w:rsidRDefault="00406446" w:rsidP="00406446">
            <w:pPr>
              <w:rPr>
                <w:ins w:id="1374" w:author="P.Mahmoudi" w:date="2020-08-23T09:59:00Z"/>
                <w:sz w:val="20"/>
                <w:szCs w:val="20"/>
              </w:rPr>
            </w:pPr>
            <w:ins w:id="1375" w:author="P.Mahmoudi" w:date="2020-08-23T09:59:00Z">
              <w:r>
                <w:rPr>
                  <w:sz w:val="20"/>
                  <w:szCs w:val="20"/>
                </w:rPr>
                <w:t>Confidential</w:t>
              </w:r>
            </w:ins>
          </w:p>
        </w:tc>
        <w:tc>
          <w:tcPr>
            <w:tcW w:w="0" w:type="auto"/>
            <w:vAlign w:val="center"/>
          </w:tcPr>
          <w:p w14:paraId="54744322" w14:textId="77777777" w:rsidR="00406446" w:rsidRPr="009355A0" w:rsidRDefault="00406446" w:rsidP="00406446">
            <w:pPr>
              <w:rPr>
                <w:ins w:id="1376" w:author="P.Mahmoudi" w:date="2020-08-23T09:59:00Z"/>
                <w:sz w:val="20"/>
                <w:szCs w:val="20"/>
              </w:rPr>
            </w:pPr>
            <w:ins w:id="1377" w:author="P.Mahmoudi" w:date="2020-08-23T09:59:00Z">
              <w:r>
                <w:rPr>
                  <w:sz w:val="20"/>
                  <w:szCs w:val="20"/>
                </w:rPr>
                <w:t>No null values, No missing values</w:t>
              </w:r>
            </w:ins>
          </w:p>
        </w:tc>
      </w:tr>
      <w:tr w:rsidR="00406446" w:rsidRPr="009355A0" w14:paraId="756BB5E6" w14:textId="77777777" w:rsidTr="00406446">
        <w:trPr>
          <w:trHeight w:val="377"/>
          <w:ins w:id="1378" w:author="P.Mahmoudi" w:date="2020-08-23T09:59:00Z"/>
        </w:trPr>
        <w:tc>
          <w:tcPr>
            <w:tcW w:w="0" w:type="auto"/>
            <w:vAlign w:val="center"/>
          </w:tcPr>
          <w:p w14:paraId="3E80B4BD" w14:textId="2A17D9FA" w:rsidR="00406446" w:rsidRPr="009355A0" w:rsidRDefault="00406446" w:rsidP="00406446">
            <w:pPr>
              <w:tabs>
                <w:tab w:val="left" w:pos="1395"/>
              </w:tabs>
              <w:rPr>
                <w:ins w:id="1379" w:author="P.Mahmoudi" w:date="2020-08-23T09:59:00Z"/>
                <w:sz w:val="20"/>
                <w:szCs w:val="20"/>
              </w:rPr>
            </w:pPr>
            <w:ins w:id="1380" w:author="P.Mahmoudi" w:date="2020-08-23T10:02:00Z">
              <w:r w:rsidRPr="00406446">
                <w:rPr>
                  <w:sz w:val="20"/>
                  <w:szCs w:val="20"/>
                </w:rPr>
                <w:t>payment_option_cd</w:t>
              </w:r>
            </w:ins>
          </w:p>
        </w:tc>
        <w:tc>
          <w:tcPr>
            <w:tcW w:w="0" w:type="auto"/>
            <w:vAlign w:val="center"/>
          </w:tcPr>
          <w:p w14:paraId="6AA28196" w14:textId="24CC6B33" w:rsidR="00406446" w:rsidRPr="009355A0" w:rsidRDefault="00406446" w:rsidP="00406446">
            <w:pPr>
              <w:rPr>
                <w:ins w:id="1381" w:author="P.Mahmoudi" w:date="2020-08-23T09:59:00Z"/>
                <w:sz w:val="20"/>
                <w:szCs w:val="20"/>
              </w:rPr>
            </w:pPr>
            <w:ins w:id="1382" w:author="P.Mahmoudi" w:date="2020-08-23T10:02:00Z">
              <w:r>
                <w:rPr>
                  <w:sz w:val="20"/>
                  <w:szCs w:val="20"/>
                </w:rPr>
                <w:t>String</w:t>
              </w:r>
            </w:ins>
          </w:p>
        </w:tc>
        <w:tc>
          <w:tcPr>
            <w:tcW w:w="0" w:type="auto"/>
            <w:vAlign w:val="center"/>
          </w:tcPr>
          <w:p w14:paraId="775249E8" w14:textId="77777777" w:rsidR="00406446" w:rsidRPr="009355A0" w:rsidRDefault="00406446" w:rsidP="00406446">
            <w:pPr>
              <w:rPr>
                <w:ins w:id="1383" w:author="P.Mahmoudi" w:date="2020-08-23T09:59:00Z"/>
                <w:sz w:val="20"/>
                <w:szCs w:val="20"/>
              </w:rPr>
            </w:pPr>
            <w:ins w:id="1384" w:author="P.Mahmoudi" w:date="2020-08-23T09:59:00Z">
              <w:r>
                <w:rPr>
                  <w:sz w:val="20"/>
                  <w:szCs w:val="20"/>
                </w:rPr>
                <w:t>Confidential</w:t>
              </w:r>
            </w:ins>
          </w:p>
        </w:tc>
        <w:tc>
          <w:tcPr>
            <w:tcW w:w="0" w:type="auto"/>
            <w:vAlign w:val="center"/>
          </w:tcPr>
          <w:p w14:paraId="2AEA3122" w14:textId="77777777" w:rsidR="00406446" w:rsidRPr="009355A0" w:rsidRDefault="00406446" w:rsidP="00406446">
            <w:pPr>
              <w:rPr>
                <w:ins w:id="1385" w:author="P.Mahmoudi" w:date="2020-08-23T09:59:00Z"/>
                <w:sz w:val="20"/>
                <w:szCs w:val="20"/>
              </w:rPr>
            </w:pPr>
            <w:ins w:id="1386" w:author="P.Mahmoudi" w:date="2020-08-23T09:59:00Z">
              <w:r>
                <w:rPr>
                  <w:sz w:val="20"/>
                  <w:szCs w:val="20"/>
                </w:rPr>
                <w:t>No null values, No missing values</w:t>
              </w:r>
            </w:ins>
          </w:p>
        </w:tc>
      </w:tr>
      <w:tr w:rsidR="00406446" w:rsidRPr="009355A0" w14:paraId="0BE22961" w14:textId="77777777" w:rsidTr="00406446">
        <w:trPr>
          <w:trHeight w:val="377"/>
          <w:ins w:id="1387" w:author="P.Mahmoudi" w:date="2020-08-23T09:59:00Z"/>
        </w:trPr>
        <w:tc>
          <w:tcPr>
            <w:tcW w:w="0" w:type="auto"/>
            <w:vAlign w:val="center"/>
          </w:tcPr>
          <w:p w14:paraId="402E1C82" w14:textId="0E5D630C" w:rsidR="00406446" w:rsidRPr="009355A0" w:rsidRDefault="00406446" w:rsidP="00406446">
            <w:pPr>
              <w:tabs>
                <w:tab w:val="left" w:pos="1395"/>
              </w:tabs>
              <w:rPr>
                <w:ins w:id="1388" w:author="P.Mahmoudi" w:date="2020-08-23T09:59:00Z"/>
                <w:sz w:val="20"/>
                <w:szCs w:val="20"/>
              </w:rPr>
            </w:pPr>
            <w:ins w:id="1389" w:author="P.Mahmoudi" w:date="2020-08-23T10:03:00Z">
              <w:r w:rsidRPr="00406446">
                <w:rPr>
                  <w:sz w:val="20"/>
                  <w:szCs w:val="20"/>
                </w:rPr>
                <w:t>date_key</w:t>
              </w:r>
            </w:ins>
          </w:p>
        </w:tc>
        <w:tc>
          <w:tcPr>
            <w:tcW w:w="0" w:type="auto"/>
            <w:vAlign w:val="center"/>
          </w:tcPr>
          <w:p w14:paraId="44088D0E" w14:textId="0C65AF1B" w:rsidR="00406446" w:rsidRPr="009355A0" w:rsidRDefault="00406446" w:rsidP="00F8529A">
            <w:pPr>
              <w:rPr>
                <w:ins w:id="1390" w:author="P.Mahmoudi" w:date="2020-08-23T09:59:00Z"/>
                <w:sz w:val="20"/>
                <w:szCs w:val="20"/>
              </w:rPr>
            </w:pPr>
            <w:ins w:id="1391" w:author="P.Mahmoudi" w:date="2020-08-23T09:59:00Z">
              <w:r w:rsidRPr="009355A0">
                <w:rPr>
                  <w:sz w:val="20"/>
                  <w:szCs w:val="20"/>
                </w:rPr>
                <w:t>D</w:t>
              </w:r>
            </w:ins>
            <w:ins w:id="1392" w:author="P.Mahmoudi" w:date="2020-08-23T10:03:00Z">
              <w:r>
                <w:rPr>
                  <w:sz w:val="20"/>
                  <w:szCs w:val="20"/>
                </w:rPr>
                <w:t>ate</w:t>
              </w:r>
            </w:ins>
          </w:p>
        </w:tc>
        <w:tc>
          <w:tcPr>
            <w:tcW w:w="0" w:type="auto"/>
            <w:vAlign w:val="center"/>
          </w:tcPr>
          <w:p w14:paraId="17182629" w14:textId="77777777" w:rsidR="00406446" w:rsidRPr="009355A0" w:rsidRDefault="00406446" w:rsidP="00406446">
            <w:pPr>
              <w:rPr>
                <w:ins w:id="1393" w:author="P.Mahmoudi" w:date="2020-08-23T09:59:00Z"/>
                <w:sz w:val="20"/>
                <w:szCs w:val="20"/>
              </w:rPr>
            </w:pPr>
            <w:ins w:id="1394" w:author="P.Mahmoudi" w:date="2020-08-23T09:59:00Z">
              <w:r>
                <w:rPr>
                  <w:sz w:val="20"/>
                  <w:szCs w:val="20"/>
                </w:rPr>
                <w:t>Confidential</w:t>
              </w:r>
            </w:ins>
          </w:p>
        </w:tc>
        <w:tc>
          <w:tcPr>
            <w:tcW w:w="0" w:type="auto"/>
            <w:vAlign w:val="center"/>
          </w:tcPr>
          <w:p w14:paraId="147C9EBB" w14:textId="77777777" w:rsidR="00406446" w:rsidRPr="009355A0" w:rsidRDefault="00406446" w:rsidP="00406446">
            <w:pPr>
              <w:rPr>
                <w:ins w:id="1395" w:author="P.Mahmoudi" w:date="2020-08-23T09:59:00Z"/>
                <w:sz w:val="20"/>
                <w:szCs w:val="20"/>
              </w:rPr>
            </w:pPr>
            <w:ins w:id="1396" w:author="P.Mahmoudi" w:date="2020-08-23T09:59:00Z">
              <w:r>
                <w:rPr>
                  <w:sz w:val="20"/>
                  <w:szCs w:val="20"/>
                </w:rPr>
                <w:t>No null values, No missing values</w:t>
              </w:r>
            </w:ins>
          </w:p>
        </w:tc>
      </w:tr>
      <w:tr w:rsidR="00406446" w:rsidRPr="009355A0" w14:paraId="7F5EC1F9" w14:textId="77777777" w:rsidTr="00406446">
        <w:trPr>
          <w:trHeight w:val="377"/>
          <w:ins w:id="1397" w:author="P.Mahmoudi" w:date="2020-08-23T10:04:00Z"/>
        </w:trPr>
        <w:tc>
          <w:tcPr>
            <w:tcW w:w="0" w:type="auto"/>
            <w:vAlign w:val="center"/>
          </w:tcPr>
          <w:p w14:paraId="77FFCC16" w14:textId="0766D65B" w:rsidR="00406446" w:rsidRPr="00406446" w:rsidRDefault="00406446" w:rsidP="00406446">
            <w:pPr>
              <w:tabs>
                <w:tab w:val="left" w:pos="1395"/>
              </w:tabs>
              <w:rPr>
                <w:ins w:id="1398" w:author="P.Mahmoudi" w:date="2020-08-23T10:04:00Z"/>
                <w:sz w:val="20"/>
                <w:szCs w:val="20"/>
              </w:rPr>
            </w:pPr>
            <w:ins w:id="1399" w:author="P.Mahmoudi" w:date="2020-08-23T10:04:00Z">
              <w:r w:rsidRPr="00406446">
                <w:rPr>
                  <w:sz w:val="20"/>
                  <w:szCs w:val="20"/>
                </w:rPr>
                <w:t>customer_status</w:t>
              </w:r>
            </w:ins>
          </w:p>
        </w:tc>
        <w:tc>
          <w:tcPr>
            <w:tcW w:w="0" w:type="auto"/>
            <w:vAlign w:val="center"/>
          </w:tcPr>
          <w:p w14:paraId="2B457310" w14:textId="5DDFA7FF" w:rsidR="00406446" w:rsidRPr="009355A0" w:rsidRDefault="00406446" w:rsidP="00406446">
            <w:pPr>
              <w:rPr>
                <w:ins w:id="1400" w:author="P.Mahmoudi" w:date="2020-08-23T10:04:00Z"/>
                <w:sz w:val="20"/>
                <w:szCs w:val="20"/>
              </w:rPr>
            </w:pPr>
            <w:ins w:id="1401" w:author="P.Mahmoudi" w:date="2020-08-23T10:04:00Z">
              <w:r w:rsidRPr="009355A0">
                <w:rPr>
                  <w:sz w:val="20"/>
                  <w:szCs w:val="20"/>
                </w:rPr>
                <w:t>String</w:t>
              </w:r>
            </w:ins>
          </w:p>
        </w:tc>
        <w:tc>
          <w:tcPr>
            <w:tcW w:w="0" w:type="auto"/>
            <w:vAlign w:val="center"/>
          </w:tcPr>
          <w:p w14:paraId="225BE516" w14:textId="683CCEA8" w:rsidR="00406446" w:rsidRDefault="00406446" w:rsidP="00406446">
            <w:pPr>
              <w:rPr>
                <w:ins w:id="1402" w:author="P.Mahmoudi" w:date="2020-08-23T10:04:00Z"/>
                <w:sz w:val="20"/>
                <w:szCs w:val="20"/>
              </w:rPr>
            </w:pPr>
            <w:ins w:id="1403" w:author="P.Mahmoudi" w:date="2020-08-23T10:04:00Z">
              <w:r>
                <w:rPr>
                  <w:sz w:val="20"/>
                  <w:szCs w:val="20"/>
                </w:rPr>
                <w:t>Confidential</w:t>
              </w:r>
            </w:ins>
          </w:p>
        </w:tc>
        <w:tc>
          <w:tcPr>
            <w:tcW w:w="0" w:type="auto"/>
            <w:vAlign w:val="center"/>
          </w:tcPr>
          <w:p w14:paraId="3A704047" w14:textId="7FD0E7E2" w:rsidR="00406446" w:rsidRDefault="00406446" w:rsidP="00406446">
            <w:pPr>
              <w:rPr>
                <w:ins w:id="1404" w:author="P.Mahmoudi" w:date="2020-08-23T10:04:00Z"/>
                <w:sz w:val="20"/>
                <w:szCs w:val="20"/>
              </w:rPr>
            </w:pPr>
            <w:ins w:id="1405" w:author="P.Mahmoudi" w:date="2020-08-23T10:04:00Z">
              <w:r>
                <w:rPr>
                  <w:sz w:val="20"/>
                  <w:szCs w:val="20"/>
                </w:rPr>
                <w:t>No null values, No missing values</w:t>
              </w:r>
            </w:ins>
          </w:p>
        </w:tc>
      </w:tr>
      <w:tr w:rsidR="00406446" w:rsidRPr="009355A0" w14:paraId="5AA9E216" w14:textId="77777777" w:rsidTr="00406446">
        <w:trPr>
          <w:trHeight w:val="377"/>
          <w:ins w:id="1406" w:author="P.Mahmoudi" w:date="2020-08-23T10:04:00Z"/>
        </w:trPr>
        <w:tc>
          <w:tcPr>
            <w:tcW w:w="0" w:type="auto"/>
            <w:vAlign w:val="center"/>
          </w:tcPr>
          <w:p w14:paraId="31F519BF" w14:textId="4E46153D" w:rsidR="00406446" w:rsidRPr="00406446" w:rsidRDefault="00406446" w:rsidP="00406446">
            <w:pPr>
              <w:tabs>
                <w:tab w:val="left" w:pos="1395"/>
              </w:tabs>
              <w:rPr>
                <w:ins w:id="1407" w:author="P.Mahmoudi" w:date="2020-08-23T10:04:00Z"/>
                <w:sz w:val="20"/>
                <w:szCs w:val="20"/>
              </w:rPr>
            </w:pPr>
            <w:ins w:id="1408" w:author="P.Mahmoudi" w:date="2020-08-23T10:04:00Z">
              <w:r w:rsidRPr="00406446">
                <w:rPr>
                  <w:sz w:val="20"/>
                  <w:szCs w:val="20"/>
                </w:rPr>
                <w:t>msisdn_nsk</w:t>
              </w:r>
            </w:ins>
          </w:p>
        </w:tc>
        <w:tc>
          <w:tcPr>
            <w:tcW w:w="0" w:type="auto"/>
            <w:vAlign w:val="center"/>
          </w:tcPr>
          <w:p w14:paraId="22E9822A" w14:textId="780AF5C9" w:rsidR="00406446" w:rsidRPr="009355A0" w:rsidRDefault="00406446" w:rsidP="00406446">
            <w:pPr>
              <w:rPr>
                <w:ins w:id="1409" w:author="P.Mahmoudi" w:date="2020-08-23T10:04:00Z"/>
                <w:sz w:val="20"/>
                <w:szCs w:val="20"/>
              </w:rPr>
            </w:pPr>
            <w:ins w:id="1410" w:author="P.Mahmoudi" w:date="2020-08-23T10:04:00Z">
              <w:r>
                <w:rPr>
                  <w:sz w:val="20"/>
                  <w:szCs w:val="20"/>
                </w:rPr>
                <w:t>Bigint</w:t>
              </w:r>
            </w:ins>
          </w:p>
        </w:tc>
        <w:tc>
          <w:tcPr>
            <w:tcW w:w="0" w:type="auto"/>
            <w:vAlign w:val="center"/>
          </w:tcPr>
          <w:p w14:paraId="73334D90" w14:textId="09A7B245" w:rsidR="00406446" w:rsidRDefault="00406446" w:rsidP="00406446">
            <w:pPr>
              <w:rPr>
                <w:ins w:id="1411" w:author="P.Mahmoudi" w:date="2020-08-23T10:04:00Z"/>
                <w:sz w:val="20"/>
                <w:szCs w:val="20"/>
              </w:rPr>
            </w:pPr>
            <w:ins w:id="1412" w:author="P.Mahmoudi" w:date="2020-08-23T10:04:00Z">
              <w:r>
                <w:rPr>
                  <w:sz w:val="20"/>
                  <w:szCs w:val="20"/>
                </w:rPr>
                <w:t>Confidential</w:t>
              </w:r>
            </w:ins>
          </w:p>
        </w:tc>
        <w:tc>
          <w:tcPr>
            <w:tcW w:w="0" w:type="auto"/>
            <w:vAlign w:val="center"/>
          </w:tcPr>
          <w:p w14:paraId="12337205" w14:textId="016EB153" w:rsidR="00406446" w:rsidRDefault="00406446" w:rsidP="00406446">
            <w:pPr>
              <w:rPr>
                <w:ins w:id="1413" w:author="P.Mahmoudi" w:date="2020-08-23T10:04:00Z"/>
                <w:sz w:val="20"/>
                <w:szCs w:val="20"/>
              </w:rPr>
            </w:pPr>
            <w:ins w:id="1414" w:author="P.Mahmoudi" w:date="2020-08-23T10:04:00Z">
              <w:r>
                <w:rPr>
                  <w:sz w:val="20"/>
                  <w:szCs w:val="20"/>
                </w:rPr>
                <w:t>No null values, No missing values</w:t>
              </w:r>
            </w:ins>
          </w:p>
        </w:tc>
      </w:tr>
      <w:tr w:rsidR="00406446" w:rsidRPr="009355A0" w14:paraId="4655B8EC" w14:textId="77777777" w:rsidTr="00406446">
        <w:trPr>
          <w:trHeight w:val="377"/>
          <w:ins w:id="1415" w:author="P.Mahmoudi" w:date="2020-08-23T10:04:00Z"/>
        </w:trPr>
        <w:tc>
          <w:tcPr>
            <w:tcW w:w="0" w:type="auto"/>
            <w:vAlign w:val="center"/>
          </w:tcPr>
          <w:p w14:paraId="31418C10" w14:textId="4481C463" w:rsidR="00406446" w:rsidRPr="00406446" w:rsidRDefault="00406446" w:rsidP="00406446">
            <w:pPr>
              <w:tabs>
                <w:tab w:val="left" w:pos="1395"/>
              </w:tabs>
              <w:rPr>
                <w:ins w:id="1416" w:author="P.Mahmoudi" w:date="2020-08-23T10:04:00Z"/>
                <w:sz w:val="20"/>
                <w:szCs w:val="20"/>
              </w:rPr>
            </w:pPr>
            <w:ins w:id="1417" w:author="P.Mahmoudi" w:date="2020-08-23T10:05:00Z">
              <w:r w:rsidRPr="00406446">
                <w:rPr>
                  <w:sz w:val="20"/>
                  <w:szCs w:val="20"/>
                </w:rPr>
                <w:lastRenderedPageBreak/>
                <w:t>account_link_code_n</w:t>
              </w:r>
            </w:ins>
          </w:p>
        </w:tc>
        <w:tc>
          <w:tcPr>
            <w:tcW w:w="0" w:type="auto"/>
            <w:vAlign w:val="center"/>
          </w:tcPr>
          <w:p w14:paraId="3AA7022D" w14:textId="2FB83FC4" w:rsidR="00406446" w:rsidRPr="009355A0" w:rsidRDefault="00406446" w:rsidP="00406446">
            <w:pPr>
              <w:rPr>
                <w:ins w:id="1418" w:author="P.Mahmoudi" w:date="2020-08-23T10:04:00Z"/>
                <w:sz w:val="20"/>
                <w:szCs w:val="20"/>
              </w:rPr>
            </w:pPr>
            <w:ins w:id="1419" w:author="P.Mahmoudi" w:date="2020-08-23T10:05:00Z">
              <w:r>
                <w:rPr>
                  <w:sz w:val="20"/>
                  <w:szCs w:val="20"/>
                </w:rPr>
                <w:t>Double</w:t>
              </w:r>
            </w:ins>
          </w:p>
        </w:tc>
        <w:tc>
          <w:tcPr>
            <w:tcW w:w="0" w:type="auto"/>
            <w:vAlign w:val="center"/>
          </w:tcPr>
          <w:p w14:paraId="340B5350" w14:textId="0B2DB8A2" w:rsidR="00406446" w:rsidRDefault="00406446" w:rsidP="00406446">
            <w:pPr>
              <w:rPr>
                <w:ins w:id="1420" w:author="P.Mahmoudi" w:date="2020-08-23T10:04:00Z"/>
                <w:sz w:val="20"/>
                <w:szCs w:val="20"/>
              </w:rPr>
            </w:pPr>
            <w:ins w:id="1421" w:author="P.Mahmoudi" w:date="2020-08-23T10:05:00Z">
              <w:r>
                <w:rPr>
                  <w:sz w:val="20"/>
                  <w:szCs w:val="20"/>
                </w:rPr>
                <w:t>Confidential</w:t>
              </w:r>
            </w:ins>
          </w:p>
        </w:tc>
        <w:tc>
          <w:tcPr>
            <w:tcW w:w="0" w:type="auto"/>
            <w:vAlign w:val="center"/>
          </w:tcPr>
          <w:p w14:paraId="3187EB2C" w14:textId="7410C86F" w:rsidR="00406446" w:rsidRDefault="00406446" w:rsidP="00406446">
            <w:pPr>
              <w:rPr>
                <w:ins w:id="1422" w:author="P.Mahmoudi" w:date="2020-08-23T10:04:00Z"/>
                <w:sz w:val="20"/>
                <w:szCs w:val="20"/>
              </w:rPr>
            </w:pPr>
            <w:ins w:id="1423" w:author="P.Mahmoudi" w:date="2020-08-23T10:05:00Z">
              <w:r>
                <w:rPr>
                  <w:sz w:val="20"/>
                  <w:szCs w:val="20"/>
                </w:rPr>
                <w:t>No null values, No missing values</w:t>
              </w:r>
            </w:ins>
          </w:p>
        </w:tc>
      </w:tr>
      <w:tr w:rsidR="00406446" w:rsidRPr="009355A0" w14:paraId="3515F858" w14:textId="77777777" w:rsidTr="00406446">
        <w:trPr>
          <w:trHeight w:val="377"/>
          <w:ins w:id="1424" w:author="P.Mahmoudi" w:date="2020-08-23T10:04:00Z"/>
        </w:trPr>
        <w:tc>
          <w:tcPr>
            <w:tcW w:w="0" w:type="auto"/>
            <w:vAlign w:val="center"/>
          </w:tcPr>
          <w:p w14:paraId="7C221544" w14:textId="78F0E19B" w:rsidR="00406446" w:rsidRPr="00406446" w:rsidRDefault="00406446" w:rsidP="00406446">
            <w:pPr>
              <w:tabs>
                <w:tab w:val="left" w:pos="1395"/>
              </w:tabs>
              <w:rPr>
                <w:ins w:id="1425" w:author="P.Mahmoudi" w:date="2020-08-23T10:04:00Z"/>
                <w:sz w:val="20"/>
                <w:szCs w:val="20"/>
              </w:rPr>
            </w:pPr>
            <w:ins w:id="1426" w:author="P.Mahmoudi" w:date="2020-08-23T10:05:00Z">
              <w:r w:rsidRPr="00406446">
                <w:rPr>
                  <w:sz w:val="20"/>
                  <w:szCs w:val="20"/>
                </w:rPr>
                <w:t>subs_status_code</w:t>
              </w:r>
            </w:ins>
          </w:p>
        </w:tc>
        <w:tc>
          <w:tcPr>
            <w:tcW w:w="0" w:type="auto"/>
            <w:vAlign w:val="center"/>
          </w:tcPr>
          <w:p w14:paraId="4296DD85" w14:textId="4FB39960" w:rsidR="00406446" w:rsidRPr="009355A0" w:rsidRDefault="00406446" w:rsidP="00406446">
            <w:pPr>
              <w:rPr>
                <w:ins w:id="1427" w:author="P.Mahmoudi" w:date="2020-08-23T10:04:00Z"/>
                <w:sz w:val="20"/>
                <w:szCs w:val="20"/>
              </w:rPr>
            </w:pPr>
            <w:ins w:id="1428" w:author="P.Mahmoudi" w:date="2020-08-23T10:05:00Z">
              <w:r w:rsidRPr="009355A0">
                <w:rPr>
                  <w:sz w:val="20"/>
                  <w:szCs w:val="20"/>
                </w:rPr>
                <w:t>String</w:t>
              </w:r>
            </w:ins>
          </w:p>
        </w:tc>
        <w:tc>
          <w:tcPr>
            <w:tcW w:w="0" w:type="auto"/>
            <w:vAlign w:val="center"/>
          </w:tcPr>
          <w:p w14:paraId="30BD0F0F" w14:textId="380FD037" w:rsidR="00406446" w:rsidRDefault="00406446" w:rsidP="00406446">
            <w:pPr>
              <w:rPr>
                <w:ins w:id="1429" w:author="P.Mahmoudi" w:date="2020-08-23T10:04:00Z"/>
                <w:sz w:val="20"/>
                <w:szCs w:val="20"/>
              </w:rPr>
            </w:pPr>
            <w:ins w:id="1430" w:author="P.Mahmoudi" w:date="2020-08-23T10:05:00Z">
              <w:r>
                <w:rPr>
                  <w:sz w:val="20"/>
                  <w:szCs w:val="20"/>
                </w:rPr>
                <w:t>Confidential</w:t>
              </w:r>
            </w:ins>
          </w:p>
        </w:tc>
        <w:tc>
          <w:tcPr>
            <w:tcW w:w="0" w:type="auto"/>
            <w:vAlign w:val="center"/>
          </w:tcPr>
          <w:p w14:paraId="5FF780D3" w14:textId="51B3ADBD" w:rsidR="00406446" w:rsidRDefault="00406446" w:rsidP="00406446">
            <w:pPr>
              <w:rPr>
                <w:ins w:id="1431" w:author="P.Mahmoudi" w:date="2020-08-23T10:04:00Z"/>
                <w:sz w:val="20"/>
                <w:szCs w:val="20"/>
              </w:rPr>
            </w:pPr>
            <w:ins w:id="1432" w:author="P.Mahmoudi" w:date="2020-08-23T10:05:00Z">
              <w:r>
                <w:rPr>
                  <w:sz w:val="20"/>
                  <w:szCs w:val="20"/>
                </w:rPr>
                <w:t>No null values, No missing values</w:t>
              </w:r>
            </w:ins>
          </w:p>
        </w:tc>
      </w:tr>
      <w:tr w:rsidR="00406446" w:rsidRPr="009355A0" w14:paraId="660023CE" w14:textId="77777777" w:rsidTr="00406446">
        <w:trPr>
          <w:trHeight w:val="377"/>
          <w:ins w:id="1433" w:author="P.Mahmoudi" w:date="2020-08-23T10:04:00Z"/>
        </w:trPr>
        <w:tc>
          <w:tcPr>
            <w:tcW w:w="0" w:type="auto"/>
            <w:vAlign w:val="center"/>
          </w:tcPr>
          <w:p w14:paraId="586A50D0" w14:textId="6796913B" w:rsidR="00406446" w:rsidRPr="00406446" w:rsidRDefault="00406446" w:rsidP="00406446">
            <w:pPr>
              <w:tabs>
                <w:tab w:val="left" w:pos="1395"/>
              </w:tabs>
              <w:rPr>
                <w:ins w:id="1434" w:author="P.Mahmoudi" w:date="2020-08-23T10:04:00Z"/>
                <w:sz w:val="20"/>
                <w:szCs w:val="20"/>
              </w:rPr>
            </w:pPr>
            <w:ins w:id="1435" w:author="P.Mahmoudi" w:date="2020-08-23T10:05:00Z">
              <w:r w:rsidRPr="00406446">
                <w:rPr>
                  <w:sz w:val="20"/>
                  <w:szCs w:val="20"/>
                </w:rPr>
                <w:t>account_activated_ind</w:t>
              </w:r>
            </w:ins>
          </w:p>
        </w:tc>
        <w:tc>
          <w:tcPr>
            <w:tcW w:w="0" w:type="auto"/>
            <w:vAlign w:val="center"/>
          </w:tcPr>
          <w:p w14:paraId="01AB1AA7" w14:textId="18B70FBC" w:rsidR="00406446" w:rsidRPr="009355A0" w:rsidRDefault="00406446" w:rsidP="00406446">
            <w:pPr>
              <w:rPr>
                <w:ins w:id="1436" w:author="P.Mahmoudi" w:date="2020-08-23T10:04:00Z"/>
                <w:sz w:val="20"/>
                <w:szCs w:val="20"/>
              </w:rPr>
            </w:pPr>
            <w:ins w:id="1437" w:author="P.Mahmoudi" w:date="2020-08-23T10:06:00Z">
              <w:r w:rsidRPr="009355A0">
                <w:rPr>
                  <w:sz w:val="20"/>
                  <w:szCs w:val="20"/>
                </w:rPr>
                <w:t>String</w:t>
              </w:r>
            </w:ins>
          </w:p>
        </w:tc>
        <w:tc>
          <w:tcPr>
            <w:tcW w:w="0" w:type="auto"/>
            <w:vAlign w:val="center"/>
          </w:tcPr>
          <w:p w14:paraId="1C2A190A" w14:textId="41E35240" w:rsidR="00406446" w:rsidRDefault="00406446" w:rsidP="00406446">
            <w:pPr>
              <w:rPr>
                <w:ins w:id="1438" w:author="P.Mahmoudi" w:date="2020-08-23T10:04:00Z"/>
                <w:sz w:val="20"/>
                <w:szCs w:val="20"/>
              </w:rPr>
            </w:pPr>
            <w:ins w:id="1439" w:author="P.Mahmoudi" w:date="2020-08-23T10:06:00Z">
              <w:r>
                <w:rPr>
                  <w:sz w:val="20"/>
                  <w:szCs w:val="20"/>
                </w:rPr>
                <w:t>Confidential</w:t>
              </w:r>
            </w:ins>
          </w:p>
        </w:tc>
        <w:tc>
          <w:tcPr>
            <w:tcW w:w="0" w:type="auto"/>
            <w:vAlign w:val="center"/>
          </w:tcPr>
          <w:p w14:paraId="160F5A19" w14:textId="48D73402" w:rsidR="00406446" w:rsidRDefault="00406446" w:rsidP="00406446">
            <w:pPr>
              <w:rPr>
                <w:ins w:id="1440" w:author="P.Mahmoudi" w:date="2020-08-23T10:04:00Z"/>
                <w:sz w:val="20"/>
                <w:szCs w:val="20"/>
              </w:rPr>
            </w:pPr>
            <w:ins w:id="1441" w:author="P.Mahmoudi" w:date="2020-08-23T10:06:00Z">
              <w:r>
                <w:rPr>
                  <w:sz w:val="20"/>
                  <w:szCs w:val="20"/>
                </w:rPr>
                <w:t>No null values, No missing values</w:t>
              </w:r>
            </w:ins>
          </w:p>
        </w:tc>
      </w:tr>
      <w:tr w:rsidR="00406446" w:rsidRPr="009355A0" w14:paraId="07058CA5" w14:textId="77777777" w:rsidTr="00406446">
        <w:trPr>
          <w:trHeight w:val="377"/>
          <w:ins w:id="1442" w:author="P.Mahmoudi" w:date="2020-08-23T10:04:00Z"/>
        </w:trPr>
        <w:tc>
          <w:tcPr>
            <w:tcW w:w="0" w:type="auto"/>
            <w:vAlign w:val="center"/>
          </w:tcPr>
          <w:p w14:paraId="2AD5B424" w14:textId="19395D3C" w:rsidR="00406446" w:rsidRPr="00406446" w:rsidRDefault="00406446" w:rsidP="00406446">
            <w:pPr>
              <w:tabs>
                <w:tab w:val="left" w:pos="1395"/>
              </w:tabs>
              <w:rPr>
                <w:ins w:id="1443" w:author="P.Mahmoudi" w:date="2020-08-23T10:04:00Z"/>
                <w:sz w:val="20"/>
                <w:szCs w:val="20"/>
              </w:rPr>
            </w:pPr>
            <w:ins w:id="1444" w:author="P.Mahmoudi" w:date="2020-08-23T10:06:00Z">
              <w:r w:rsidRPr="00406446">
                <w:rPr>
                  <w:sz w:val="20"/>
                  <w:szCs w:val="20"/>
                </w:rPr>
                <w:t>registration_dt</w:t>
              </w:r>
            </w:ins>
          </w:p>
        </w:tc>
        <w:tc>
          <w:tcPr>
            <w:tcW w:w="0" w:type="auto"/>
            <w:vAlign w:val="center"/>
          </w:tcPr>
          <w:p w14:paraId="636C8937" w14:textId="72E052EF" w:rsidR="00406446" w:rsidRPr="009355A0" w:rsidRDefault="00406446" w:rsidP="00406446">
            <w:pPr>
              <w:rPr>
                <w:ins w:id="1445" w:author="P.Mahmoudi" w:date="2020-08-23T10:04:00Z"/>
                <w:sz w:val="20"/>
                <w:szCs w:val="20"/>
              </w:rPr>
            </w:pPr>
            <w:ins w:id="1446" w:author="P.Mahmoudi" w:date="2020-08-23T10:06:00Z">
              <w:r w:rsidRPr="009355A0">
                <w:rPr>
                  <w:sz w:val="20"/>
                  <w:szCs w:val="20"/>
                </w:rPr>
                <w:t>String</w:t>
              </w:r>
            </w:ins>
          </w:p>
        </w:tc>
        <w:tc>
          <w:tcPr>
            <w:tcW w:w="0" w:type="auto"/>
            <w:vAlign w:val="center"/>
          </w:tcPr>
          <w:p w14:paraId="55D8EF67" w14:textId="22DA993B" w:rsidR="00406446" w:rsidRDefault="00406446" w:rsidP="00406446">
            <w:pPr>
              <w:rPr>
                <w:ins w:id="1447" w:author="P.Mahmoudi" w:date="2020-08-23T10:04:00Z"/>
                <w:sz w:val="20"/>
                <w:szCs w:val="20"/>
              </w:rPr>
            </w:pPr>
            <w:ins w:id="1448" w:author="P.Mahmoudi" w:date="2020-08-23T10:06:00Z">
              <w:r>
                <w:rPr>
                  <w:sz w:val="20"/>
                  <w:szCs w:val="20"/>
                </w:rPr>
                <w:t>Confidential</w:t>
              </w:r>
            </w:ins>
          </w:p>
        </w:tc>
        <w:tc>
          <w:tcPr>
            <w:tcW w:w="0" w:type="auto"/>
            <w:vAlign w:val="center"/>
          </w:tcPr>
          <w:p w14:paraId="7E6515E2" w14:textId="37353065" w:rsidR="00406446" w:rsidRDefault="00406446" w:rsidP="00406446">
            <w:pPr>
              <w:rPr>
                <w:ins w:id="1449" w:author="P.Mahmoudi" w:date="2020-08-23T10:04:00Z"/>
                <w:sz w:val="20"/>
                <w:szCs w:val="20"/>
              </w:rPr>
            </w:pPr>
            <w:ins w:id="1450" w:author="P.Mahmoudi" w:date="2020-08-23T10:06:00Z">
              <w:r>
                <w:rPr>
                  <w:sz w:val="20"/>
                  <w:szCs w:val="20"/>
                </w:rPr>
                <w:t>No null values, No missing values</w:t>
              </w:r>
            </w:ins>
          </w:p>
        </w:tc>
      </w:tr>
      <w:tr w:rsidR="00406446" w:rsidRPr="009355A0" w14:paraId="3BFD34EF" w14:textId="77777777" w:rsidTr="00406446">
        <w:trPr>
          <w:trHeight w:val="377"/>
          <w:ins w:id="1451" w:author="P.Mahmoudi" w:date="2020-08-23T10:04:00Z"/>
        </w:trPr>
        <w:tc>
          <w:tcPr>
            <w:tcW w:w="0" w:type="auto"/>
            <w:vAlign w:val="center"/>
          </w:tcPr>
          <w:p w14:paraId="6B03F9DA" w14:textId="444E866F" w:rsidR="00406446" w:rsidRPr="00406446" w:rsidRDefault="00406446" w:rsidP="00406446">
            <w:pPr>
              <w:tabs>
                <w:tab w:val="left" w:pos="1395"/>
              </w:tabs>
              <w:rPr>
                <w:ins w:id="1452" w:author="P.Mahmoudi" w:date="2020-08-23T10:04:00Z"/>
                <w:sz w:val="20"/>
                <w:szCs w:val="20"/>
              </w:rPr>
            </w:pPr>
            <w:ins w:id="1453" w:author="P.Mahmoudi" w:date="2020-08-23T10:06:00Z">
              <w:r w:rsidRPr="00406446">
                <w:rPr>
                  <w:sz w:val="20"/>
                  <w:szCs w:val="20"/>
                </w:rPr>
                <w:t>last_cow_date</w:t>
              </w:r>
            </w:ins>
          </w:p>
        </w:tc>
        <w:tc>
          <w:tcPr>
            <w:tcW w:w="0" w:type="auto"/>
            <w:vAlign w:val="center"/>
          </w:tcPr>
          <w:p w14:paraId="129515D6" w14:textId="24F71423" w:rsidR="00406446" w:rsidRPr="009355A0" w:rsidRDefault="00406446" w:rsidP="00406446">
            <w:pPr>
              <w:rPr>
                <w:ins w:id="1454" w:author="P.Mahmoudi" w:date="2020-08-23T10:04:00Z"/>
                <w:sz w:val="20"/>
                <w:szCs w:val="20"/>
              </w:rPr>
            </w:pPr>
            <w:ins w:id="1455" w:author="P.Mahmoudi" w:date="2020-08-23T10:06:00Z">
              <w:r w:rsidRPr="009355A0">
                <w:rPr>
                  <w:sz w:val="20"/>
                  <w:szCs w:val="20"/>
                </w:rPr>
                <w:t>String</w:t>
              </w:r>
            </w:ins>
          </w:p>
        </w:tc>
        <w:tc>
          <w:tcPr>
            <w:tcW w:w="0" w:type="auto"/>
            <w:vAlign w:val="center"/>
          </w:tcPr>
          <w:p w14:paraId="7C736D1C" w14:textId="35CC3EF5" w:rsidR="00406446" w:rsidRDefault="00406446" w:rsidP="00406446">
            <w:pPr>
              <w:rPr>
                <w:ins w:id="1456" w:author="P.Mahmoudi" w:date="2020-08-23T10:04:00Z"/>
                <w:sz w:val="20"/>
                <w:szCs w:val="20"/>
              </w:rPr>
            </w:pPr>
            <w:ins w:id="1457" w:author="P.Mahmoudi" w:date="2020-08-23T10:06:00Z">
              <w:r>
                <w:rPr>
                  <w:sz w:val="20"/>
                  <w:szCs w:val="20"/>
                </w:rPr>
                <w:t>Confidential</w:t>
              </w:r>
            </w:ins>
          </w:p>
        </w:tc>
        <w:tc>
          <w:tcPr>
            <w:tcW w:w="0" w:type="auto"/>
            <w:vAlign w:val="center"/>
          </w:tcPr>
          <w:p w14:paraId="732DB81D" w14:textId="77981857" w:rsidR="00406446" w:rsidRDefault="00406446" w:rsidP="00406446">
            <w:pPr>
              <w:rPr>
                <w:ins w:id="1458" w:author="P.Mahmoudi" w:date="2020-08-23T10:04:00Z"/>
                <w:sz w:val="20"/>
                <w:szCs w:val="20"/>
              </w:rPr>
            </w:pPr>
            <w:ins w:id="1459" w:author="P.Mahmoudi" w:date="2020-08-23T10:06:00Z">
              <w:r>
                <w:rPr>
                  <w:sz w:val="20"/>
                  <w:szCs w:val="20"/>
                </w:rPr>
                <w:t>No null values, No missing values</w:t>
              </w:r>
            </w:ins>
          </w:p>
        </w:tc>
      </w:tr>
      <w:tr w:rsidR="00406446" w:rsidRPr="009355A0" w14:paraId="6F882442" w14:textId="77777777" w:rsidTr="00406446">
        <w:trPr>
          <w:trHeight w:val="377"/>
          <w:ins w:id="1460" w:author="P.Mahmoudi" w:date="2020-08-23T10:04:00Z"/>
        </w:trPr>
        <w:tc>
          <w:tcPr>
            <w:tcW w:w="0" w:type="auto"/>
            <w:vAlign w:val="center"/>
          </w:tcPr>
          <w:p w14:paraId="5F239B02" w14:textId="25182FC7" w:rsidR="00406446" w:rsidRPr="00406446" w:rsidRDefault="00406446" w:rsidP="00406446">
            <w:pPr>
              <w:tabs>
                <w:tab w:val="left" w:pos="1395"/>
              </w:tabs>
              <w:rPr>
                <w:ins w:id="1461" w:author="P.Mahmoudi" w:date="2020-08-23T10:04:00Z"/>
                <w:sz w:val="20"/>
                <w:szCs w:val="20"/>
              </w:rPr>
            </w:pPr>
            <w:ins w:id="1462" w:author="P.Mahmoudi" w:date="2020-08-23T10:07:00Z">
              <w:r w:rsidRPr="00406446">
                <w:rPr>
                  <w:sz w:val="20"/>
                  <w:szCs w:val="20"/>
                </w:rPr>
                <w:t>actual_activation_dt</w:t>
              </w:r>
            </w:ins>
          </w:p>
        </w:tc>
        <w:tc>
          <w:tcPr>
            <w:tcW w:w="0" w:type="auto"/>
            <w:vAlign w:val="center"/>
          </w:tcPr>
          <w:p w14:paraId="73FE7D5B" w14:textId="1B497C7E" w:rsidR="00406446" w:rsidRPr="009355A0" w:rsidRDefault="00406446" w:rsidP="00406446">
            <w:pPr>
              <w:rPr>
                <w:ins w:id="1463" w:author="P.Mahmoudi" w:date="2020-08-23T10:04:00Z"/>
                <w:sz w:val="20"/>
                <w:szCs w:val="20"/>
              </w:rPr>
            </w:pPr>
            <w:ins w:id="1464" w:author="P.Mahmoudi" w:date="2020-08-23T10:06:00Z">
              <w:r w:rsidRPr="009355A0">
                <w:rPr>
                  <w:sz w:val="20"/>
                  <w:szCs w:val="20"/>
                </w:rPr>
                <w:t>String</w:t>
              </w:r>
            </w:ins>
          </w:p>
        </w:tc>
        <w:tc>
          <w:tcPr>
            <w:tcW w:w="0" w:type="auto"/>
            <w:vAlign w:val="center"/>
          </w:tcPr>
          <w:p w14:paraId="051BFFE7" w14:textId="6D399EC6" w:rsidR="00406446" w:rsidRDefault="00406446" w:rsidP="00406446">
            <w:pPr>
              <w:rPr>
                <w:ins w:id="1465" w:author="P.Mahmoudi" w:date="2020-08-23T10:04:00Z"/>
                <w:sz w:val="20"/>
                <w:szCs w:val="20"/>
              </w:rPr>
            </w:pPr>
            <w:ins w:id="1466" w:author="P.Mahmoudi" w:date="2020-08-23T10:06:00Z">
              <w:r>
                <w:rPr>
                  <w:sz w:val="20"/>
                  <w:szCs w:val="20"/>
                </w:rPr>
                <w:t>Confidential</w:t>
              </w:r>
            </w:ins>
          </w:p>
        </w:tc>
        <w:tc>
          <w:tcPr>
            <w:tcW w:w="0" w:type="auto"/>
            <w:vAlign w:val="center"/>
          </w:tcPr>
          <w:p w14:paraId="1E34ED81" w14:textId="568D0A30" w:rsidR="00406446" w:rsidRDefault="00406446" w:rsidP="00406446">
            <w:pPr>
              <w:rPr>
                <w:ins w:id="1467" w:author="P.Mahmoudi" w:date="2020-08-23T10:04:00Z"/>
                <w:sz w:val="20"/>
                <w:szCs w:val="20"/>
              </w:rPr>
            </w:pPr>
            <w:ins w:id="1468" w:author="P.Mahmoudi" w:date="2020-08-23T10:06:00Z">
              <w:r>
                <w:rPr>
                  <w:sz w:val="20"/>
                  <w:szCs w:val="20"/>
                </w:rPr>
                <w:t>No null values, No missing values</w:t>
              </w:r>
            </w:ins>
          </w:p>
        </w:tc>
      </w:tr>
      <w:tr w:rsidR="00406446" w:rsidRPr="009355A0" w14:paraId="17E2A778" w14:textId="77777777" w:rsidTr="00406446">
        <w:trPr>
          <w:trHeight w:val="377"/>
          <w:ins w:id="1469" w:author="P.Mahmoudi" w:date="2020-08-23T10:04:00Z"/>
        </w:trPr>
        <w:tc>
          <w:tcPr>
            <w:tcW w:w="0" w:type="auto"/>
            <w:vAlign w:val="center"/>
          </w:tcPr>
          <w:p w14:paraId="1F25FE32" w14:textId="1C900C70" w:rsidR="00406446" w:rsidRPr="00406446" w:rsidRDefault="00406446" w:rsidP="00406446">
            <w:pPr>
              <w:tabs>
                <w:tab w:val="left" w:pos="1395"/>
              </w:tabs>
              <w:rPr>
                <w:ins w:id="1470" w:author="P.Mahmoudi" w:date="2020-08-23T10:04:00Z"/>
                <w:sz w:val="20"/>
                <w:szCs w:val="20"/>
              </w:rPr>
            </w:pPr>
            <w:ins w:id="1471" w:author="P.Mahmoudi" w:date="2020-08-23T10:07:00Z">
              <w:r w:rsidRPr="00406446">
                <w:rPr>
                  <w:sz w:val="20"/>
                  <w:szCs w:val="20"/>
                </w:rPr>
                <w:t>tenure_months_cnt</w:t>
              </w:r>
            </w:ins>
          </w:p>
        </w:tc>
        <w:tc>
          <w:tcPr>
            <w:tcW w:w="0" w:type="auto"/>
            <w:vAlign w:val="center"/>
          </w:tcPr>
          <w:p w14:paraId="0F958581" w14:textId="473BEB56" w:rsidR="00406446" w:rsidRPr="009355A0" w:rsidRDefault="00406446" w:rsidP="00406446">
            <w:pPr>
              <w:rPr>
                <w:ins w:id="1472" w:author="P.Mahmoudi" w:date="2020-08-23T10:04:00Z"/>
                <w:sz w:val="20"/>
                <w:szCs w:val="20"/>
              </w:rPr>
            </w:pPr>
            <w:ins w:id="1473" w:author="P.Mahmoudi" w:date="2020-08-23T10:06:00Z">
              <w:r>
                <w:rPr>
                  <w:sz w:val="20"/>
                  <w:szCs w:val="20"/>
                </w:rPr>
                <w:t>Int</w:t>
              </w:r>
            </w:ins>
          </w:p>
        </w:tc>
        <w:tc>
          <w:tcPr>
            <w:tcW w:w="0" w:type="auto"/>
            <w:vAlign w:val="center"/>
          </w:tcPr>
          <w:p w14:paraId="762F6852" w14:textId="493266E3" w:rsidR="00406446" w:rsidRDefault="00406446" w:rsidP="00406446">
            <w:pPr>
              <w:rPr>
                <w:ins w:id="1474" w:author="P.Mahmoudi" w:date="2020-08-23T10:04:00Z"/>
                <w:sz w:val="20"/>
                <w:szCs w:val="20"/>
              </w:rPr>
            </w:pPr>
            <w:ins w:id="1475" w:author="P.Mahmoudi" w:date="2020-08-23T10:06:00Z">
              <w:r>
                <w:rPr>
                  <w:sz w:val="20"/>
                  <w:szCs w:val="20"/>
                </w:rPr>
                <w:t>Confidential</w:t>
              </w:r>
            </w:ins>
          </w:p>
        </w:tc>
        <w:tc>
          <w:tcPr>
            <w:tcW w:w="0" w:type="auto"/>
            <w:vAlign w:val="center"/>
          </w:tcPr>
          <w:p w14:paraId="13C2166A" w14:textId="2DA1E88F" w:rsidR="00406446" w:rsidRDefault="00406446" w:rsidP="00406446">
            <w:pPr>
              <w:rPr>
                <w:ins w:id="1476" w:author="P.Mahmoudi" w:date="2020-08-23T10:04:00Z"/>
                <w:sz w:val="20"/>
                <w:szCs w:val="20"/>
              </w:rPr>
            </w:pPr>
            <w:ins w:id="1477" w:author="P.Mahmoudi" w:date="2020-08-23T10:06:00Z">
              <w:r>
                <w:rPr>
                  <w:sz w:val="20"/>
                  <w:szCs w:val="20"/>
                </w:rPr>
                <w:t>No null values, No missing values</w:t>
              </w:r>
            </w:ins>
          </w:p>
        </w:tc>
      </w:tr>
      <w:tr w:rsidR="00406446" w:rsidRPr="009355A0" w14:paraId="302CF11C" w14:textId="77777777" w:rsidTr="00406446">
        <w:trPr>
          <w:trHeight w:val="377"/>
          <w:ins w:id="1478" w:author="P.Mahmoudi" w:date="2020-08-23T10:04:00Z"/>
        </w:trPr>
        <w:tc>
          <w:tcPr>
            <w:tcW w:w="0" w:type="auto"/>
            <w:vAlign w:val="center"/>
          </w:tcPr>
          <w:p w14:paraId="51741AE8" w14:textId="6A45087D" w:rsidR="00406446" w:rsidRPr="00406446" w:rsidRDefault="00406446" w:rsidP="00406446">
            <w:pPr>
              <w:tabs>
                <w:tab w:val="left" w:pos="1395"/>
              </w:tabs>
              <w:rPr>
                <w:ins w:id="1479" w:author="P.Mahmoudi" w:date="2020-08-23T10:04:00Z"/>
                <w:sz w:val="20"/>
                <w:szCs w:val="20"/>
              </w:rPr>
            </w:pPr>
            <w:ins w:id="1480" w:author="P.Mahmoudi" w:date="2020-08-23T10:07:00Z">
              <w:r w:rsidRPr="00406446">
                <w:rPr>
                  <w:sz w:val="20"/>
                  <w:szCs w:val="20"/>
                </w:rPr>
                <w:t>tenure_days_cnt</w:t>
              </w:r>
            </w:ins>
          </w:p>
        </w:tc>
        <w:tc>
          <w:tcPr>
            <w:tcW w:w="0" w:type="auto"/>
            <w:vAlign w:val="center"/>
          </w:tcPr>
          <w:p w14:paraId="6E3926AC" w14:textId="68E68BD3" w:rsidR="00406446" w:rsidRPr="009355A0" w:rsidRDefault="00406446" w:rsidP="00406446">
            <w:pPr>
              <w:rPr>
                <w:ins w:id="1481" w:author="P.Mahmoudi" w:date="2020-08-23T10:04:00Z"/>
                <w:sz w:val="20"/>
                <w:szCs w:val="20"/>
              </w:rPr>
            </w:pPr>
            <w:ins w:id="1482" w:author="P.Mahmoudi" w:date="2020-08-23T10:06:00Z">
              <w:r>
                <w:rPr>
                  <w:sz w:val="20"/>
                  <w:szCs w:val="20"/>
                </w:rPr>
                <w:t>Int</w:t>
              </w:r>
            </w:ins>
          </w:p>
        </w:tc>
        <w:tc>
          <w:tcPr>
            <w:tcW w:w="0" w:type="auto"/>
            <w:vAlign w:val="center"/>
          </w:tcPr>
          <w:p w14:paraId="218D8002" w14:textId="2A1BD850" w:rsidR="00406446" w:rsidRDefault="00406446" w:rsidP="00406446">
            <w:pPr>
              <w:rPr>
                <w:ins w:id="1483" w:author="P.Mahmoudi" w:date="2020-08-23T10:04:00Z"/>
                <w:sz w:val="20"/>
                <w:szCs w:val="20"/>
              </w:rPr>
            </w:pPr>
            <w:ins w:id="1484" w:author="P.Mahmoudi" w:date="2020-08-23T10:06:00Z">
              <w:r>
                <w:rPr>
                  <w:sz w:val="20"/>
                  <w:szCs w:val="20"/>
                </w:rPr>
                <w:t>Confidential</w:t>
              </w:r>
            </w:ins>
          </w:p>
        </w:tc>
        <w:tc>
          <w:tcPr>
            <w:tcW w:w="0" w:type="auto"/>
            <w:vAlign w:val="center"/>
          </w:tcPr>
          <w:p w14:paraId="4C749961" w14:textId="09464025" w:rsidR="00406446" w:rsidRDefault="00406446" w:rsidP="00406446">
            <w:pPr>
              <w:rPr>
                <w:ins w:id="1485" w:author="P.Mahmoudi" w:date="2020-08-23T10:04:00Z"/>
                <w:sz w:val="20"/>
                <w:szCs w:val="20"/>
              </w:rPr>
            </w:pPr>
            <w:ins w:id="1486" w:author="P.Mahmoudi" w:date="2020-08-23T10:06:00Z">
              <w:r>
                <w:rPr>
                  <w:sz w:val="20"/>
                  <w:szCs w:val="20"/>
                </w:rPr>
                <w:t>No null values, No missing values</w:t>
              </w:r>
            </w:ins>
          </w:p>
        </w:tc>
      </w:tr>
      <w:tr w:rsidR="00DD54D0" w:rsidRPr="009355A0" w14:paraId="2BAA37C5" w14:textId="77777777" w:rsidTr="00406446">
        <w:trPr>
          <w:trHeight w:val="377"/>
          <w:ins w:id="1487" w:author="P.Mahmoudi" w:date="2020-08-23T10:07:00Z"/>
        </w:trPr>
        <w:tc>
          <w:tcPr>
            <w:tcW w:w="0" w:type="auto"/>
            <w:vAlign w:val="center"/>
          </w:tcPr>
          <w:p w14:paraId="71720D51" w14:textId="14000DC8" w:rsidR="00DD54D0" w:rsidRPr="00406446" w:rsidRDefault="00DD54D0" w:rsidP="00DD54D0">
            <w:pPr>
              <w:tabs>
                <w:tab w:val="left" w:pos="1395"/>
              </w:tabs>
              <w:rPr>
                <w:ins w:id="1488" w:author="P.Mahmoudi" w:date="2020-08-23T10:07:00Z"/>
                <w:sz w:val="20"/>
                <w:szCs w:val="20"/>
              </w:rPr>
            </w:pPr>
            <w:ins w:id="1489" w:author="P.Mahmoudi" w:date="2020-08-23T10:08:00Z">
              <w:r w:rsidRPr="00DD54D0">
                <w:rPr>
                  <w:sz w:val="20"/>
                  <w:szCs w:val="20"/>
                </w:rPr>
                <w:t>tenure_rank_nr</w:t>
              </w:r>
            </w:ins>
          </w:p>
        </w:tc>
        <w:tc>
          <w:tcPr>
            <w:tcW w:w="0" w:type="auto"/>
            <w:vAlign w:val="center"/>
          </w:tcPr>
          <w:p w14:paraId="3F75DAD5" w14:textId="462008D5" w:rsidR="00DD54D0" w:rsidRDefault="00DD54D0" w:rsidP="00DD54D0">
            <w:pPr>
              <w:rPr>
                <w:ins w:id="1490" w:author="P.Mahmoudi" w:date="2020-08-23T10:07:00Z"/>
                <w:sz w:val="20"/>
                <w:szCs w:val="20"/>
              </w:rPr>
            </w:pPr>
            <w:ins w:id="1491" w:author="P.Mahmoudi" w:date="2020-08-23T10:08:00Z">
              <w:r>
                <w:rPr>
                  <w:sz w:val="20"/>
                  <w:szCs w:val="20"/>
                </w:rPr>
                <w:t>Double</w:t>
              </w:r>
            </w:ins>
          </w:p>
        </w:tc>
        <w:tc>
          <w:tcPr>
            <w:tcW w:w="0" w:type="auto"/>
            <w:vAlign w:val="center"/>
          </w:tcPr>
          <w:p w14:paraId="2758E157" w14:textId="55FFAD71" w:rsidR="00DD54D0" w:rsidRDefault="00DD54D0" w:rsidP="00DD54D0">
            <w:pPr>
              <w:rPr>
                <w:ins w:id="1492" w:author="P.Mahmoudi" w:date="2020-08-23T10:07:00Z"/>
                <w:sz w:val="20"/>
                <w:szCs w:val="20"/>
              </w:rPr>
            </w:pPr>
            <w:ins w:id="1493" w:author="P.Mahmoudi" w:date="2020-08-23T10:08:00Z">
              <w:r>
                <w:rPr>
                  <w:sz w:val="20"/>
                  <w:szCs w:val="20"/>
                </w:rPr>
                <w:t>Confidential</w:t>
              </w:r>
            </w:ins>
          </w:p>
        </w:tc>
        <w:tc>
          <w:tcPr>
            <w:tcW w:w="0" w:type="auto"/>
            <w:vAlign w:val="center"/>
          </w:tcPr>
          <w:p w14:paraId="17C996C8" w14:textId="4CADAEA1" w:rsidR="00DD54D0" w:rsidRDefault="00DD54D0" w:rsidP="00DD54D0">
            <w:pPr>
              <w:rPr>
                <w:ins w:id="1494" w:author="P.Mahmoudi" w:date="2020-08-23T10:07:00Z"/>
                <w:sz w:val="20"/>
                <w:szCs w:val="20"/>
              </w:rPr>
            </w:pPr>
            <w:ins w:id="1495" w:author="P.Mahmoudi" w:date="2020-08-23T10:08:00Z">
              <w:r>
                <w:rPr>
                  <w:sz w:val="20"/>
                  <w:szCs w:val="20"/>
                </w:rPr>
                <w:t>No null values, No missing values</w:t>
              </w:r>
            </w:ins>
          </w:p>
        </w:tc>
      </w:tr>
      <w:tr w:rsidR="00DD54D0" w:rsidRPr="009355A0" w14:paraId="5B4A8CFF" w14:textId="77777777" w:rsidTr="00406446">
        <w:trPr>
          <w:trHeight w:val="377"/>
          <w:ins w:id="1496" w:author="P.Mahmoudi" w:date="2020-08-23T10:07:00Z"/>
        </w:trPr>
        <w:tc>
          <w:tcPr>
            <w:tcW w:w="0" w:type="auto"/>
            <w:vAlign w:val="center"/>
          </w:tcPr>
          <w:p w14:paraId="7FBDDD7D" w14:textId="7590E362" w:rsidR="00DD54D0" w:rsidRPr="00406446" w:rsidRDefault="00DD54D0" w:rsidP="00DD54D0">
            <w:pPr>
              <w:tabs>
                <w:tab w:val="left" w:pos="1395"/>
              </w:tabs>
              <w:rPr>
                <w:ins w:id="1497" w:author="P.Mahmoudi" w:date="2020-08-23T10:07:00Z"/>
                <w:sz w:val="20"/>
                <w:szCs w:val="20"/>
              </w:rPr>
            </w:pPr>
            <w:ins w:id="1498" w:author="P.Mahmoudi" w:date="2020-08-23T10:09:00Z">
              <w:r w:rsidRPr="00DD54D0">
                <w:rPr>
                  <w:sz w:val="20"/>
                  <w:szCs w:val="20"/>
                </w:rPr>
                <w:t>tenure_customer_segment_cd</w:t>
              </w:r>
            </w:ins>
          </w:p>
        </w:tc>
        <w:tc>
          <w:tcPr>
            <w:tcW w:w="0" w:type="auto"/>
            <w:vAlign w:val="center"/>
          </w:tcPr>
          <w:p w14:paraId="31E6F015" w14:textId="631252D8" w:rsidR="00DD54D0" w:rsidRDefault="00DD54D0" w:rsidP="00DD54D0">
            <w:pPr>
              <w:rPr>
                <w:ins w:id="1499" w:author="P.Mahmoudi" w:date="2020-08-23T10:07:00Z"/>
                <w:sz w:val="20"/>
                <w:szCs w:val="20"/>
              </w:rPr>
            </w:pPr>
            <w:ins w:id="1500" w:author="P.Mahmoudi" w:date="2020-08-23T10:08:00Z">
              <w:r w:rsidRPr="009355A0">
                <w:rPr>
                  <w:sz w:val="20"/>
                  <w:szCs w:val="20"/>
                </w:rPr>
                <w:t>String</w:t>
              </w:r>
            </w:ins>
          </w:p>
        </w:tc>
        <w:tc>
          <w:tcPr>
            <w:tcW w:w="0" w:type="auto"/>
            <w:vAlign w:val="center"/>
          </w:tcPr>
          <w:p w14:paraId="03953039" w14:textId="51011A49" w:rsidR="00DD54D0" w:rsidRDefault="00DD54D0" w:rsidP="00DD54D0">
            <w:pPr>
              <w:rPr>
                <w:ins w:id="1501" w:author="P.Mahmoudi" w:date="2020-08-23T10:07:00Z"/>
                <w:sz w:val="20"/>
                <w:szCs w:val="20"/>
              </w:rPr>
            </w:pPr>
            <w:ins w:id="1502" w:author="P.Mahmoudi" w:date="2020-08-23T10:08:00Z">
              <w:r>
                <w:rPr>
                  <w:sz w:val="20"/>
                  <w:szCs w:val="20"/>
                </w:rPr>
                <w:t>Confidential</w:t>
              </w:r>
            </w:ins>
          </w:p>
        </w:tc>
        <w:tc>
          <w:tcPr>
            <w:tcW w:w="0" w:type="auto"/>
            <w:vAlign w:val="center"/>
          </w:tcPr>
          <w:p w14:paraId="0D679EFA" w14:textId="325A38FD" w:rsidR="00DD54D0" w:rsidRDefault="00DD54D0" w:rsidP="00DD54D0">
            <w:pPr>
              <w:rPr>
                <w:ins w:id="1503" w:author="P.Mahmoudi" w:date="2020-08-23T10:07:00Z"/>
                <w:sz w:val="20"/>
                <w:szCs w:val="20"/>
              </w:rPr>
            </w:pPr>
            <w:ins w:id="1504" w:author="P.Mahmoudi" w:date="2020-08-23T10:08:00Z">
              <w:r>
                <w:rPr>
                  <w:sz w:val="20"/>
                  <w:szCs w:val="20"/>
                </w:rPr>
                <w:t>No null values, No missing values</w:t>
              </w:r>
            </w:ins>
          </w:p>
        </w:tc>
      </w:tr>
      <w:tr w:rsidR="00DD54D0" w:rsidRPr="009355A0" w14:paraId="7C1DFD2F" w14:textId="77777777" w:rsidTr="00406446">
        <w:trPr>
          <w:trHeight w:val="377"/>
          <w:ins w:id="1505" w:author="P.Mahmoudi" w:date="2020-08-23T10:07:00Z"/>
        </w:trPr>
        <w:tc>
          <w:tcPr>
            <w:tcW w:w="0" w:type="auto"/>
            <w:vAlign w:val="center"/>
          </w:tcPr>
          <w:p w14:paraId="5E9BACF9" w14:textId="13D6E614" w:rsidR="00DD54D0" w:rsidRPr="00406446" w:rsidRDefault="00DD54D0" w:rsidP="00DD54D0">
            <w:pPr>
              <w:tabs>
                <w:tab w:val="left" w:pos="1395"/>
              </w:tabs>
              <w:rPr>
                <w:ins w:id="1506" w:author="P.Mahmoudi" w:date="2020-08-23T10:07:00Z"/>
                <w:sz w:val="20"/>
                <w:szCs w:val="20"/>
              </w:rPr>
            </w:pPr>
            <w:ins w:id="1507" w:author="P.Mahmoudi" w:date="2020-08-23T10:09:00Z">
              <w:r w:rsidRPr="00DD54D0">
                <w:rPr>
                  <w:sz w:val="20"/>
                  <w:szCs w:val="20"/>
                </w:rPr>
                <w:t>all_num_subs</w:t>
              </w:r>
            </w:ins>
          </w:p>
        </w:tc>
        <w:tc>
          <w:tcPr>
            <w:tcW w:w="0" w:type="auto"/>
            <w:vAlign w:val="center"/>
          </w:tcPr>
          <w:p w14:paraId="1547A70C" w14:textId="5A5B362F" w:rsidR="00DD54D0" w:rsidRDefault="00DD54D0" w:rsidP="00DD54D0">
            <w:pPr>
              <w:rPr>
                <w:ins w:id="1508" w:author="P.Mahmoudi" w:date="2020-08-23T10:07:00Z"/>
                <w:sz w:val="20"/>
                <w:szCs w:val="20"/>
              </w:rPr>
            </w:pPr>
            <w:ins w:id="1509" w:author="P.Mahmoudi" w:date="2020-08-23T10:08:00Z">
              <w:r>
                <w:rPr>
                  <w:sz w:val="20"/>
                  <w:szCs w:val="20"/>
                </w:rPr>
                <w:t>Double</w:t>
              </w:r>
            </w:ins>
          </w:p>
        </w:tc>
        <w:tc>
          <w:tcPr>
            <w:tcW w:w="0" w:type="auto"/>
            <w:vAlign w:val="center"/>
          </w:tcPr>
          <w:p w14:paraId="78E041FC" w14:textId="783A7C77" w:rsidR="00DD54D0" w:rsidRDefault="00DD54D0" w:rsidP="00DD54D0">
            <w:pPr>
              <w:rPr>
                <w:ins w:id="1510" w:author="P.Mahmoudi" w:date="2020-08-23T10:07:00Z"/>
                <w:sz w:val="20"/>
                <w:szCs w:val="20"/>
              </w:rPr>
            </w:pPr>
            <w:ins w:id="1511" w:author="P.Mahmoudi" w:date="2020-08-23T10:08:00Z">
              <w:r>
                <w:rPr>
                  <w:sz w:val="20"/>
                  <w:szCs w:val="20"/>
                </w:rPr>
                <w:t>Confidential</w:t>
              </w:r>
            </w:ins>
          </w:p>
        </w:tc>
        <w:tc>
          <w:tcPr>
            <w:tcW w:w="0" w:type="auto"/>
            <w:vAlign w:val="center"/>
          </w:tcPr>
          <w:p w14:paraId="4E505D74" w14:textId="76C5E7CC" w:rsidR="00DD54D0" w:rsidRDefault="00DD54D0" w:rsidP="00DD54D0">
            <w:pPr>
              <w:rPr>
                <w:ins w:id="1512" w:author="P.Mahmoudi" w:date="2020-08-23T10:07:00Z"/>
                <w:sz w:val="20"/>
                <w:szCs w:val="20"/>
              </w:rPr>
            </w:pPr>
            <w:ins w:id="1513" w:author="P.Mahmoudi" w:date="2020-08-23T10:08:00Z">
              <w:r>
                <w:rPr>
                  <w:sz w:val="20"/>
                  <w:szCs w:val="20"/>
                </w:rPr>
                <w:t>No null values, No missing values</w:t>
              </w:r>
            </w:ins>
          </w:p>
        </w:tc>
      </w:tr>
      <w:tr w:rsidR="00DD54D0" w:rsidRPr="009355A0" w14:paraId="159A4214" w14:textId="77777777" w:rsidTr="00406446">
        <w:trPr>
          <w:trHeight w:val="377"/>
          <w:ins w:id="1514" w:author="P.Mahmoudi" w:date="2020-08-23T10:08:00Z"/>
        </w:trPr>
        <w:tc>
          <w:tcPr>
            <w:tcW w:w="0" w:type="auto"/>
            <w:vAlign w:val="center"/>
          </w:tcPr>
          <w:p w14:paraId="1ED5FEC0" w14:textId="09F39C55" w:rsidR="00DD54D0" w:rsidRPr="00406446" w:rsidRDefault="00DD54D0" w:rsidP="00DD54D0">
            <w:pPr>
              <w:tabs>
                <w:tab w:val="left" w:pos="1395"/>
              </w:tabs>
              <w:rPr>
                <w:ins w:id="1515" w:author="P.Mahmoudi" w:date="2020-08-23T10:08:00Z"/>
                <w:sz w:val="20"/>
                <w:szCs w:val="20"/>
              </w:rPr>
            </w:pPr>
            <w:ins w:id="1516" w:author="P.Mahmoudi" w:date="2020-08-23T10:09:00Z">
              <w:r w:rsidRPr="00DD54D0">
                <w:rPr>
                  <w:sz w:val="20"/>
                  <w:szCs w:val="20"/>
                </w:rPr>
                <w:t>rgs_3months_amt</w:t>
              </w:r>
            </w:ins>
          </w:p>
        </w:tc>
        <w:tc>
          <w:tcPr>
            <w:tcW w:w="0" w:type="auto"/>
            <w:vAlign w:val="center"/>
          </w:tcPr>
          <w:p w14:paraId="129AC30D" w14:textId="0F47F161" w:rsidR="00DD54D0" w:rsidRDefault="00DD54D0" w:rsidP="00DD54D0">
            <w:pPr>
              <w:rPr>
                <w:ins w:id="1517" w:author="P.Mahmoudi" w:date="2020-08-23T10:08:00Z"/>
                <w:sz w:val="20"/>
                <w:szCs w:val="20"/>
              </w:rPr>
            </w:pPr>
            <w:ins w:id="1518" w:author="P.Mahmoudi" w:date="2020-08-23T10:08:00Z">
              <w:r>
                <w:rPr>
                  <w:sz w:val="20"/>
                  <w:szCs w:val="20"/>
                </w:rPr>
                <w:t>Double</w:t>
              </w:r>
            </w:ins>
          </w:p>
        </w:tc>
        <w:tc>
          <w:tcPr>
            <w:tcW w:w="0" w:type="auto"/>
            <w:vAlign w:val="center"/>
          </w:tcPr>
          <w:p w14:paraId="56397F25" w14:textId="5603DD92" w:rsidR="00DD54D0" w:rsidRDefault="00DD54D0" w:rsidP="00DD54D0">
            <w:pPr>
              <w:rPr>
                <w:ins w:id="1519" w:author="P.Mahmoudi" w:date="2020-08-23T10:08:00Z"/>
                <w:sz w:val="20"/>
                <w:szCs w:val="20"/>
              </w:rPr>
            </w:pPr>
            <w:ins w:id="1520" w:author="P.Mahmoudi" w:date="2020-08-23T10:08:00Z">
              <w:r>
                <w:rPr>
                  <w:sz w:val="20"/>
                  <w:szCs w:val="20"/>
                </w:rPr>
                <w:t>Confidential</w:t>
              </w:r>
            </w:ins>
          </w:p>
        </w:tc>
        <w:tc>
          <w:tcPr>
            <w:tcW w:w="0" w:type="auto"/>
            <w:vAlign w:val="center"/>
          </w:tcPr>
          <w:p w14:paraId="76CF9BD5" w14:textId="6D5800E1" w:rsidR="00DD54D0" w:rsidRDefault="00DD54D0" w:rsidP="00DD54D0">
            <w:pPr>
              <w:rPr>
                <w:ins w:id="1521" w:author="P.Mahmoudi" w:date="2020-08-23T10:08:00Z"/>
                <w:sz w:val="20"/>
                <w:szCs w:val="20"/>
              </w:rPr>
            </w:pPr>
            <w:ins w:id="1522" w:author="P.Mahmoudi" w:date="2020-08-23T10:08:00Z">
              <w:r>
                <w:rPr>
                  <w:sz w:val="20"/>
                  <w:szCs w:val="20"/>
                </w:rPr>
                <w:t>No null values, No missing values</w:t>
              </w:r>
            </w:ins>
          </w:p>
        </w:tc>
      </w:tr>
      <w:tr w:rsidR="00DD54D0" w:rsidRPr="009355A0" w14:paraId="14F10970" w14:textId="77777777" w:rsidTr="00406446">
        <w:trPr>
          <w:trHeight w:val="377"/>
          <w:ins w:id="1523" w:author="P.Mahmoudi" w:date="2020-08-23T10:08:00Z"/>
        </w:trPr>
        <w:tc>
          <w:tcPr>
            <w:tcW w:w="0" w:type="auto"/>
            <w:vAlign w:val="center"/>
          </w:tcPr>
          <w:p w14:paraId="10495D9B" w14:textId="4D43C752" w:rsidR="00DD54D0" w:rsidRPr="00406446" w:rsidRDefault="00DD54D0" w:rsidP="00DD54D0">
            <w:pPr>
              <w:tabs>
                <w:tab w:val="left" w:pos="1395"/>
              </w:tabs>
              <w:rPr>
                <w:ins w:id="1524" w:author="P.Mahmoudi" w:date="2020-08-23T10:08:00Z"/>
                <w:sz w:val="20"/>
                <w:szCs w:val="20"/>
              </w:rPr>
            </w:pPr>
            <w:ins w:id="1525" w:author="P.Mahmoudi" w:date="2020-08-23T10:09:00Z">
              <w:r>
                <w:rPr>
                  <w:sz w:val="20"/>
                  <w:szCs w:val="20"/>
                </w:rPr>
                <w:t>arpu_amt</w:t>
              </w:r>
            </w:ins>
          </w:p>
        </w:tc>
        <w:tc>
          <w:tcPr>
            <w:tcW w:w="0" w:type="auto"/>
            <w:vAlign w:val="center"/>
          </w:tcPr>
          <w:p w14:paraId="6998C9F7" w14:textId="1C4AE0EF" w:rsidR="00DD54D0" w:rsidRDefault="00DD54D0" w:rsidP="00DD54D0">
            <w:pPr>
              <w:rPr>
                <w:ins w:id="1526" w:author="P.Mahmoudi" w:date="2020-08-23T10:08:00Z"/>
                <w:sz w:val="20"/>
                <w:szCs w:val="20"/>
              </w:rPr>
            </w:pPr>
            <w:ins w:id="1527" w:author="P.Mahmoudi" w:date="2020-08-23T10:08:00Z">
              <w:r>
                <w:rPr>
                  <w:sz w:val="20"/>
                  <w:szCs w:val="20"/>
                </w:rPr>
                <w:t>Double</w:t>
              </w:r>
            </w:ins>
          </w:p>
        </w:tc>
        <w:tc>
          <w:tcPr>
            <w:tcW w:w="0" w:type="auto"/>
            <w:vAlign w:val="center"/>
          </w:tcPr>
          <w:p w14:paraId="2588ED96" w14:textId="7FA3F54E" w:rsidR="00DD54D0" w:rsidRDefault="00DD54D0" w:rsidP="00DD54D0">
            <w:pPr>
              <w:rPr>
                <w:ins w:id="1528" w:author="P.Mahmoudi" w:date="2020-08-23T10:08:00Z"/>
                <w:sz w:val="20"/>
                <w:szCs w:val="20"/>
              </w:rPr>
            </w:pPr>
            <w:ins w:id="1529" w:author="P.Mahmoudi" w:date="2020-08-23T10:08:00Z">
              <w:r>
                <w:rPr>
                  <w:sz w:val="20"/>
                  <w:szCs w:val="20"/>
                </w:rPr>
                <w:t>Confidential</w:t>
              </w:r>
            </w:ins>
          </w:p>
        </w:tc>
        <w:tc>
          <w:tcPr>
            <w:tcW w:w="0" w:type="auto"/>
            <w:vAlign w:val="center"/>
          </w:tcPr>
          <w:p w14:paraId="110F59B4" w14:textId="5006B249" w:rsidR="00DD54D0" w:rsidRDefault="00DD54D0" w:rsidP="00DD54D0">
            <w:pPr>
              <w:rPr>
                <w:ins w:id="1530" w:author="P.Mahmoudi" w:date="2020-08-23T10:08:00Z"/>
                <w:sz w:val="20"/>
                <w:szCs w:val="20"/>
              </w:rPr>
            </w:pPr>
            <w:ins w:id="1531" w:author="P.Mahmoudi" w:date="2020-08-23T10:08:00Z">
              <w:r>
                <w:rPr>
                  <w:sz w:val="20"/>
                  <w:szCs w:val="20"/>
                </w:rPr>
                <w:t>No null values, No missing values</w:t>
              </w:r>
            </w:ins>
          </w:p>
        </w:tc>
      </w:tr>
      <w:tr w:rsidR="00DD54D0" w:rsidRPr="009355A0" w14:paraId="073E66F1" w14:textId="77777777" w:rsidTr="00406446">
        <w:trPr>
          <w:trHeight w:val="377"/>
          <w:ins w:id="1532" w:author="P.Mahmoudi" w:date="2020-08-23T10:08:00Z"/>
        </w:trPr>
        <w:tc>
          <w:tcPr>
            <w:tcW w:w="0" w:type="auto"/>
            <w:vAlign w:val="center"/>
          </w:tcPr>
          <w:p w14:paraId="1AB57F9B" w14:textId="37586D3A" w:rsidR="00DD54D0" w:rsidRPr="00406446" w:rsidRDefault="00DD54D0" w:rsidP="00DD54D0">
            <w:pPr>
              <w:tabs>
                <w:tab w:val="left" w:pos="1395"/>
              </w:tabs>
              <w:rPr>
                <w:ins w:id="1533" w:author="P.Mahmoudi" w:date="2020-08-23T10:08:00Z"/>
                <w:sz w:val="20"/>
                <w:szCs w:val="20"/>
              </w:rPr>
            </w:pPr>
            <w:ins w:id="1534" w:author="P.Mahmoudi" w:date="2020-08-23T10:09:00Z">
              <w:r w:rsidRPr="00DD54D0">
                <w:rPr>
                  <w:sz w:val="20"/>
                  <w:szCs w:val="20"/>
                </w:rPr>
                <w:t>customer_segment_key</w:t>
              </w:r>
            </w:ins>
          </w:p>
        </w:tc>
        <w:tc>
          <w:tcPr>
            <w:tcW w:w="0" w:type="auto"/>
            <w:vAlign w:val="center"/>
          </w:tcPr>
          <w:p w14:paraId="3FED167B" w14:textId="40D025C7" w:rsidR="00DD54D0" w:rsidRDefault="00DD54D0" w:rsidP="00DD54D0">
            <w:pPr>
              <w:rPr>
                <w:ins w:id="1535" w:author="P.Mahmoudi" w:date="2020-08-23T10:08:00Z"/>
                <w:sz w:val="20"/>
                <w:szCs w:val="20"/>
              </w:rPr>
            </w:pPr>
            <w:ins w:id="1536" w:author="P.Mahmoudi" w:date="2020-08-23T10:09:00Z">
              <w:r>
                <w:rPr>
                  <w:sz w:val="20"/>
                  <w:szCs w:val="20"/>
                </w:rPr>
                <w:t>Double</w:t>
              </w:r>
            </w:ins>
          </w:p>
        </w:tc>
        <w:tc>
          <w:tcPr>
            <w:tcW w:w="0" w:type="auto"/>
            <w:vAlign w:val="center"/>
          </w:tcPr>
          <w:p w14:paraId="058436DE" w14:textId="0C460742" w:rsidR="00DD54D0" w:rsidRDefault="00DD54D0" w:rsidP="00DD54D0">
            <w:pPr>
              <w:rPr>
                <w:ins w:id="1537" w:author="P.Mahmoudi" w:date="2020-08-23T10:08:00Z"/>
                <w:sz w:val="20"/>
                <w:szCs w:val="20"/>
              </w:rPr>
            </w:pPr>
            <w:ins w:id="1538" w:author="P.Mahmoudi" w:date="2020-08-23T10:09:00Z">
              <w:r>
                <w:rPr>
                  <w:sz w:val="20"/>
                  <w:szCs w:val="20"/>
                </w:rPr>
                <w:t>Confidential</w:t>
              </w:r>
            </w:ins>
          </w:p>
        </w:tc>
        <w:tc>
          <w:tcPr>
            <w:tcW w:w="0" w:type="auto"/>
            <w:vAlign w:val="center"/>
          </w:tcPr>
          <w:p w14:paraId="3C398F62" w14:textId="759118C9" w:rsidR="00DD54D0" w:rsidRDefault="00DD54D0" w:rsidP="00DD54D0">
            <w:pPr>
              <w:rPr>
                <w:ins w:id="1539" w:author="P.Mahmoudi" w:date="2020-08-23T10:08:00Z"/>
                <w:sz w:val="20"/>
                <w:szCs w:val="20"/>
              </w:rPr>
            </w:pPr>
            <w:ins w:id="1540" w:author="P.Mahmoudi" w:date="2020-08-23T10:09:00Z">
              <w:r>
                <w:rPr>
                  <w:sz w:val="20"/>
                  <w:szCs w:val="20"/>
                </w:rPr>
                <w:t>No null values, No missing values</w:t>
              </w:r>
            </w:ins>
          </w:p>
        </w:tc>
      </w:tr>
      <w:tr w:rsidR="00DD54D0" w:rsidRPr="009355A0" w14:paraId="4064505C" w14:textId="77777777" w:rsidTr="00406446">
        <w:trPr>
          <w:trHeight w:val="377"/>
          <w:ins w:id="1541" w:author="P.Mahmoudi" w:date="2020-08-23T10:10:00Z"/>
        </w:trPr>
        <w:tc>
          <w:tcPr>
            <w:tcW w:w="0" w:type="auto"/>
            <w:vAlign w:val="center"/>
          </w:tcPr>
          <w:p w14:paraId="2541E7EA" w14:textId="55CE261A" w:rsidR="00DD54D0" w:rsidRPr="00DD54D0" w:rsidRDefault="00DD54D0" w:rsidP="00DD54D0">
            <w:pPr>
              <w:tabs>
                <w:tab w:val="left" w:pos="1395"/>
              </w:tabs>
              <w:rPr>
                <w:ins w:id="1542" w:author="P.Mahmoudi" w:date="2020-08-23T10:10:00Z"/>
                <w:sz w:val="20"/>
                <w:szCs w:val="20"/>
              </w:rPr>
            </w:pPr>
            <w:ins w:id="1543" w:author="P.Mahmoudi" w:date="2020-08-23T10:10:00Z">
              <w:r w:rsidRPr="00DD54D0">
                <w:rPr>
                  <w:sz w:val="20"/>
                  <w:szCs w:val="20"/>
                </w:rPr>
                <w:t>cvs_customer_segment_key</w:t>
              </w:r>
            </w:ins>
          </w:p>
        </w:tc>
        <w:tc>
          <w:tcPr>
            <w:tcW w:w="0" w:type="auto"/>
            <w:vAlign w:val="center"/>
          </w:tcPr>
          <w:p w14:paraId="6C6ABE04" w14:textId="6FB6B54B" w:rsidR="00DD54D0" w:rsidRDefault="00DD54D0" w:rsidP="00DD54D0">
            <w:pPr>
              <w:rPr>
                <w:ins w:id="1544" w:author="P.Mahmoudi" w:date="2020-08-23T10:10:00Z"/>
                <w:sz w:val="20"/>
                <w:szCs w:val="20"/>
              </w:rPr>
            </w:pPr>
            <w:ins w:id="1545" w:author="P.Mahmoudi" w:date="2020-08-23T10:12:00Z">
              <w:r>
                <w:rPr>
                  <w:sz w:val="20"/>
                  <w:szCs w:val="20"/>
                </w:rPr>
                <w:t>Double</w:t>
              </w:r>
            </w:ins>
          </w:p>
        </w:tc>
        <w:tc>
          <w:tcPr>
            <w:tcW w:w="0" w:type="auto"/>
            <w:vAlign w:val="center"/>
          </w:tcPr>
          <w:p w14:paraId="5608A0A1" w14:textId="5B1BB861" w:rsidR="00DD54D0" w:rsidRDefault="00DD54D0" w:rsidP="00DD54D0">
            <w:pPr>
              <w:rPr>
                <w:ins w:id="1546" w:author="P.Mahmoudi" w:date="2020-08-23T10:10:00Z"/>
                <w:sz w:val="20"/>
                <w:szCs w:val="20"/>
              </w:rPr>
            </w:pPr>
            <w:ins w:id="1547" w:author="P.Mahmoudi" w:date="2020-08-23T10:11:00Z">
              <w:r>
                <w:rPr>
                  <w:sz w:val="20"/>
                  <w:szCs w:val="20"/>
                </w:rPr>
                <w:t>Confidential</w:t>
              </w:r>
            </w:ins>
          </w:p>
        </w:tc>
        <w:tc>
          <w:tcPr>
            <w:tcW w:w="0" w:type="auto"/>
            <w:vAlign w:val="center"/>
          </w:tcPr>
          <w:p w14:paraId="24072006" w14:textId="517D4CD6" w:rsidR="00DD54D0" w:rsidRDefault="00DD54D0" w:rsidP="00DD54D0">
            <w:pPr>
              <w:rPr>
                <w:ins w:id="1548" w:author="P.Mahmoudi" w:date="2020-08-23T10:10:00Z"/>
                <w:sz w:val="20"/>
                <w:szCs w:val="20"/>
              </w:rPr>
            </w:pPr>
            <w:ins w:id="1549" w:author="P.Mahmoudi" w:date="2020-08-23T10:11:00Z">
              <w:r>
                <w:rPr>
                  <w:sz w:val="20"/>
                  <w:szCs w:val="20"/>
                </w:rPr>
                <w:t>No null values, No missing values</w:t>
              </w:r>
            </w:ins>
          </w:p>
        </w:tc>
      </w:tr>
      <w:tr w:rsidR="00DD54D0" w:rsidRPr="009355A0" w14:paraId="76A8533E" w14:textId="77777777" w:rsidTr="00406446">
        <w:trPr>
          <w:trHeight w:val="377"/>
          <w:ins w:id="1550" w:author="P.Mahmoudi" w:date="2020-08-23T10:10:00Z"/>
        </w:trPr>
        <w:tc>
          <w:tcPr>
            <w:tcW w:w="0" w:type="auto"/>
            <w:vAlign w:val="center"/>
          </w:tcPr>
          <w:p w14:paraId="66F7ABE0" w14:textId="1B4BD102" w:rsidR="00DD54D0" w:rsidRPr="00DD54D0" w:rsidRDefault="00DD54D0" w:rsidP="00DD54D0">
            <w:pPr>
              <w:tabs>
                <w:tab w:val="left" w:pos="1395"/>
              </w:tabs>
              <w:rPr>
                <w:ins w:id="1551" w:author="P.Mahmoudi" w:date="2020-08-23T10:10:00Z"/>
                <w:sz w:val="20"/>
                <w:szCs w:val="20"/>
              </w:rPr>
            </w:pPr>
            <w:ins w:id="1552" w:author="P.Mahmoudi" w:date="2020-08-23T10:10:00Z">
              <w:r w:rsidRPr="00DD54D0">
                <w:rPr>
                  <w:sz w:val="20"/>
                  <w:szCs w:val="20"/>
                </w:rPr>
                <w:t>arpu_rank_nr</w:t>
              </w:r>
            </w:ins>
          </w:p>
        </w:tc>
        <w:tc>
          <w:tcPr>
            <w:tcW w:w="0" w:type="auto"/>
            <w:vAlign w:val="center"/>
          </w:tcPr>
          <w:p w14:paraId="46898EDC" w14:textId="23B1A920" w:rsidR="00DD54D0" w:rsidRDefault="00DD54D0" w:rsidP="00DD54D0">
            <w:pPr>
              <w:rPr>
                <w:ins w:id="1553" w:author="P.Mahmoudi" w:date="2020-08-23T10:10:00Z"/>
                <w:sz w:val="20"/>
                <w:szCs w:val="20"/>
              </w:rPr>
            </w:pPr>
            <w:ins w:id="1554" w:author="P.Mahmoudi" w:date="2020-08-23T10:12:00Z">
              <w:r>
                <w:rPr>
                  <w:sz w:val="20"/>
                  <w:szCs w:val="20"/>
                </w:rPr>
                <w:t>Double</w:t>
              </w:r>
            </w:ins>
          </w:p>
        </w:tc>
        <w:tc>
          <w:tcPr>
            <w:tcW w:w="0" w:type="auto"/>
            <w:vAlign w:val="center"/>
          </w:tcPr>
          <w:p w14:paraId="263A69A3" w14:textId="59A341C7" w:rsidR="00DD54D0" w:rsidRDefault="00DD54D0" w:rsidP="00DD54D0">
            <w:pPr>
              <w:rPr>
                <w:ins w:id="1555" w:author="P.Mahmoudi" w:date="2020-08-23T10:10:00Z"/>
                <w:sz w:val="20"/>
                <w:szCs w:val="20"/>
              </w:rPr>
            </w:pPr>
            <w:ins w:id="1556" w:author="P.Mahmoudi" w:date="2020-08-23T10:11:00Z">
              <w:r>
                <w:rPr>
                  <w:sz w:val="20"/>
                  <w:szCs w:val="20"/>
                </w:rPr>
                <w:t>Confidential</w:t>
              </w:r>
            </w:ins>
          </w:p>
        </w:tc>
        <w:tc>
          <w:tcPr>
            <w:tcW w:w="0" w:type="auto"/>
            <w:vAlign w:val="center"/>
          </w:tcPr>
          <w:p w14:paraId="29F35248" w14:textId="671F606F" w:rsidR="00DD54D0" w:rsidRDefault="00DD54D0" w:rsidP="00DD54D0">
            <w:pPr>
              <w:rPr>
                <w:ins w:id="1557" w:author="P.Mahmoudi" w:date="2020-08-23T10:10:00Z"/>
                <w:sz w:val="20"/>
                <w:szCs w:val="20"/>
              </w:rPr>
            </w:pPr>
            <w:ins w:id="1558" w:author="P.Mahmoudi" w:date="2020-08-23T10:11:00Z">
              <w:r>
                <w:rPr>
                  <w:sz w:val="20"/>
                  <w:szCs w:val="20"/>
                </w:rPr>
                <w:t>No null values, No missing values</w:t>
              </w:r>
            </w:ins>
          </w:p>
        </w:tc>
      </w:tr>
      <w:tr w:rsidR="00DD54D0" w:rsidRPr="009355A0" w14:paraId="3DB52CC2" w14:textId="77777777" w:rsidTr="00406446">
        <w:trPr>
          <w:trHeight w:val="377"/>
          <w:ins w:id="1559" w:author="P.Mahmoudi" w:date="2020-08-23T10:10:00Z"/>
        </w:trPr>
        <w:tc>
          <w:tcPr>
            <w:tcW w:w="0" w:type="auto"/>
            <w:vAlign w:val="center"/>
          </w:tcPr>
          <w:p w14:paraId="66FF7413" w14:textId="7427B8D3" w:rsidR="00DD54D0" w:rsidRPr="00DD54D0" w:rsidRDefault="00DD54D0" w:rsidP="00DD54D0">
            <w:pPr>
              <w:tabs>
                <w:tab w:val="left" w:pos="1395"/>
              </w:tabs>
              <w:rPr>
                <w:ins w:id="1560" w:author="P.Mahmoudi" w:date="2020-08-23T10:10:00Z"/>
                <w:sz w:val="20"/>
                <w:szCs w:val="20"/>
              </w:rPr>
            </w:pPr>
            <w:ins w:id="1561" w:author="P.Mahmoudi" w:date="2020-08-23T10:10:00Z">
              <w:r w:rsidRPr="00DD54D0">
                <w:rPr>
                  <w:sz w:val="20"/>
                  <w:szCs w:val="20"/>
                </w:rPr>
                <w:t>customer_segment_cd</w:t>
              </w:r>
            </w:ins>
          </w:p>
        </w:tc>
        <w:tc>
          <w:tcPr>
            <w:tcW w:w="0" w:type="auto"/>
            <w:vAlign w:val="center"/>
          </w:tcPr>
          <w:p w14:paraId="7114E846" w14:textId="29B3B67A" w:rsidR="00DD54D0" w:rsidRDefault="00DD54D0" w:rsidP="00DD54D0">
            <w:pPr>
              <w:rPr>
                <w:ins w:id="1562" w:author="P.Mahmoudi" w:date="2020-08-23T10:10:00Z"/>
                <w:sz w:val="20"/>
                <w:szCs w:val="20"/>
              </w:rPr>
            </w:pPr>
            <w:ins w:id="1563" w:author="P.Mahmoudi" w:date="2020-08-23T10:12:00Z">
              <w:r>
                <w:rPr>
                  <w:sz w:val="20"/>
                  <w:szCs w:val="20"/>
                </w:rPr>
                <w:t>String</w:t>
              </w:r>
            </w:ins>
          </w:p>
        </w:tc>
        <w:tc>
          <w:tcPr>
            <w:tcW w:w="0" w:type="auto"/>
            <w:vAlign w:val="center"/>
          </w:tcPr>
          <w:p w14:paraId="4A1FAA6F" w14:textId="79F7864A" w:rsidR="00DD54D0" w:rsidRDefault="00DD54D0" w:rsidP="00DD54D0">
            <w:pPr>
              <w:rPr>
                <w:ins w:id="1564" w:author="P.Mahmoudi" w:date="2020-08-23T10:10:00Z"/>
                <w:sz w:val="20"/>
                <w:szCs w:val="20"/>
              </w:rPr>
            </w:pPr>
            <w:ins w:id="1565" w:author="P.Mahmoudi" w:date="2020-08-23T10:11:00Z">
              <w:r>
                <w:rPr>
                  <w:sz w:val="20"/>
                  <w:szCs w:val="20"/>
                </w:rPr>
                <w:t>Confidential</w:t>
              </w:r>
            </w:ins>
          </w:p>
        </w:tc>
        <w:tc>
          <w:tcPr>
            <w:tcW w:w="0" w:type="auto"/>
            <w:vAlign w:val="center"/>
          </w:tcPr>
          <w:p w14:paraId="3BDA3878" w14:textId="27E7B919" w:rsidR="00DD54D0" w:rsidRDefault="00DD54D0" w:rsidP="00DD54D0">
            <w:pPr>
              <w:rPr>
                <w:ins w:id="1566" w:author="P.Mahmoudi" w:date="2020-08-23T10:10:00Z"/>
                <w:sz w:val="20"/>
                <w:szCs w:val="20"/>
              </w:rPr>
            </w:pPr>
            <w:ins w:id="1567" w:author="P.Mahmoudi" w:date="2020-08-23T10:11:00Z">
              <w:r>
                <w:rPr>
                  <w:sz w:val="20"/>
                  <w:szCs w:val="20"/>
                </w:rPr>
                <w:t>No null values, No missing values</w:t>
              </w:r>
            </w:ins>
          </w:p>
        </w:tc>
      </w:tr>
      <w:tr w:rsidR="00DD54D0" w:rsidRPr="009355A0" w14:paraId="3E4D398F" w14:textId="77777777" w:rsidTr="00406446">
        <w:trPr>
          <w:trHeight w:val="377"/>
          <w:ins w:id="1568" w:author="P.Mahmoudi" w:date="2020-08-23T10:10:00Z"/>
        </w:trPr>
        <w:tc>
          <w:tcPr>
            <w:tcW w:w="0" w:type="auto"/>
            <w:vAlign w:val="center"/>
          </w:tcPr>
          <w:p w14:paraId="7D04BF2F" w14:textId="47BC5130" w:rsidR="00DD54D0" w:rsidRPr="00DD54D0" w:rsidRDefault="00DD54D0" w:rsidP="00DD54D0">
            <w:pPr>
              <w:tabs>
                <w:tab w:val="left" w:pos="1395"/>
              </w:tabs>
              <w:rPr>
                <w:ins w:id="1569" w:author="P.Mahmoudi" w:date="2020-08-23T10:10:00Z"/>
                <w:sz w:val="20"/>
                <w:szCs w:val="20"/>
              </w:rPr>
            </w:pPr>
            <w:ins w:id="1570" w:author="P.Mahmoudi" w:date="2020-08-23T10:10:00Z">
              <w:r w:rsidRPr="00DD54D0">
                <w:rPr>
                  <w:sz w:val="20"/>
                  <w:szCs w:val="20"/>
                </w:rPr>
                <w:t>cvs_score_value_qty</w:t>
              </w:r>
            </w:ins>
          </w:p>
        </w:tc>
        <w:tc>
          <w:tcPr>
            <w:tcW w:w="0" w:type="auto"/>
            <w:vAlign w:val="center"/>
          </w:tcPr>
          <w:p w14:paraId="3A2775EB" w14:textId="0DCCBA8E" w:rsidR="00DD54D0" w:rsidRDefault="00DD54D0" w:rsidP="00DD54D0">
            <w:pPr>
              <w:rPr>
                <w:ins w:id="1571" w:author="P.Mahmoudi" w:date="2020-08-23T10:10:00Z"/>
                <w:sz w:val="20"/>
                <w:szCs w:val="20"/>
              </w:rPr>
            </w:pPr>
            <w:ins w:id="1572" w:author="P.Mahmoudi" w:date="2020-08-23T10:12:00Z">
              <w:r>
                <w:rPr>
                  <w:sz w:val="20"/>
                  <w:szCs w:val="20"/>
                </w:rPr>
                <w:t>Double</w:t>
              </w:r>
            </w:ins>
          </w:p>
        </w:tc>
        <w:tc>
          <w:tcPr>
            <w:tcW w:w="0" w:type="auto"/>
            <w:vAlign w:val="center"/>
          </w:tcPr>
          <w:p w14:paraId="16E39E5A" w14:textId="1F513CA1" w:rsidR="00DD54D0" w:rsidRDefault="00DD54D0" w:rsidP="00DD54D0">
            <w:pPr>
              <w:rPr>
                <w:ins w:id="1573" w:author="P.Mahmoudi" w:date="2020-08-23T10:10:00Z"/>
                <w:sz w:val="20"/>
                <w:szCs w:val="20"/>
              </w:rPr>
            </w:pPr>
            <w:ins w:id="1574" w:author="P.Mahmoudi" w:date="2020-08-23T10:11:00Z">
              <w:r>
                <w:rPr>
                  <w:sz w:val="20"/>
                  <w:szCs w:val="20"/>
                </w:rPr>
                <w:t>Confidential</w:t>
              </w:r>
            </w:ins>
          </w:p>
        </w:tc>
        <w:tc>
          <w:tcPr>
            <w:tcW w:w="0" w:type="auto"/>
            <w:vAlign w:val="center"/>
          </w:tcPr>
          <w:p w14:paraId="353E9E57" w14:textId="0A8FBADE" w:rsidR="00DD54D0" w:rsidRDefault="00DD54D0" w:rsidP="00DD54D0">
            <w:pPr>
              <w:rPr>
                <w:ins w:id="1575" w:author="P.Mahmoudi" w:date="2020-08-23T10:10:00Z"/>
                <w:sz w:val="20"/>
                <w:szCs w:val="20"/>
              </w:rPr>
            </w:pPr>
            <w:ins w:id="1576" w:author="P.Mahmoudi" w:date="2020-08-23T10:11:00Z">
              <w:r>
                <w:rPr>
                  <w:sz w:val="20"/>
                  <w:szCs w:val="20"/>
                </w:rPr>
                <w:t>No null values, No missing values</w:t>
              </w:r>
            </w:ins>
          </w:p>
        </w:tc>
      </w:tr>
      <w:tr w:rsidR="00DD54D0" w:rsidRPr="009355A0" w14:paraId="7AF65C4E" w14:textId="77777777" w:rsidTr="00406446">
        <w:trPr>
          <w:trHeight w:val="377"/>
          <w:ins w:id="1577" w:author="P.Mahmoudi" w:date="2020-08-23T10:10:00Z"/>
        </w:trPr>
        <w:tc>
          <w:tcPr>
            <w:tcW w:w="0" w:type="auto"/>
            <w:vAlign w:val="center"/>
          </w:tcPr>
          <w:p w14:paraId="6F5C3DBC" w14:textId="5C65BD32" w:rsidR="00DD54D0" w:rsidRPr="00DD54D0" w:rsidRDefault="00DD54D0" w:rsidP="00DD54D0">
            <w:pPr>
              <w:tabs>
                <w:tab w:val="left" w:pos="1395"/>
              </w:tabs>
              <w:rPr>
                <w:ins w:id="1578" w:author="P.Mahmoudi" w:date="2020-08-23T10:10:00Z"/>
                <w:sz w:val="20"/>
                <w:szCs w:val="20"/>
              </w:rPr>
            </w:pPr>
            <w:ins w:id="1579" w:author="P.Mahmoudi" w:date="2020-08-23T10:11:00Z">
              <w:r w:rsidRPr="00DD54D0">
                <w:rPr>
                  <w:sz w:val="20"/>
                  <w:szCs w:val="20"/>
                </w:rPr>
                <w:t>cvs_rank_nr</w:t>
              </w:r>
            </w:ins>
          </w:p>
        </w:tc>
        <w:tc>
          <w:tcPr>
            <w:tcW w:w="0" w:type="auto"/>
            <w:vAlign w:val="center"/>
          </w:tcPr>
          <w:p w14:paraId="40B94DDB" w14:textId="3FE63C63" w:rsidR="00DD54D0" w:rsidRDefault="00DD54D0" w:rsidP="00DD54D0">
            <w:pPr>
              <w:rPr>
                <w:ins w:id="1580" w:author="P.Mahmoudi" w:date="2020-08-23T10:10:00Z"/>
                <w:sz w:val="20"/>
                <w:szCs w:val="20"/>
              </w:rPr>
            </w:pPr>
            <w:ins w:id="1581" w:author="P.Mahmoudi" w:date="2020-08-23T10:13:00Z">
              <w:r>
                <w:rPr>
                  <w:sz w:val="20"/>
                  <w:szCs w:val="20"/>
                </w:rPr>
                <w:t>Double</w:t>
              </w:r>
            </w:ins>
          </w:p>
        </w:tc>
        <w:tc>
          <w:tcPr>
            <w:tcW w:w="0" w:type="auto"/>
            <w:vAlign w:val="center"/>
          </w:tcPr>
          <w:p w14:paraId="1FECAE71" w14:textId="06CBA195" w:rsidR="00DD54D0" w:rsidRDefault="00DD54D0" w:rsidP="00DD54D0">
            <w:pPr>
              <w:rPr>
                <w:ins w:id="1582" w:author="P.Mahmoudi" w:date="2020-08-23T10:10:00Z"/>
                <w:sz w:val="20"/>
                <w:szCs w:val="20"/>
              </w:rPr>
            </w:pPr>
            <w:ins w:id="1583" w:author="P.Mahmoudi" w:date="2020-08-23T10:11:00Z">
              <w:r>
                <w:rPr>
                  <w:sz w:val="20"/>
                  <w:szCs w:val="20"/>
                </w:rPr>
                <w:t>Confidential</w:t>
              </w:r>
            </w:ins>
          </w:p>
        </w:tc>
        <w:tc>
          <w:tcPr>
            <w:tcW w:w="0" w:type="auto"/>
            <w:vAlign w:val="center"/>
          </w:tcPr>
          <w:p w14:paraId="55ECDD65" w14:textId="4D028B93" w:rsidR="00DD54D0" w:rsidRDefault="00DD54D0" w:rsidP="00DD54D0">
            <w:pPr>
              <w:rPr>
                <w:ins w:id="1584" w:author="P.Mahmoudi" w:date="2020-08-23T10:10:00Z"/>
                <w:sz w:val="20"/>
                <w:szCs w:val="20"/>
              </w:rPr>
            </w:pPr>
            <w:ins w:id="1585" w:author="P.Mahmoudi" w:date="2020-08-23T10:11:00Z">
              <w:r>
                <w:rPr>
                  <w:sz w:val="20"/>
                  <w:szCs w:val="20"/>
                </w:rPr>
                <w:t>No null values, No missing values</w:t>
              </w:r>
            </w:ins>
          </w:p>
        </w:tc>
      </w:tr>
      <w:tr w:rsidR="00DD54D0" w:rsidRPr="009355A0" w14:paraId="5F9A6322" w14:textId="77777777" w:rsidTr="00406446">
        <w:trPr>
          <w:trHeight w:val="377"/>
          <w:ins w:id="1586" w:author="P.Mahmoudi" w:date="2020-08-23T10:11:00Z"/>
        </w:trPr>
        <w:tc>
          <w:tcPr>
            <w:tcW w:w="0" w:type="auto"/>
            <w:vAlign w:val="center"/>
          </w:tcPr>
          <w:p w14:paraId="7698648B" w14:textId="0C4372EE" w:rsidR="00DD54D0" w:rsidRPr="00DD54D0" w:rsidRDefault="00DD54D0" w:rsidP="00DD54D0">
            <w:pPr>
              <w:tabs>
                <w:tab w:val="left" w:pos="1395"/>
              </w:tabs>
              <w:rPr>
                <w:ins w:id="1587" w:author="P.Mahmoudi" w:date="2020-08-23T10:11:00Z"/>
                <w:sz w:val="20"/>
                <w:szCs w:val="20"/>
              </w:rPr>
            </w:pPr>
            <w:ins w:id="1588" w:author="P.Mahmoudi" w:date="2020-08-23T10:11:00Z">
              <w:r w:rsidRPr="00DD54D0">
                <w:rPr>
                  <w:sz w:val="20"/>
                  <w:szCs w:val="20"/>
                </w:rPr>
                <w:t>cvs_customer_segment_cd</w:t>
              </w:r>
            </w:ins>
          </w:p>
        </w:tc>
        <w:tc>
          <w:tcPr>
            <w:tcW w:w="0" w:type="auto"/>
            <w:vAlign w:val="center"/>
          </w:tcPr>
          <w:p w14:paraId="4F562447" w14:textId="6B0C4943" w:rsidR="00DD54D0" w:rsidRDefault="00DD54D0" w:rsidP="00F8529A">
            <w:pPr>
              <w:rPr>
                <w:ins w:id="1589" w:author="P.Mahmoudi" w:date="2020-08-23T10:11:00Z"/>
                <w:sz w:val="20"/>
                <w:szCs w:val="20"/>
              </w:rPr>
            </w:pPr>
            <w:ins w:id="1590" w:author="P.Mahmoudi" w:date="2020-08-23T10:13:00Z">
              <w:r>
                <w:rPr>
                  <w:sz w:val="20"/>
                  <w:szCs w:val="20"/>
                </w:rPr>
                <w:t>String</w:t>
              </w:r>
            </w:ins>
          </w:p>
        </w:tc>
        <w:tc>
          <w:tcPr>
            <w:tcW w:w="0" w:type="auto"/>
            <w:vAlign w:val="center"/>
          </w:tcPr>
          <w:p w14:paraId="36BA9455" w14:textId="599D5B19" w:rsidR="00DD54D0" w:rsidRDefault="00DD54D0" w:rsidP="00DD54D0">
            <w:pPr>
              <w:rPr>
                <w:ins w:id="1591" w:author="P.Mahmoudi" w:date="2020-08-23T10:11:00Z"/>
                <w:sz w:val="20"/>
                <w:szCs w:val="20"/>
              </w:rPr>
            </w:pPr>
            <w:ins w:id="1592" w:author="P.Mahmoudi" w:date="2020-08-23T10:12:00Z">
              <w:r>
                <w:rPr>
                  <w:sz w:val="20"/>
                  <w:szCs w:val="20"/>
                </w:rPr>
                <w:t>Confidential</w:t>
              </w:r>
            </w:ins>
          </w:p>
        </w:tc>
        <w:tc>
          <w:tcPr>
            <w:tcW w:w="0" w:type="auto"/>
            <w:vAlign w:val="center"/>
          </w:tcPr>
          <w:p w14:paraId="2ED940DE" w14:textId="04BCAC0C" w:rsidR="00DD54D0" w:rsidRDefault="00DD54D0" w:rsidP="00DD54D0">
            <w:pPr>
              <w:rPr>
                <w:ins w:id="1593" w:author="P.Mahmoudi" w:date="2020-08-23T10:11:00Z"/>
                <w:sz w:val="20"/>
                <w:szCs w:val="20"/>
              </w:rPr>
            </w:pPr>
            <w:ins w:id="1594" w:author="P.Mahmoudi" w:date="2020-08-23T10:12:00Z">
              <w:r>
                <w:rPr>
                  <w:sz w:val="20"/>
                  <w:szCs w:val="20"/>
                </w:rPr>
                <w:t>No null values, No missing values</w:t>
              </w:r>
            </w:ins>
          </w:p>
        </w:tc>
      </w:tr>
      <w:tr w:rsidR="00DD54D0" w:rsidRPr="009355A0" w14:paraId="259A2021" w14:textId="77777777" w:rsidTr="00406446">
        <w:trPr>
          <w:trHeight w:val="377"/>
          <w:ins w:id="1595" w:author="P.Mahmoudi" w:date="2020-08-23T10:11:00Z"/>
        </w:trPr>
        <w:tc>
          <w:tcPr>
            <w:tcW w:w="0" w:type="auto"/>
            <w:vAlign w:val="center"/>
          </w:tcPr>
          <w:p w14:paraId="2994EDB8" w14:textId="03C56FC6" w:rsidR="00DD54D0" w:rsidRPr="00DD54D0" w:rsidRDefault="00DD54D0" w:rsidP="00DD54D0">
            <w:pPr>
              <w:tabs>
                <w:tab w:val="left" w:pos="1395"/>
              </w:tabs>
              <w:rPr>
                <w:ins w:id="1596" w:author="P.Mahmoudi" w:date="2020-08-23T10:11:00Z"/>
                <w:sz w:val="20"/>
                <w:szCs w:val="20"/>
              </w:rPr>
            </w:pPr>
            <w:ins w:id="1597" w:author="P.Mahmoudi" w:date="2020-08-23T10:11:00Z">
              <w:r w:rsidRPr="00DD54D0">
                <w:rPr>
                  <w:sz w:val="20"/>
                  <w:szCs w:val="20"/>
                </w:rPr>
                <w:t>dw_subpart</w:t>
              </w:r>
            </w:ins>
          </w:p>
        </w:tc>
        <w:tc>
          <w:tcPr>
            <w:tcW w:w="0" w:type="auto"/>
            <w:vAlign w:val="center"/>
          </w:tcPr>
          <w:p w14:paraId="51706829" w14:textId="0232C553" w:rsidR="00DD54D0" w:rsidRDefault="00DD54D0" w:rsidP="00DD54D0">
            <w:pPr>
              <w:rPr>
                <w:ins w:id="1598" w:author="P.Mahmoudi" w:date="2020-08-23T10:11:00Z"/>
                <w:sz w:val="20"/>
                <w:szCs w:val="20"/>
              </w:rPr>
            </w:pPr>
            <w:ins w:id="1599" w:author="P.Mahmoudi" w:date="2020-08-23T10:13:00Z">
              <w:r>
                <w:rPr>
                  <w:sz w:val="20"/>
                  <w:szCs w:val="20"/>
                </w:rPr>
                <w:t>Double</w:t>
              </w:r>
            </w:ins>
          </w:p>
        </w:tc>
        <w:tc>
          <w:tcPr>
            <w:tcW w:w="0" w:type="auto"/>
            <w:vAlign w:val="center"/>
          </w:tcPr>
          <w:p w14:paraId="6058CF33" w14:textId="45D4FC38" w:rsidR="00DD54D0" w:rsidRDefault="00DD54D0" w:rsidP="00DD54D0">
            <w:pPr>
              <w:rPr>
                <w:ins w:id="1600" w:author="P.Mahmoudi" w:date="2020-08-23T10:11:00Z"/>
                <w:sz w:val="20"/>
                <w:szCs w:val="20"/>
              </w:rPr>
            </w:pPr>
            <w:ins w:id="1601" w:author="P.Mahmoudi" w:date="2020-08-23T10:12:00Z">
              <w:r>
                <w:rPr>
                  <w:sz w:val="20"/>
                  <w:szCs w:val="20"/>
                </w:rPr>
                <w:t>Confidential</w:t>
              </w:r>
            </w:ins>
          </w:p>
        </w:tc>
        <w:tc>
          <w:tcPr>
            <w:tcW w:w="0" w:type="auto"/>
            <w:vAlign w:val="center"/>
          </w:tcPr>
          <w:p w14:paraId="4A11BD5B" w14:textId="16DCC311" w:rsidR="00DD54D0" w:rsidRDefault="00DD54D0" w:rsidP="00DD54D0">
            <w:pPr>
              <w:rPr>
                <w:ins w:id="1602" w:author="P.Mahmoudi" w:date="2020-08-23T10:11:00Z"/>
                <w:sz w:val="20"/>
                <w:szCs w:val="20"/>
              </w:rPr>
            </w:pPr>
            <w:ins w:id="1603" w:author="P.Mahmoudi" w:date="2020-08-23T10:12:00Z">
              <w:r>
                <w:rPr>
                  <w:sz w:val="20"/>
                  <w:szCs w:val="20"/>
                </w:rPr>
                <w:t>No null values, No missing values</w:t>
              </w:r>
            </w:ins>
          </w:p>
        </w:tc>
      </w:tr>
      <w:tr w:rsidR="00DD54D0" w:rsidRPr="009355A0" w14:paraId="46016C16" w14:textId="77777777" w:rsidTr="00406446">
        <w:trPr>
          <w:trHeight w:val="377"/>
          <w:ins w:id="1604" w:author="P.Mahmoudi" w:date="2020-08-23T10:11:00Z"/>
        </w:trPr>
        <w:tc>
          <w:tcPr>
            <w:tcW w:w="0" w:type="auto"/>
            <w:vAlign w:val="center"/>
          </w:tcPr>
          <w:p w14:paraId="52EBA9AE" w14:textId="6294B102" w:rsidR="00DD54D0" w:rsidRPr="00DD54D0" w:rsidRDefault="00DD54D0" w:rsidP="00DD54D0">
            <w:pPr>
              <w:tabs>
                <w:tab w:val="left" w:pos="1395"/>
              </w:tabs>
              <w:rPr>
                <w:ins w:id="1605" w:author="P.Mahmoudi" w:date="2020-08-23T10:11:00Z"/>
                <w:sz w:val="20"/>
                <w:szCs w:val="20"/>
              </w:rPr>
            </w:pPr>
            <w:ins w:id="1606" w:author="P.Mahmoudi" w:date="2020-08-23T10:11:00Z">
              <w:r w:rsidRPr="00DD54D0">
                <w:rPr>
                  <w:sz w:val="20"/>
                  <w:szCs w:val="20"/>
                </w:rPr>
                <w:t>batch_id</w:t>
              </w:r>
            </w:ins>
          </w:p>
        </w:tc>
        <w:tc>
          <w:tcPr>
            <w:tcW w:w="0" w:type="auto"/>
            <w:vAlign w:val="center"/>
          </w:tcPr>
          <w:p w14:paraId="35D94B75" w14:textId="2E71F51E" w:rsidR="00DD54D0" w:rsidRDefault="00DD54D0" w:rsidP="00DD54D0">
            <w:pPr>
              <w:rPr>
                <w:ins w:id="1607" w:author="P.Mahmoudi" w:date="2020-08-23T10:11:00Z"/>
                <w:sz w:val="20"/>
                <w:szCs w:val="20"/>
              </w:rPr>
            </w:pPr>
            <w:ins w:id="1608" w:author="P.Mahmoudi" w:date="2020-08-23T10:13:00Z">
              <w:r>
                <w:rPr>
                  <w:sz w:val="20"/>
                  <w:szCs w:val="20"/>
                </w:rPr>
                <w:t>Double</w:t>
              </w:r>
            </w:ins>
          </w:p>
        </w:tc>
        <w:tc>
          <w:tcPr>
            <w:tcW w:w="0" w:type="auto"/>
            <w:vAlign w:val="center"/>
          </w:tcPr>
          <w:p w14:paraId="6C3099C6" w14:textId="46A58D86" w:rsidR="00DD54D0" w:rsidRDefault="00DD54D0" w:rsidP="00DD54D0">
            <w:pPr>
              <w:rPr>
                <w:ins w:id="1609" w:author="P.Mahmoudi" w:date="2020-08-23T10:11:00Z"/>
                <w:sz w:val="20"/>
                <w:szCs w:val="20"/>
              </w:rPr>
            </w:pPr>
            <w:ins w:id="1610" w:author="P.Mahmoudi" w:date="2020-08-23T10:12:00Z">
              <w:r>
                <w:rPr>
                  <w:sz w:val="20"/>
                  <w:szCs w:val="20"/>
                </w:rPr>
                <w:t>Confidential</w:t>
              </w:r>
            </w:ins>
          </w:p>
        </w:tc>
        <w:tc>
          <w:tcPr>
            <w:tcW w:w="0" w:type="auto"/>
            <w:vAlign w:val="center"/>
          </w:tcPr>
          <w:p w14:paraId="1F882BB4" w14:textId="58332B90" w:rsidR="00DD54D0" w:rsidRDefault="00DD54D0" w:rsidP="00DD54D0">
            <w:pPr>
              <w:rPr>
                <w:ins w:id="1611" w:author="P.Mahmoudi" w:date="2020-08-23T10:11:00Z"/>
                <w:sz w:val="20"/>
                <w:szCs w:val="20"/>
              </w:rPr>
            </w:pPr>
            <w:ins w:id="1612" w:author="P.Mahmoudi" w:date="2020-08-23T10:12:00Z">
              <w:r>
                <w:rPr>
                  <w:sz w:val="20"/>
                  <w:szCs w:val="20"/>
                </w:rPr>
                <w:t>No null values, No missing values</w:t>
              </w:r>
            </w:ins>
          </w:p>
        </w:tc>
      </w:tr>
      <w:tr w:rsidR="00DD54D0" w:rsidRPr="009355A0" w14:paraId="0AA084E1" w14:textId="77777777" w:rsidTr="00406446">
        <w:trPr>
          <w:trHeight w:val="377"/>
          <w:ins w:id="1613" w:author="P.Mahmoudi" w:date="2020-08-23T10:11:00Z"/>
        </w:trPr>
        <w:tc>
          <w:tcPr>
            <w:tcW w:w="0" w:type="auto"/>
            <w:vAlign w:val="center"/>
          </w:tcPr>
          <w:p w14:paraId="582A9E41" w14:textId="68290086" w:rsidR="00DD54D0" w:rsidRPr="00DD54D0" w:rsidRDefault="00DD54D0" w:rsidP="00DD54D0">
            <w:pPr>
              <w:tabs>
                <w:tab w:val="left" w:pos="1395"/>
              </w:tabs>
              <w:rPr>
                <w:ins w:id="1614" w:author="P.Mahmoudi" w:date="2020-08-23T10:11:00Z"/>
                <w:sz w:val="20"/>
                <w:szCs w:val="20"/>
              </w:rPr>
            </w:pPr>
            <w:ins w:id="1615" w:author="P.Mahmoudi" w:date="2020-08-23T10:12:00Z">
              <w:r w:rsidRPr="00DD54D0">
                <w:rPr>
                  <w:sz w:val="20"/>
                  <w:szCs w:val="20"/>
                </w:rPr>
                <w:t>create_dt</w:t>
              </w:r>
            </w:ins>
          </w:p>
        </w:tc>
        <w:tc>
          <w:tcPr>
            <w:tcW w:w="0" w:type="auto"/>
            <w:vAlign w:val="center"/>
          </w:tcPr>
          <w:p w14:paraId="7605F9DA" w14:textId="514E5B2B" w:rsidR="00DD54D0" w:rsidRDefault="00DD54D0" w:rsidP="00DD54D0">
            <w:pPr>
              <w:rPr>
                <w:ins w:id="1616" w:author="P.Mahmoudi" w:date="2020-08-23T10:11:00Z"/>
                <w:sz w:val="20"/>
                <w:szCs w:val="20"/>
              </w:rPr>
            </w:pPr>
            <w:ins w:id="1617" w:author="P.Mahmoudi" w:date="2020-08-23T10:13:00Z">
              <w:r>
                <w:rPr>
                  <w:sz w:val="20"/>
                  <w:szCs w:val="20"/>
                </w:rPr>
                <w:t>String</w:t>
              </w:r>
            </w:ins>
          </w:p>
        </w:tc>
        <w:tc>
          <w:tcPr>
            <w:tcW w:w="0" w:type="auto"/>
            <w:vAlign w:val="center"/>
          </w:tcPr>
          <w:p w14:paraId="5E4F2305" w14:textId="6A95423F" w:rsidR="00DD54D0" w:rsidRDefault="00DD54D0" w:rsidP="00DD54D0">
            <w:pPr>
              <w:rPr>
                <w:ins w:id="1618" w:author="P.Mahmoudi" w:date="2020-08-23T10:11:00Z"/>
                <w:sz w:val="20"/>
                <w:szCs w:val="20"/>
              </w:rPr>
            </w:pPr>
            <w:ins w:id="1619" w:author="P.Mahmoudi" w:date="2020-08-23T10:12:00Z">
              <w:r>
                <w:rPr>
                  <w:sz w:val="20"/>
                  <w:szCs w:val="20"/>
                </w:rPr>
                <w:t>Confidential</w:t>
              </w:r>
            </w:ins>
          </w:p>
        </w:tc>
        <w:tc>
          <w:tcPr>
            <w:tcW w:w="0" w:type="auto"/>
            <w:vAlign w:val="center"/>
          </w:tcPr>
          <w:p w14:paraId="1CFF565A" w14:textId="7B1B6C22" w:rsidR="00DD54D0" w:rsidRDefault="00DD54D0" w:rsidP="00DD54D0">
            <w:pPr>
              <w:rPr>
                <w:ins w:id="1620" w:author="P.Mahmoudi" w:date="2020-08-23T10:11:00Z"/>
                <w:sz w:val="20"/>
                <w:szCs w:val="20"/>
              </w:rPr>
            </w:pPr>
            <w:ins w:id="1621" w:author="P.Mahmoudi" w:date="2020-08-23T10:12:00Z">
              <w:r>
                <w:rPr>
                  <w:sz w:val="20"/>
                  <w:szCs w:val="20"/>
                </w:rPr>
                <w:t>No null values, No missing values</w:t>
              </w:r>
            </w:ins>
          </w:p>
        </w:tc>
      </w:tr>
    </w:tbl>
    <w:p w14:paraId="35C5D107" w14:textId="77777777" w:rsidR="00406446" w:rsidRDefault="00406446" w:rsidP="006C1B7E">
      <w:pPr>
        <w:jc w:val="both"/>
        <w:rPr>
          <w:ins w:id="1622" w:author="P.Mahmoudi" w:date="2020-08-23T09:57:00Z"/>
          <w:b/>
          <w:bCs/>
          <w:sz w:val="24"/>
        </w:rPr>
      </w:pPr>
    </w:p>
    <w:p w14:paraId="23228507" w14:textId="77777777" w:rsidR="00406446" w:rsidRDefault="00406446" w:rsidP="006C1B7E">
      <w:pPr>
        <w:jc w:val="both"/>
        <w:rPr>
          <w:ins w:id="1623" w:author="P.Mahmoudi" w:date="2020-08-23T09:57:00Z"/>
          <w:b/>
          <w:bCs/>
          <w:sz w:val="24"/>
        </w:rPr>
      </w:pPr>
    </w:p>
    <w:p w14:paraId="04780AC8" w14:textId="77777777" w:rsidR="00406446" w:rsidRDefault="00406446" w:rsidP="006C1B7E">
      <w:pPr>
        <w:jc w:val="both"/>
        <w:rPr>
          <w:ins w:id="1624" w:author="P.Mahmoudi" w:date="2020-08-23T10:03:00Z"/>
          <w:b/>
          <w:bCs/>
          <w:sz w:val="24"/>
        </w:rPr>
      </w:pPr>
    </w:p>
    <w:p w14:paraId="5B7CEA2F" w14:textId="77777777" w:rsidR="00406446" w:rsidRDefault="00406446" w:rsidP="006C1B7E">
      <w:pPr>
        <w:jc w:val="both"/>
        <w:rPr>
          <w:ins w:id="1625" w:author="P.Mahmoudi" w:date="2020-08-23T10:03:00Z"/>
          <w:b/>
          <w:bCs/>
          <w:sz w:val="24"/>
        </w:rPr>
      </w:pPr>
    </w:p>
    <w:p w14:paraId="46C58F9B" w14:textId="77777777" w:rsidR="00406446" w:rsidRDefault="00406446" w:rsidP="006C1B7E">
      <w:pPr>
        <w:jc w:val="both"/>
        <w:rPr>
          <w:ins w:id="1626" w:author="P.Mahmoudi" w:date="2020-08-23T10:03:00Z"/>
          <w:b/>
          <w:bCs/>
          <w:sz w:val="24"/>
        </w:rPr>
      </w:pPr>
    </w:p>
    <w:p w14:paraId="6C9B5CFD" w14:textId="77777777" w:rsidR="00406446" w:rsidRDefault="00406446" w:rsidP="006C1B7E">
      <w:pPr>
        <w:jc w:val="both"/>
        <w:rPr>
          <w:ins w:id="1627" w:author="P.Mahmoudi" w:date="2020-08-23T10:03:00Z"/>
          <w:b/>
          <w:bCs/>
          <w:sz w:val="24"/>
        </w:rPr>
      </w:pPr>
    </w:p>
    <w:p w14:paraId="49E34E75" w14:textId="77777777" w:rsidR="00406446" w:rsidRDefault="00406446" w:rsidP="006C1B7E">
      <w:pPr>
        <w:jc w:val="both"/>
        <w:rPr>
          <w:ins w:id="1628" w:author="P.Mahmoudi" w:date="2020-08-23T10:03:00Z"/>
          <w:b/>
          <w:bCs/>
          <w:sz w:val="24"/>
        </w:rPr>
      </w:pPr>
    </w:p>
    <w:p w14:paraId="4D708D26" w14:textId="77777777" w:rsidR="00406446" w:rsidRDefault="00406446" w:rsidP="006C1B7E">
      <w:pPr>
        <w:jc w:val="both"/>
        <w:rPr>
          <w:ins w:id="1629" w:author="P.Mahmoudi" w:date="2020-08-23T10:03:00Z"/>
          <w:b/>
          <w:bCs/>
          <w:sz w:val="24"/>
        </w:rPr>
      </w:pPr>
    </w:p>
    <w:p w14:paraId="388B3211" w14:textId="77777777" w:rsidR="00406446" w:rsidRDefault="00406446" w:rsidP="006C1B7E">
      <w:pPr>
        <w:jc w:val="both"/>
        <w:rPr>
          <w:ins w:id="1630" w:author="P.Mahmoudi" w:date="2020-08-23T10:03:00Z"/>
          <w:b/>
          <w:bCs/>
          <w:sz w:val="24"/>
        </w:rPr>
      </w:pPr>
    </w:p>
    <w:p w14:paraId="3B6B399F" w14:textId="77777777" w:rsidR="00DD54D0" w:rsidRDefault="00DD54D0" w:rsidP="006C1B7E">
      <w:pPr>
        <w:jc w:val="both"/>
        <w:rPr>
          <w:ins w:id="1631" w:author="P.Mahmoudi" w:date="2020-08-23T10:07:00Z"/>
          <w:b/>
          <w:bCs/>
          <w:sz w:val="24"/>
        </w:rPr>
      </w:pPr>
    </w:p>
    <w:p w14:paraId="3677007F" w14:textId="77777777" w:rsidR="00DD54D0" w:rsidRDefault="00DD54D0" w:rsidP="006C1B7E">
      <w:pPr>
        <w:jc w:val="both"/>
        <w:rPr>
          <w:ins w:id="1632" w:author="P.Mahmoudi" w:date="2020-08-23T10:07:00Z"/>
          <w:b/>
          <w:bCs/>
          <w:sz w:val="24"/>
        </w:rPr>
      </w:pPr>
    </w:p>
    <w:p w14:paraId="7A4755EA" w14:textId="77777777" w:rsidR="00DD54D0" w:rsidRDefault="00DD54D0" w:rsidP="006C1B7E">
      <w:pPr>
        <w:jc w:val="both"/>
        <w:rPr>
          <w:ins w:id="1633" w:author="P.Mahmoudi" w:date="2020-08-23T10:07:00Z"/>
          <w:b/>
          <w:bCs/>
          <w:sz w:val="24"/>
        </w:rPr>
      </w:pPr>
    </w:p>
    <w:p w14:paraId="11B13964" w14:textId="77777777" w:rsidR="00DD54D0" w:rsidRDefault="00DD54D0" w:rsidP="006C1B7E">
      <w:pPr>
        <w:jc w:val="both"/>
        <w:rPr>
          <w:ins w:id="1634" w:author="P.Mahmoudi" w:date="2020-08-23T10:07:00Z"/>
          <w:b/>
          <w:bCs/>
          <w:sz w:val="24"/>
        </w:rPr>
      </w:pPr>
    </w:p>
    <w:p w14:paraId="2ECB3798" w14:textId="77777777" w:rsidR="00DD54D0" w:rsidRDefault="00DD54D0" w:rsidP="006C1B7E">
      <w:pPr>
        <w:jc w:val="both"/>
        <w:rPr>
          <w:ins w:id="1635" w:author="P.Mahmoudi" w:date="2020-08-23T10:07:00Z"/>
          <w:b/>
          <w:bCs/>
          <w:sz w:val="24"/>
        </w:rPr>
      </w:pPr>
    </w:p>
    <w:p w14:paraId="2EDB056A" w14:textId="77777777" w:rsidR="00DD54D0" w:rsidRDefault="00DD54D0" w:rsidP="006C1B7E">
      <w:pPr>
        <w:jc w:val="both"/>
        <w:rPr>
          <w:ins w:id="1636" w:author="P.Mahmoudi" w:date="2020-08-23T10:07:00Z"/>
          <w:b/>
          <w:bCs/>
          <w:sz w:val="24"/>
        </w:rPr>
      </w:pPr>
    </w:p>
    <w:p w14:paraId="191EF26E" w14:textId="77777777" w:rsidR="00DD54D0" w:rsidRDefault="00DD54D0" w:rsidP="006C1B7E">
      <w:pPr>
        <w:jc w:val="both"/>
        <w:rPr>
          <w:ins w:id="1637" w:author="P.Mahmoudi" w:date="2020-08-23T10:07:00Z"/>
          <w:b/>
          <w:bCs/>
          <w:sz w:val="24"/>
        </w:rPr>
      </w:pPr>
    </w:p>
    <w:p w14:paraId="3B3D8D9E" w14:textId="77777777" w:rsidR="00DD54D0" w:rsidRDefault="00DD54D0" w:rsidP="006C1B7E">
      <w:pPr>
        <w:jc w:val="both"/>
        <w:rPr>
          <w:ins w:id="1638" w:author="P.Mahmoudi" w:date="2020-08-23T10:08:00Z"/>
          <w:b/>
          <w:bCs/>
          <w:sz w:val="24"/>
        </w:rPr>
      </w:pPr>
    </w:p>
    <w:p w14:paraId="2FF46E3C" w14:textId="77777777" w:rsidR="00DD54D0" w:rsidRDefault="00DD54D0" w:rsidP="006C1B7E">
      <w:pPr>
        <w:jc w:val="both"/>
        <w:rPr>
          <w:ins w:id="1639" w:author="P.Mahmoudi" w:date="2020-08-23T10:08:00Z"/>
          <w:b/>
          <w:bCs/>
          <w:sz w:val="24"/>
        </w:rPr>
      </w:pPr>
    </w:p>
    <w:p w14:paraId="352F7188" w14:textId="77777777" w:rsidR="00DD54D0" w:rsidRDefault="00DD54D0" w:rsidP="006C1B7E">
      <w:pPr>
        <w:jc w:val="both"/>
        <w:rPr>
          <w:ins w:id="1640" w:author="P.Mahmoudi" w:date="2020-08-23T10:08:00Z"/>
          <w:b/>
          <w:bCs/>
          <w:sz w:val="24"/>
        </w:rPr>
      </w:pPr>
    </w:p>
    <w:p w14:paraId="5455BC10" w14:textId="77777777" w:rsidR="00DD54D0" w:rsidRDefault="00DD54D0" w:rsidP="006C1B7E">
      <w:pPr>
        <w:jc w:val="both"/>
        <w:rPr>
          <w:ins w:id="1641" w:author="P.Mahmoudi" w:date="2020-08-23T10:09:00Z"/>
          <w:b/>
          <w:bCs/>
          <w:sz w:val="24"/>
        </w:rPr>
      </w:pPr>
    </w:p>
    <w:p w14:paraId="7D024BB5" w14:textId="77777777" w:rsidR="00DD54D0" w:rsidRDefault="00DD54D0" w:rsidP="006C1B7E">
      <w:pPr>
        <w:jc w:val="both"/>
        <w:rPr>
          <w:ins w:id="1642" w:author="P.Mahmoudi" w:date="2020-08-23T10:09:00Z"/>
          <w:b/>
          <w:bCs/>
          <w:sz w:val="24"/>
        </w:rPr>
      </w:pPr>
    </w:p>
    <w:p w14:paraId="351E802E" w14:textId="77777777" w:rsidR="00DD54D0" w:rsidRDefault="00DD54D0" w:rsidP="006C1B7E">
      <w:pPr>
        <w:jc w:val="both"/>
        <w:rPr>
          <w:ins w:id="1643" w:author="P.Mahmoudi" w:date="2020-08-23T10:09:00Z"/>
          <w:b/>
          <w:bCs/>
          <w:sz w:val="24"/>
        </w:rPr>
      </w:pPr>
    </w:p>
    <w:p w14:paraId="09D6F89A" w14:textId="77777777" w:rsidR="00DD54D0" w:rsidRDefault="00DD54D0" w:rsidP="006C1B7E">
      <w:pPr>
        <w:jc w:val="both"/>
        <w:rPr>
          <w:ins w:id="1644" w:author="P.Mahmoudi" w:date="2020-08-23T10:09:00Z"/>
          <w:b/>
          <w:bCs/>
          <w:sz w:val="24"/>
        </w:rPr>
      </w:pPr>
    </w:p>
    <w:p w14:paraId="4FFE643F" w14:textId="77777777" w:rsidR="00DD54D0" w:rsidRDefault="00DD54D0" w:rsidP="006C1B7E">
      <w:pPr>
        <w:jc w:val="both"/>
        <w:rPr>
          <w:ins w:id="1645" w:author="P.Mahmoudi" w:date="2020-08-23T10:09:00Z"/>
          <w:b/>
          <w:bCs/>
          <w:sz w:val="24"/>
        </w:rPr>
      </w:pPr>
    </w:p>
    <w:p w14:paraId="69D03D51" w14:textId="77777777" w:rsidR="00DD54D0" w:rsidRDefault="00DD54D0" w:rsidP="006C1B7E">
      <w:pPr>
        <w:jc w:val="both"/>
        <w:rPr>
          <w:ins w:id="1646" w:author="P.Mahmoudi" w:date="2020-08-23T10:10:00Z"/>
          <w:b/>
          <w:bCs/>
          <w:sz w:val="24"/>
        </w:rPr>
      </w:pPr>
    </w:p>
    <w:p w14:paraId="299BD20D" w14:textId="77777777" w:rsidR="00DD54D0" w:rsidRDefault="00DD54D0" w:rsidP="006C1B7E">
      <w:pPr>
        <w:jc w:val="both"/>
        <w:rPr>
          <w:ins w:id="1647" w:author="P.Mahmoudi" w:date="2020-08-23T10:10:00Z"/>
          <w:b/>
          <w:bCs/>
          <w:sz w:val="24"/>
        </w:rPr>
      </w:pPr>
    </w:p>
    <w:p w14:paraId="2F5DAB01" w14:textId="77777777" w:rsidR="00DD54D0" w:rsidRDefault="00DD54D0" w:rsidP="006C1B7E">
      <w:pPr>
        <w:jc w:val="both"/>
        <w:rPr>
          <w:ins w:id="1648" w:author="P.Mahmoudi" w:date="2020-08-23T10:10:00Z"/>
          <w:b/>
          <w:bCs/>
          <w:sz w:val="24"/>
        </w:rPr>
      </w:pPr>
    </w:p>
    <w:p w14:paraId="23F98A3D" w14:textId="77777777" w:rsidR="00DD54D0" w:rsidRDefault="00DD54D0" w:rsidP="006C1B7E">
      <w:pPr>
        <w:jc w:val="both"/>
        <w:rPr>
          <w:ins w:id="1649" w:author="P.Mahmoudi" w:date="2020-08-23T10:12:00Z"/>
          <w:b/>
          <w:bCs/>
          <w:sz w:val="24"/>
        </w:rPr>
      </w:pPr>
    </w:p>
    <w:p w14:paraId="4CF20879" w14:textId="77777777" w:rsidR="00DD54D0" w:rsidRDefault="00DD54D0" w:rsidP="006C1B7E">
      <w:pPr>
        <w:jc w:val="both"/>
        <w:rPr>
          <w:ins w:id="1650" w:author="P.Mahmoudi" w:date="2020-08-23T10:12:00Z"/>
          <w:b/>
          <w:bCs/>
          <w:sz w:val="24"/>
        </w:rPr>
      </w:pPr>
    </w:p>
    <w:p w14:paraId="5F27CE2D" w14:textId="77777777" w:rsidR="00DD54D0" w:rsidRDefault="00DD54D0" w:rsidP="006C1B7E">
      <w:pPr>
        <w:jc w:val="both"/>
        <w:rPr>
          <w:ins w:id="1651" w:author="P.Mahmoudi" w:date="2020-08-23T10:12:00Z"/>
          <w:b/>
          <w:bCs/>
          <w:sz w:val="24"/>
        </w:rPr>
      </w:pPr>
    </w:p>
    <w:p w14:paraId="3CE107CB" w14:textId="77777777" w:rsidR="00DD54D0" w:rsidRDefault="00DD54D0" w:rsidP="006C1B7E">
      <w:pPr>
        <w:jc w:val="both"/>
        <w:rPr>
          <w:ins w:id="1652" w:author="P.Mahmoudi" w:date="2020-08-23T10:12:00Z"/>
          <w:b/>
          <w:bCs/>
          <w:sz w:val="24"/>
        </w:rPr>
      </w:pPr>
    </w:p>
    <w:p w14:paraId="2749CCB9" w14:textId="289024D0" w:rsidR="00FA0E95" w:rsidRDefault="00FA0E95" w:rsidP="006C1B7E">
      <w:pPr>
        <w:jc w:val="both"/>
        <w:rPr>
          <w:ins w:id="1653" w:author="P.Mahmoudi" w:date="2020-08-22T13:12:00Z"/>
          <w:b/>
          <w:bCs/>
          <w:sz w:val="24"/>
        </w:rPr>
      </w:pPr>
      <w:r>
        <w:rPr>
          <w:b/>
          <w:bCs/>
          <w:sz w:val="24"/>
        </w:rPr>
        <w:t>OUTPUT</w:t>
      </w:r>
      <w:r w:rsidRPr="004E5A00">
        <w:rPr>
          <w:b/>
          <w:bCs/>
          <w:sz w:val="24"/>
        </w:rPr>
        <w:t xml:space="preserve"> TABLE</w:t>
      </w:r>
      <w:ins w:id="1654" w:author="P.Mahmoudi" w:date="2020-08-22T13:12:00Z">
        <w:r w:rsidR="00972755">
          <w:rPr>
            <w:b/>
            <w:bCs/>
            <w:sz w:val="24"/>
          </w:rPr>
          <w:t>S</w:t>
        </w:r>
      </w:ins>
      <w:r w:rsidRPr="004E5A00">
        <w:rPr>
          <w:b/>
          <w:bCs/>
          <w:sz w:val="24"/>
        </w:rPr>
        <w:t xml:space="preserve"> DETAILS:</w:t>
      </w:r>
      <w:r>
        <w:rPr>
          <w:b/>
          <w:bCs/>
          <w:sz w:val="24"/>
        </w:rPr>
        <w:t xml:space="preserve"> </w:t>
      </w:r>
    </w:p>
    <w:p w14:paraId="0AF30033" w14:textId="77777777" w:rsidR="00972755" w:rsidRDefault="00972755" w:rsidP="006C1B7E">
      <w:pPr>
        <w:jc w:val="both"/>
      </w:pPr>
    </w:p>
    <w:p w14:paraId="4B00BE80" w14:textId="140D346C" w:rsidR="00972755" w:rsidRPr="00972755" w:rsidRDefault="00972755">
      <w:pPr>
        <w:rPr>
          <w:ins w:id="1655" w:author="P.Mahmoudi" w:date="2020-08-22T13:13:00Z"/>
          <w:b/>
          <w:bCs/>
          <w:sz w:val="24"/>
          <w:rPrChange w:id="1656" w:author="P.Mahmoudi" w:date="2020-08-22T13:13:00Z">
            <w:rPr>
              <w:ins w:id="1657" w:author="P.Mahmoudi" w:date="2020-08-22T13:13:00Z"/>
              <w:rFonts w:cs="Calibri"/>
              <w:color w:val="000000"/>
              <w:sz w:val="20"/>
              <w:szCs w:val="20"/>
              <w:lang w:val="en-IN" w:eastAsia="en-IN"/>
            </w:rPr>
          </w:rPrChange>
        </w:rPr>
      </w:pPr>
      <w:ins w:id="1658" w:author="P.Mahmoudi" w:date="2020-08-22T13:13:00Z">
        <w:r w:rsidRPr="00972755">
          <w:rPr>
            <w:b/>
            <w:bCs/>
            <w:sz w:val="24"/>
            <w:rPrChange w:id="1659" w:author="P.Mahmoudi" w:date="2020-08-22T13:13:00Z">
              <w:rPr>
                <w:rFonts w:cs="Calibri"/>
                <w:color w:val="000000"/>
                <w:sz w:val="20"/>
                <w:szCs w:val="20"/>
                <w:lang w:val="en-IN" w:eastAsia="en-IN"/>
              </w:rPr>
            </w:rPrChange>
          </w:rPr>
          <w:t>cellsite_profitability_dl_wk_mt_combined</w:t>
        </w:r>
      </w:ins>
    </w:p>
    <w:p w14:paraId="14323122" w14:textId="77777777" w:rsidR="00FA0E95" w:rsidRDefault="00FA0E95" w:rsidP="006C1B7E">
      <w:pPr>
        <w:jc w:val="both"/>
      </w:pPr>
    </w:p>
    <w:tbl>
      <w:tblPr>
        <w:tblW w:w="9495"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00" w:firstRow="0" w:lastRow="0" w:firstColumn="0" w:lastColumn="0" w:noHBand="0" w:noVBand="1"/>
      </w:tblPr>
      <w:tblGrid>
        <w:gridCol w:w="1755"/>
        <w:gridCol w:w="1984"/>
        <w:gridCol w:w="1418"/>
        <w:gridCol w:w="1842"/>
        <w:gridCol w:w="2496"/>
      </w:tblGrid>
      <w:tr w:rsidR="00521052" w:rsidRPr="00861DD3" w14:paraId="56425CB3" w14:textId="77777777" w:rsidTr="00555A92">
        <w:trPr>
          <w:jc w:val="center"/>
        </w:trPr>
        <w:tc>
          <w:tcPr>
            <w:tcW w:w="1755" w:type="dxa"/>
            <w:shd w:val="clear" w:color="auto" w:fill="DBE5F1" w:themeFill="accent1" w:themeFillTint="33"/>
            <w:vAlign w:val="center"/>
          </w:tcPr>
          <w:p w14:paraId="13611F26" w14:textId="27A6EDC9" w:rsidR="00521052" w:rsidRPr="00861DD3" w:rsidRDefault="0039324C" w:rsidP="00AF5395">
            <w:pPr>
              <w:tabs>
                <w:tab w:val="left" w:pos="1395"/>
              </w:tabs>
              <w:rPr>
                <w:b/>
                <w:sz w:val="20"/>
                <w:szCs w:val="20"/>
              </w:rPr>
            </w:pPr>
            <w:r>
              <w:rPr>
                <w:b/>
                <w:sz w:val="20"/>
                <w:szCs w:val="20"/>
              </w:rPr>
              <w:t>COLUMN NAME</w:t>
            </w:r>
          </w:p>
        </w:tc>
        <w:tc>
          <w:tcPr>
            <w:tcW w:w="1984" w:type="dxa"/>
            <w:shd w:val="clear" w:color="auto" w:fill="DBE5F1" w:themeFill="accent1" w:themeFillTint="33"/>
            <w:vAlign w:val="center"/>
          </w:tcPr>
          <w:p w14:paraId="0FF4B073" w14:textId="53B6F464" w:rsidR="00521052" w:rsidRPr="00861DD3" w:rsidRDefault="0039324C" w:rsidP="00AF5395">
            <w:pPr>
              <w:tabs>
                <w:tab w:val="left" w:pos="1395"/>
              </w:tabs>
              <w:rPr>
                <w:b/>
                <w:sz w:val="20"/>
                <w:szCs w:val="20"/>
              </w:rPr>
            </w:pPr>
            <w:r>
              <w:rPr>
                <w:b/>
                <w:sz w:val="20"/>
                <w:szCs w:val="20"/>
              </w:rPr>
              <w:t>EDL TABLE NAME</w:t>
            </w:r>
          </w:p>
        </w:tc>
        <w:tc>
          <w:tcPr>
            <w:tcW w:w="1418" w:type="dxa"/>
            <w:shd w:val="clear" w:color="auto" w:fill="DBE5F1" w:themeFill="accent1" w:themeFillTint="33"/>
            <w:vAlign w:val="center"/>
          </w:tcPr>
          <w:p w14:paraId="3921F5BB" w14:textId="4A77C309" w:rsidR="00521052" w:rsidRPr="00861DD3" w:rsidRDefault="0039324C" w:rsidP="00AF5395">
            <w:pPr>
              <w:tabs>
                <w:tab w:val="left" w:pos="1395"/>
              </w:tabs>
              <w:rPr>
                <w:b/>
                <w:sz w:val="20"/>
                <w:szCs w:val="20"/>
              </w:rPr>
            </w:pPr>
            <w:r>
              <w:rPr>
                <w:b/>
                <w:sz w:val="20"/>
                <w:szCs w:val="20"/>
              </w:rPr>
              <w:t>KPI TYPE</w:t>
            </w:r>
          </w:p>
        </w:tc>
        <w:tc>
          <w:tcPr>
            <w:tcW w:w="1842" w:type="dxa"/>
            <w:shd w:val="clear" w:color="auto" w:fill="DBE5F1" w:themeFill="accent1" w:themeFillTint="33"/>
            <w:vAlign w:val="center"/>
          </w:tcPr>
          <w:p w14:paraId="66DCEB7C" w14:textId="21968728" w:rsidR="00521052" w:rsidRPr="00861DD3" w:rsidRDefault="0039324C" w:rsidP="00AF5395">
            <w:pPr>
              <w:tabs>
                <w:tab w:val="left" w:pos="1395"/>
              </w:tabs>
              <w:rPr>
                <w:b/>
                <w:sz w:val="20"/>
                <w:szCs w:val="20"/>
              </w:rPr>
            </w:pPr>
            <w:r>
              <w:rPr>
                <w:b/>
                <w:sz w:val="20"/>
                <w:szCs w:val="20"/>
              </w:rPr>
              <w:t>LOGIC</w:t>
            </w:r>
          </w:p>
        </w:tc>
        <w:tc>
          <w:tcPr>
            <w:tcW w:w="2496" w:type="dxa"/>
            <w:shd w:val="clear" w:color="auto" w:fill="DBE5F1" w:themeFill="accent1" w:themeFillTint="33"/>
            <w:vAlign w:val="center"/>
          </w:tcPr>
          <w:p w14:paraId="4442EB1C" w14:textId="4121606C" w:rsidR="00521052" w:rsidRPr="00861DD3" w:rsidRDefault="0039324C" w:rsidP="00AF5395">
            <w:pPr>
              <w:tabs>
                <w:tab w:val="left" w:pos="1395"/>
              </w:tabs>
              <w:rPr>
                <w:b/>
                <w:sz w:val="20"/>
                <w:szCs w:val="20"/>
              </w:rPr>
            </w:pPr>
            <w:r>
              <w:rPr>
                <w:b/>
                <w:sz w:val="20"/>
                <w:szCs w:val="20"/>
              </w:rPr>
              <w:t>KPI DESCRIPTION</w:t>
            </w:r>
          </w:p>
        </w:tc>
      </w:tr>
      <w:tr w:rsidR="00521052" w:rsidRPr="00861DD3" w14:paraId="37558E1D" w14:textId="77777777" w:rsidTr="00555A92">
        <w:trPr>
          <w:jc w:val="center"/>
        </w:trPr>
        <w:tc>
          <w:tcPr>
            <w:tcW w:w="1755" w:type="dxa"/>
            <w:vAlign w:val="center"/>
          </w:tcPr>
          <w:p w14:paraId="4AEB1C76" w14:textId="77777777" w:rsidR="00521052" w:rsidRPr="00861DD3" w:rsidRDefault="00521052" w:rsidP="00AF5395">
            <w:pPr>
              <w:tabs>
                <w:tab w:val="left" w:pos="1395"/>
              </w:tabs>
              <w:rPr>
                <w:sz w:val="20"/>
                <w:szCs w:val="20"/>
              </w:rPr>
            </w:pPr>
            <w:r w:rsidRPr="00861DD3">
              <w:rPr>
                <w:sz w:val="20"/>
                <w:szCs w:val="20"/>
              </w:rPr>
              <w:t>site_id</w:t>
            </w:r>
          </w:p>
        </w:tc>
        <w:tc>
          <w:tcPr>
            <w:tcW w:w="1984" w:type="dxa"/>
            <w:vAlign w:val="center"/>
          </w:tcPr>
          <w:p w14:paraId="38AFC81D" w14:textId="77777777" w:rsidR="00521052" w:rsidRPr="00861DD3" w:rsidRDefault="00521052" w:rsidP="00AF5395">
            <w:pPr>
              <w:tabs>
                <w:tab w:val="left" w:pos="1395"/>
              </w:tabs>
              <w:rPr>
                <w:sz w:val="20"/>
                <w:szCs w:val="20"/>
              </w:rPr>
            </w:pPr>
            <w:r w:rsidRPr="00861DD3">
              <w:rPr>
                <w:sz w:val="20"/>
                <w:szCs w:val="20"/>
              </w:rPr>
              <w:t>mt_site_cost_finance</w:t>
            </w:r>
          </w:p>
        </w:tc>
        <w:tc>
          <w:tcPr>
            <w:tcW w:w="1418" w:type="dxa"/>
            <w:vAlign w:val="center"/>
          </w:tcPr>
          <w:p w14:paraId="4A9CD3EE" w14:textId="77777777" w:rsidR="00521052" w:rsidRPr="00861DD3" w:rsidRDefault="00521052" w:rsidP="00AF5395">
            <w:pPr>
              <w:tabs>
                <w:tab w:val="left" w:pos="1395"/>
              </w:tabs>
              <w:rPr>
                <w:sz w:val="20"/>
                <w:szCs w:val="20"/>
              </w:rPr>
            </w:pPr>
            <w:r w:rsidRPr="00861DD3">
              <w:rPr>
                <w:sz w:val="20"/>
                <w:szCs w:val="20"/>
              </w:rPr>
              <w:t>Basic</w:t>
            </w:r>
          </w:p>
        </w:tc>
        <w:tc>
          <w:tcPr>
            <w:tcW w:w="1842" w:type="dxa"/>
            <w:vAlign w:val="center"/>
          </w:tcPr>
          <w:p w14:paraId="7D7B31AA" w14:textId="2008E798" w:rsidR="00521052" w:rsidRPr="00861DD3" w:rsidRDefault="00555A92" w:rsidP="00AF5395">
            <w:pPr>
              <w:tabs>
                <w:tab w:val="left" w:pos="1395"/>
              </w:tabs>
              <w:rPr>
                <w:sz w:val="20"/>
                <w:szCs w:val="20"/>
              </w:rPr>
            </w:pPr>
            <w:r>
              <w:rPr>
                <w:sz w:val="20"/>
                <w:szCs w:val="20"/>
              </w:rPr>
              <w:t>-</w:t>
            </w:r>
          </w:p>
        </w:tc>
        <w:tc>
          <w:tcPr>
            <w:tcW w:w="2496" w:type="dxa"/>
            <w:vAlign w:val="center"/>
          </w:tcPr>
          <w:p w14:paraId="7A2D4FA6" w14:textId="77777777" w:rsidR="00521052" w:rsidRPr="00861DD3" w:rsidRDefault="00521052" w:rsidP="00AF5395">
            <w:pPr>
              <w:tabs>
                <w:tab w:val="left" w:pos="1395"/>
              </w:tabs>
              <w:rPr>
                <w:sz w:val="20"/>
                <w:szCs w:val="20"/>
              </w:rPr>
            </w:pPr>
            <w:r w:rsidRPr="00861DD3">
              <w:rPr>
                <w:sz w:val="20"/>
                <w:szCs w:val="20"/>
              </w:rPr>
              <w:t>Unique ID for the site</w:t>
            </w:r>
          </w:p>
        </w:tc>
      </w:tr>
      <w:tr w:rsidR="00521052" w:rsidRPr="00861DD3" w14:paraId="002247BB" w14:textId="77777777" w:rsidTr="00555A92">
        <w:trPr>
          <w:jc w:val="center"/>
        </w:trPr>
        <w:tc>
          <w:tcPr>
            <w:tcW w:w="1755" w:type="dxa"/>
            <w:vAlign w:val="center"/>
          </w:tcPr>
          <w:p w14:paraId="6839BD48" w14:textId="77777777" w:rsidR="00521052" w:rsidRPr="00861DD3" w:rsidRDefault="00521052" w:rsidP="00AF5395">
            <w:pPr>
              <w:tabs>
                <w:tab w:val="left" w:pos="1395"/>
              </w:tabs>
              <w:rPr>
                <w:sz w:val="20"/>
                <w:szCs w:val="20"/>
              </w:rPr>
            </w:pPr>
            <w:r w:rsidRPr="00861DD3">
              <w:rPr>
                <w:sz w:val="20"/>
                <w:szCs w:val="20"/>
              </w:rPr>
              <w:t>date_key1</w:t>
            </w:r>
          </w:p>
        </w:tc>
        <w:tc>
          <w:tcPr>
            <w:tcW w:w="1984" w:type="dxa"/>
            <w:vAlign w:val="center"/>
          </w:tcPr>
          <w:p w14:paraId="0A1F6FB1" w14:textId="77777777" w:rsidR="00521052" w:rsidRPr="00861DD3" w:rsidRDefault="00521052" w:rsidP="00AF5395">
            <w:pPr>
              <w:tabs>
                <w:tab w:val="left" w:pos="1395"/>
              </w:tabs>
              <w:rPr>
                <w:sz w:val="20"/>
                <w:szCs w:val="20"/>
              </w:rPr>
            </w:pPr>
            <w:r w:rsidRPr="00861DD3">
              <w:rPr>
                <w:sz w:val="20"/>
                <w:szCs w:val="20"/>
              </w:rPr>
              <w:t>mt_site_cost_finance</w:t>
            </w:r>
          </w:p>
        </w:tc>
        <w:tc>
          <w:tcPr>
            <w:tcW w:w="1418" w:type="dxa"/>
            <w:vAlign w:val="center"/>
          </w:tcPr>
          <w:p w14:paraId="730C886E" w14:textId="77777777" w:rsidR="00521052" w:rsidRPr="00861DD3" w:rsidRDefault="00521052" w:rsidP="00AF5395">
            <w:pPr>
              <w:tabs>
                <w:tab w:val="left" w:pos="1395"/>
              </w:tabs>
              <w:rPr>
                <w:sz w:val="20"/>
                <w:szCs w:val="20"/>
              </w:rPr>
            </w:pPr>
            <w:r w:rsidRPr="00861DD3">
              <w:rPr>
                <w:sz w:val="20"/>
                <w:szCs w:val="20"/>
              </w:rPr>
              <w:t>Derived</w:t>
            </w:r>
          </w:p>
        </w:tc>
        <w:tc>
          <w:tcPr>
            <w:tcW w:w="1842" w:type="dxa"/>
            <w:vAlign w:val="center"/>
          </w:tcPr>
          <w:p w14:paraId="42DAC777" w14:textId="77777777" w:rsidR="00521052" w:rsidRPr="00861DD3" w:rsidRDefault="00521052" w:rsidP="00AF5395">
            <w:pPr>
              <w:tabs>
                <w:tab w:val="left" w:pos="1395"/>
              </w:tabs>
              <w:rPr>
                <w:sz w:val="20"/>
                <w:szCs w:val="20"/>
              </w:rPr>
            </w:pPr>
            <w:r w:rsidRPr="00861DD3">
              <w:rPr>
                <w:sz w:val="20"/>
                <w:szCs w:val="20"/>
              </w:rPr>
              <w:t>weekofyear(date)</w:t>
            </w:r>
          </w:p>
        </w:tc>
        <w:tc>
          <w:tcPr>
            <w:tcW w:w="2496" w:type="dxa"/>
            <w:vAlign w:val="center"/>
          </w:tcPr>
          <w:p w14:paraId="5E230276" w14:textId="77777777" w:rsidR="00521052" w:rsidRPr="00861DD3" w:rsidRDefault="00521052" w:rsidP="00AF5395">
            <w:pPr>
              <w:tabs>
                <w:tab w:val="left" w:pos="1395"/>
              </w:tabs>
              <w:rPr>
                <w:sz w:val="20"/>
                <w:szCs w:val="20"/>
              </w:rPr>
            </w:pPr>
            <w:r w:rsidRPr="00861DD3">
              <w:rPr>
                <w:sz w:val="20"/>
                <w:szCs w:val="20"/>
              </w:rPr>
              <w:t>Week number of the year.</w:t>
            </w:r>
          </w:p>
        </w:tc>
      </w:tr>
      <w:tr w:rsidR="00521052" w:rsidRPr="00861DD3" w14:paraId="1917CD05" w14:textId="77777777" w:rsidTr="00555A92">
        <w:trPr>
          <w:jc w:val="center"/>
        </w:trPr>
        <w:tc>
          <w:tcPr>
            <w:tcW w:w="1755" w:type="dxa"/>
            <w:vAlign w:val="center"/>
          </w:tcPr>
          <w:p w14:paraId="3E2682C3" w14:textId="77777777" w:rsidR="00521052" w:rsidRPr="00861DD3" w:rsidRDefault="00521052" w:rsidP="00AF5395">
            <w:pPr>
              <w:tabs>
                <w:tab w:val="left" w:pos="1395"/>
              </w:tabs>
              <w:rPr>
                <w:sz w:val="20"/>
                <w:szCs w:val="20"/>
              </w:rPr>
            </w:pPr>
            <w:r w:rsidRPr="00861DD3">
              <w:rPr>
                <w:sz w:val="20"/>
                <w:szCs w:val="20"/>
              </w:rPr>
              <w:t>date_key</w:t>
            </w:r>
          </w:p>
        </w:tc>
        <w:tc>
          <w:tcPr>
            <w:tcW w:w="1984" w:type="dxa"/>
            <w:vAlign w:val="center"/>
          </w:tcPr>
          <w:p w14:paraId="667344A9" w14:textId="77777777" w:rsidR="00521052" w:rsidRPr="00861DD3" w:rsidRDefault="00521052" w:rsidP="00AF5395">
            <w:pPr>
              <w:tabs>
                <w:tab w:val="left" w:pos="1395"/>
              </w:tabs>
              <w:rPr>
                <w:sz w:val="20"/>
                <w:szCs w:val="20"/>
              </w:rPr>
            </w:pPr>
            <w:r w:rsidRPr="00861DD3">
              <w:rPr>
                <w:sz w:val="20"/>
                <w:szCs w:val="20"/>
              </w:rPr>
              <w:t>mt_site_cost_finance</w:t>
            </w:r>
          </w:p>
        </w:tc>
        <w:tc>
          <w:tcPr>
            <w:tcW w:w="1418" w:type="dxa"/>
            <w:vAlign w:val="center"/>
          </w:tcPr>
          <w:p w14:paraId="6F1DFD1B" w14:textId="77777777" w:rsidR="00521052" w:rsidRPr="00861DD3" w:rsidRDefault="00521052" w:rsidP="00AF5395">
            <w:pPr>
              <w:tabs>
                <w:tab w:val="left" w:pos="1395"/>
              </w:tabs>
              <w:rPr>
                <w:sz w:val="20"/>
                <w:szCs w:val="20"/>
              </w:rPr>
            </w:pPr>
            <w:r w:rsidRPr="00861DD3">
              <w:rPr>
                <w:sz w:val="20"/>
                <w:szCs w:val="20"/>
              </w:rPr>
              <w:t>Basic</w:t>
            </w:r>
          </w:p>
        </w:tc>
        <w:tc>
          <w:tcPr>
            <w:tcW w:w="1842" w:type="dxa"/>
            <w:vAlign w:val="center"/>
          </w:tcPr>
          <w:p w14:paraId="6C83DC5B" w14:textId="7B018406" w:rsidR="00521052" w:rsidRPr="00861DD3" w:rsidRDefault="00555A92" w:rsidP="00AF5395">
            <w:pPr>
              <w:tabs>
                <w:tab w:val="left" w:pos="1395"/>
              </w:tabs>
              <w:rPr>
                <w:sz w:val="20"/>
                <w:szCs w:val="20"/>
              </w:rPr>
            </w:pPr>
            <w:r>
              <w:rPr>
                <w:sz w:val="20"/>
                <w:szCs w:val="20"/>
              </w:rPr>
              <w:t>-</w:t>
            </w:r>
          </w:p>
        </w:tc>
        <w:tc>
          <w:tcPr>
            <w:tcW w:w="2496" w:type="dxa"/>
            <w:vAlign w:val="center"/>
          </w:tcPr>
          <w:p w14:paraId="19A99076" w14:textId="77777777" w:rsidR="00521052" w:rsidRPr="00861DD3" w:rsidRDefault="00521052" w:rsidP="00AF5395">
            <w:pPr>
              <w:tabs>
                <w:tab w:val="left" w:pos="1395"/>
              </w:tabs>
              <w:rPr>
                <w:sz w:val="20"/>
                <w:szCs w:val="20"/>
              </w:rPr>
            </w:pPr>
            <w:r w:rsidRPr="00861DD3">
              <w:rPr>
                <w:sz w:val="20"/>
                <w:szCs w:val="20"/>
              </w:rPr>
              <w:t>Date</w:t>
            </w:r>
          </w:p>
        </w:tc>
      </w:tr>
      <w:tr w:rsidR="00521052" w:rsidRPr="00861DD3" w14:paraId="509E29D3" w14:textId="77777777" w:rsidTr="00555A92">
        <w:trPr>
          <w:jc w:val="center"/>
        </w:trPr>
        <w:tc>
          <w:tcPr>
            <w:tcW w:w="1755" w:type="dxa"/>
            <w:vAlign w:val="center"/>
          </w:tcPr>
          <w:p w14:paraId="4120FD9A" w14:textId="77777777" w:rsidR="00521052" w:rsidRPr="00861DD3" w:rsidRDefault="00521052" w:rsidP="00AF5395">
            <w:pPr>
              <w:tabs>
                <w:tab w:val="left" w:pos="1395"/>
              </w:tabs>
              <w:rPr>
                <w:sz w:val="20"/>
                <w:szCs w:val="20"/>
              </w:rPr>
            </w:pPr>
            <w:r w:rsidRPr="00861DD3">
              <w:rPr>
                <w:sz w:val="20"/>
                <w:szCs w:val="20"/>
              </w:rPr>
              <w:lastRenderedPageBreak/>
              <w:t>msisdn_cnt</w:t>
            </w:r>
          </w:p>
        </w:tc>
        <w:tc>
          <w:tcPr>
            <w:tcW w:w="1984" w:type="dxa"/>
            <w:vAlign w:val="center"/>
          </w:tcPr>
          <w:p w14:paraId="29ADCD0C" w14:textId="22143A3B" w:rsidR="00521052" w:rsidRPr="00861DD3" w:rsidRDefault="00CC28E6" w:rsidP="00AF5395">
            <w:pPr>
              <w:tabs>
                <w:tab w:val="left" w:pos="1395"/>
              </w:tabs>
              <w:rPr>
                <w:sz w:val="20"/>
                <w:szCs w:val="20"/>
              </w:rPr>
            </w:pPr>
            <w:ins w:id="1660" w:author="P.Mahmoudi" w:date="2020-08-22T12:28:00Z">
              <w:del w:id="1661" w:author="Gifil George" w:date="2020-08-22T18:12:00Z">
                <w:r w:rsidRPr="00EE54EA" w:rsidDel="00E7348D">
                  <w:rPr>
                    <w:rFonts w:ascii="Calibri" w:hAnsi="Calibri" w:cs="Calibri"/>
                    <w:color w:val="000000"/>
                    <w:sz w:val="20"/>
                    <w:szCs w:val="20"/>
                  </w:rPr>
                  <w:delText>dl_msisdn_cellsite_voice_gprs_sms</w:delText>
                </w:r>
              </w:del>
            </w:ins>
            <w:ins w:id="1662" w:author="Gifil George" w:date="2020-08-22T18:18:00Z">
              <w:r w:rsidR="00E7348D">
                <w:rPr>
                  <w:rFonts w:ascii="Calibri" w:hAnsi="Calibri" w:cs="Calibri"/>
                  <w:color w:val="000000"/>
                  <w:sz w:val="20"/>
                  <w:szCs w:val="20"/>
                </w:rPr>
                <w:t>dl_msisdn_cellsite_voice_gprs_sms</w:t>
              </w:r>
            </w:ins>
            <w:ins w:id="1663" w:author="Gifil George" w:date="2020-08-22T18:12:00Z">
              <w:r w:rsidR="00E7348D">
                <w:rPr>
                  <w:rFonts w:ascii="Calibri" w:hAnsi="Calibri" w:cs="Calibri"/>
                  <w:color w:val="000000"/>
                  <w:sz w:val="20"/>
                  <w:szCs w:val="20"/>
                </w:rPr>
                <w:t xml:space="preserve"> </w:t>
              </w:r>
            </w:ins>
            <w:del w:id="1664" w:author="P.Mahmoudi" w:date="2020-08-22T12:28:00Z">
              <w:r w:rsidR="00521052" w:rsidRPr="00861DD3" w:rsidDel="00CC28E6">
                <w:rPr>
                  <w:sz w:val="20"/>
                  <w:szCs w:val="20"/>
                </w:rPr>
                <w:delText>tmp_usage_voice_gprs &amp;edl_fct_eds_unrated_sumd</w:delText>
              </w:r>
            </w:del>
          </w:p>
        </w:tc>
        <w:tc>
          <w:tcPr>
            <w:tcW w:w="1418" w:type="dxa"/>
            <w:vAlign w:val="center"/>
          </w:tcPr>
          <w:p w14:paraId="0B9FFF82" w14:textId="77777777" w:rsidR="00521052" w:rsidRPr="00861DD3" w:rsidRDefault="00521052" w:rsidP="00AF5395">
            <w:pPr>
              <w:tabs>
                <w:tab w:val="left" w:pos="1395"/>
              </w:tabs>
              <w:rPr>
                <w:sz w:val="20"/>
                <w:szCs w:val="20"/>
              </w:rPr>
            </w:pPr>
            <w:r w:rsidRPr="00861DD3">
              <w:rPr>
                <w:sz w:val="20"/>
                <w:szCs w:val="20"/>
              </w:rPr>
              <w:t>Derived</w:t>
            </w:r>
          </w:p>
        </w:tc>
        <w:tc>
          <w:tcPr>
            <w:tcW w:w="1842" w:type="dxa"/>
            <w:vAlign w:val="center"/>
          </w:tcPr>
          <w:p w14:paraId="1419CFE8" w14:textId="77777777" w:rsidR="00521052" w:rsidRPr="00861DD3" w:rsidRDefault="00521052" w:rsidP="00AF5395">
            <w:pPr>
              <w:tabs>
                <w:tab w:val="left" w:pos="1395"/>
              </w:tabs>
              <w:rPr>
                <w:sz w:val="20"/>
                <w:szCs w:val="20"/>
              </w:rPr>
            </w:pPr>
            <w:r w:rsidRPr="00861DD3">
              <w:rPr>
                <w:sz w:val="20"/>
                <w:szCs w:val="20"/>
              </w:rPr>
              <w:t>count(distinct msisdn)</w:t>
            </w:r>
          </w:p>
        </w:tc>
        <w:tc>
          <w:tcPr>
            <w:tcW w:w="2496" w:type="dxa"/>
            <w:vAlign w:val="center"/>
          </w:tcPr>
          <w:p w14:paraId="3D49BB2B" w14:textId="77777777" w:rsidR="00521052" w:rsidRPr="00861DD3" w:rsidRDefault="00521052" w:rsidP="00AF5395">
            <w:pPr>
              <w:tabs>
                <w:tab w:val="left" w:pos="1395"/>
              </w:tabs>
              <w:rPr>
                <w:sz w:val="20"/>
                <w:szCs w:val="20"/>
              </w:rPr>
            </w:pPr>
            <w:r w:rsidRPr="00861DD3">
              <w:rPr>
                <w:sz w:val="20"/>
                <w:szCs w:val="20"/>
              </w:rPr>
              <w:t>Number of people latched to the particular site.</w:t>
            </w:r>
          </w:p>
        </w:tc>
      </w:tr>
      <w:tr w:rsidR="00CC28E6" w:rsidRPr="00861DD3" w14:paraId="4615FB7B" w14:textId="77777777" w:rsidTr="00555A92">
        <w:trPr>
          <w:jc w:val="center"/>
        </w:trPr>
        <w:tc>
          <w:tcPr>
            <w:tcW w:w="1755" w:type="dxa"/>
            <w:vAlign w:val="center"/>
          </w:tcPr>
          <w:p w14:paraId="5EB76F3F" w14:textId="77777777" w:rsidR="00CC28E6" w:rsidRPr="00861DD3" w:rsidRDefault="00CC28E6" w:rsidP="00CC28E6">
            <w:pPr>
              <w:tabs>
                <w:tab w:val="left" w:pos="1395"/>
              </w:tabs>
              <w:rPr>
                <w:sz w:val="20"/>
                <w:szCs w:val="20"/>
              </w:rPr>
            </w:pPr>
            <w:r w:rsidRPr="00861DD3">
              <w:rPr>
                <w:sz w:val="20"/>
                <w:szCs w:val="20"/>
              </w:rPr>
              <w:t>voice_duration_mnt</w:t>
            </w:r>
          </w:p>
        </w:tc>
        <w:tc>
          <w:tcPr>
            <w:tcW w:w="1984" w:type="dxa"/>
            <w:vAlign w:val="center"/>
          </w:tcPr>
          <w:p w14:paraId="3E33BDCC" w14:textId="1C51DB63" w:rsidR="00CC28E6" w:rsidRPr="00861DD3" w:rsidRDefault="00CC28E6" w:rsidP="00CC28E6">
            <w:pPr>
              <w:tabs>
                <w:tab w:val="left" w:pos="1395"/>
              </w:tabs>
              <w:rPr>
                <w:sz w:val="20"/>
                <w:szCs w:val="20"/>
              </w:rPr>
            </w:pPr>
            <w:ins w:id="1665" w:author="P.Mahmoudi" w:date="2020-08-22T12:32:00Z">
              <w:del w:id="1666" w:author="Gifil George" w:date="2020-08-22T18:12:00Z">
                <w:r w:rsidRPr="00EE54EA" w:rsidDel="00E7348D">
                  <w:rPr>
                    <w:rFonts w:ascii="Calibri" w:hAnsi="Calibri" w:cs="Calibri"/>
                    <w:color w:val="000000"/>
                    <w:sz w:val="20"/>
                    <w:szCs w:val="20"/>
                  </w:rPr>
                  <w:delText>dl_msisdn_cellsite_voice_gprs_sms</w:delText>
                </w:r>
              </w:del>
            </w:ins>
            <w:ins w:id="1667" w:author="Gifil George" w:date="2020-08-22T18:18:00Z">
              <w:r w:rsidR="00E7348D">
                <w:rPr>
                  <w:rFonts w:ascii="Calibri" w:hAnsi="Calibri" w:cs="Calibri"/>
                  <w:color w:val="000000"/>
                  <w:sz w:val="20"/>
                  <w:szCs w:val="20"/>
                </w:rPr>
                <w:t>dl_msisdn_cellsite_voice_gprs_sms</w:t>
              </w:r>
            </w:ins>
            <w:ins w:id="1668" w:author="Gifil George" w:date="2020-08-22T18:12:00Z">
              <w:r w:rsidR="00E7348D">
                <w:rPr>
                  <w:rFonts w:ascii="Calibri" w:hAnsi="Calibri" w:cs="Calibri"/>
                  <w:color w:val="000000"/>
                  <w:sz w:val="20"/>
                  <w:szCs w:val="20"/>
                </w:rPr>
                <w:t xml:space="preserve"> </w:t>
              </w:r>
            </w:ins>
            <w:del w:id="1669" w:author="P.Mahmoudi" w:date="2020-08-22T12:32:00Z">
              <w:r w:rsidRPr="00861DD3" w:rsidDel="00AD38AD">
                <w:rPr>
                  <w:sz w:val="20"/>
                  <w:szCs w:val="20"/>
                </w:rPr>
                <w:delText>tmp_usage_voice_gprs</w:delText>
              </w:r>
            </w:del>
          </w:p>
        </w:tc>
        <w:tc>
          <w:tcPr>
            <w:tcW w:w="1418" w:type="dxa"/>
            <w:vAlign w:val="center"/>
          </w:tcPr>
          <w:p w14:paraId="620502E4" w14:textId="63703C1D" w:rsidR="00CC28E6" w:rsidRPr="00861DD3" w:rsidRDefault="00FE3970" w:rsidP="00CC28E6">
            <w:pPr>
              <w:tabs>
                <w:tab w:val="left" w:pos="1395"/>
              </w:tabs>
              <w:rPr>
                <w:sz w:val="20"/>
                <w:szCs w:val="20"/>
              </w:rPr>
            </w:pPr>
            <w:ins w:id="1670" w:author="Gifil George" w:date="2020-08-22T18:33:00Z">
              <w:r w:rsidRPr="00861DD3">
                <w:rPr>
                  <w:sz w:val="20"/>
                  <w:szCs w:val="20"/>
                </w:rPr>
                <w:t>Derived</w:t>
              </w:r>
            </w:ins>
            <w:del w:id="1671" w:author="Gifil George" w:date="2020-08-22T18:33:00Z">
              <w:r w:rsidR="00CC28E6" w:rsidRPr="00861DD3" w:rsidDel="00FE3970">
                <w:rPr>
                  <w:sz w:val="20"/>
                  <w:szCs w:val="20"/>
                </w:rPr>
                <w:delText>Basic</w:delText>
              </w:r>
            </w:del>
          </w:p>
        </w:tc>
        <w:tc>
          <w:tcPr>
            <w:tcW w:w="1842" w:type="dxa"/>
            <w:vAlign w:val="center"/>
          </w:tcPr>
          <w:p w14:paraId="754CBF1D" w14:textId="0432E374" w:rsidR="00CC28E6" w:rsidRPr="00861DD3" w:rsidRDefault="00CC28E6" w:rsidP="00CC28E6">
            <w:pPr>
              <w:tabs>
                <w:tab w:val="left" w:pos="1395"/>
              </w:tabs>
              <w:rPr>
                <w:sz w:val="20"/>
                <w:szCs w:val="20"/>
              </w:rPr>
            </w:pPr>
            <w:r>
              <w:rPr>
                <w:sz w:val="20"/>
                <w:szCs w:val="20"/>
              </w:rPr>
              <w:t>-</w:t>
            </w:r>
          </w:p>
        </w:tc>
        <w:tc>
          <w:tcPr>
            <w:tcW w:w="2496" w:type="dxa"/>
            <w:vAlign w:val="center"/>
          </w:tcPr>
          <w:p w14:paraId="1C4CB705" w14:textId="77777777" w:rsidR="00CC28E6" w:rsidRPr="00861DD3" w:rsidRDefault="00CC28E6" w:rsidP="00CC28E6">
            <w:pPr>
              <w:tabs>
                <w:tab w:val="left" w:pos="1395"/>
              </w:tabs>
              <w:rPr>
                <w:sz w:val="20"/>
                <w:szCs w:val="20"/>
              </w:rPr>
            </w:pPr>
            <w:r w:rsidRPr="00861DD3">
              <w:rPr>
                <w:sz w:val="20"/>
                <w:szCs w:val="20"/>
              </w:rPr>
              <w:t>Total voice duration in Minutes.</w:t>
            </w:r>
          </w:p>
        </w:tc>
      </w:tr>
      <w:tr w:rsidR="00CC28E6" w:rsidRPr="00861DD3" w14:paraId="04CF58C2" w14:textId="77777777" w:rsidTr="00555A92">
        <w:trPr>
          <w:jc w:val="center"/>
        </w:trPr>
        <w:tc>
          <w:tcPr>
            <w:tcW w:w="1755" w:type="dxa"/>
            <w:vAlign w:val="center"/>
          </w:tcPr>
          <w:p w14:paraId="545D6E28" w14:textId="77777777" w:rsidR="00CC28E6" w:rsidRPr="00861DD3" w:rsidRDefault="00CC28E6" w:rsidP="00CC28E6">
            <w:pPr>
              <w:tabs>
                <w:tab w:val="left" w:pos="1395"/>
              </w:tabs>
              <w:rPr>
                <w:sz w:val="20"/>
                <w:szCs w:val="20"/>
              </w:rPr>
            </w:pPr>
            <w:r w:rsidRPr="00861DD3">
              <w:rPr>
                <w:sz w:val="20"/>
                <w:szCs w:val="20"/>
              </w:rPr>
              <w:t>voice_cnt</w:t>
            </w:r>
          </w:p>
        </w:tc>
        <w:tc>
          <w:tcPr>
            <w:tcW w:w="1984" w:type="dxa"/>
            <w:vAlign w:val="center"/>
          </w:tcPr>
          <w:p w14:paraId="1F57D185" w14:textId="1BD8682C" w:rsidR="00CC28E6" w:rsidRPr="00861DD3" w:rsidRDefault="00CC28E6" w:rsidP="00CC28E6">
            <w:pPr>
              <w:tabs>
                <w:tab w:val="left" w:pos="1395"/>
              </w:tabs>
              <w:rPr>
                <w:sz w:val="20"/>
                <w:szCs w:val="20"/>
              </w:rPr>
            </w:pPr>
            <w:ins w:id="1672" w:author="P.Mahmoudi" w:date="2020-08-22T12:32:00Z">
              <w:del w:id="1673" w:author="Gifil George" w:date="2020-08-22T18:12:00Z">
                <w:r w:rsidRPr="00EE54EA" w:rsidDel="00E7348D">
                  <w:rPr>
                    <w:rFonts w:ascii="Calibri" w:hAnsi="Calibri" w:cs="Calibri"/>
                    <w:color w:val="000000"/>
                    <w:sz w:val="20"/>
                    <w:szCs w:val="20"/>
                  </w:rPr>
                  <w:delText>dl_msisdn_cellsite_voice_gprs_sms</w:delText>
                </w:r>
              </w:del>
            </w:ins>
            <w:ins w:id="1674" w:author="Gifil George" w:date="2020-08-22T18:18:00Z">
              <w:r w:rsidR="00E7348D">
                <w:rPr>
                  <w:rFonts w:ascii="Calibri" w:hAnsi="Calibri" w:cs="Calibri"/>
                  <w:color w:val="000000"/>
                  <w:sz w:val="20"/>
                  <w:szCs w:val="20"/>
                </w:rPr>
                <w:t>dl_msisdn_cellsite_voice_gprs_sms</w:t>
              </w:r>
            </w:ins>
            <w:ins w:id="1675" w:author="Gifil George" w:date="2020-08-22T18:12:00Z">
              <w:r w:rsidR="00E7348D">
                <w:rPr>
                  <w:rFonts w:ascii="Calibri" w:hAnsi="Calibri" w:cs="Calibri"/>
                  <w:color w:val="000000"/>
                  <w:sz w:val="20"/>
                  <w:szCs w:val="20"/>
                </w:rPr>
                <w:t xml:space="preserve"> </w:t>
              </w:r>
            </w:ins>
            <w:del w:id="1676" w:author="P.Mahmoudi" w:date="2020-08-22T12:32:00Z">
              <w:r w:rsidRPr="00861DD3" w:rsidDel="000451D3">
                <w:rPr>
                  <w:sz w:val="20"/>
                  <w:szCs w:val="20"/>
                </w:rPr>
                <w:delText>tmp_usage_voice_gprs</w:delText>
              </w:r>
            </w:del>
          </w:p>
        </w:tc>
        <w:tc>
          <w:tcPr>
            <w:tcW w:w="1418" w:type="dxa"/>
            <w:vAlign w:val="center"/>
          </w:tcPr>
          <w:p w14:paraId="070D9EC1"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309017DF" w14:textId="2F4C83A0" w:rsidR="00CC28E6" w:rsidRPr="00861DD3" w:rsidRDefault="00CC28E6" w:rsidP="00CC28E6">
            <w:pPr>
              <w:tabs>
                <w:tab w:val="left" w:pos="1395"/>
              </w:tabs>
              <w:rPr>
                <w:sz w:val="20"/>
                <w:szCs w:val="20"/>
              </w:rPr>
            </w:pPr>
            <w:r>
              <w:rPr>
                <w:sz w:val="20"/>
                <w:szCs w:val="20"/>
              </w:rPr>
              <w:t>-</w:t>
            </w:r>
          </w:p>
        </w:tc>
        <w:tc>
          <w:tcPr>
            <w:tcW w:w="2496" w:type="dxa"/>
            <w:vAlign w:val="center"/>
          </w:tcPr>
          <w:p w14:paraId="22F0A3F9" w14:textId="77777777" w:rsidR="00CC28E6" w:rsidRPr="00861DD3" w:rsidRDefault="00CC28E6" w:rsidP="00CC28E6">
            <w:pPr>
              <w:tabs>
                <w:tab w:val="left" w:pos="1395"/>
              </w:tabs>
              <w:rPr>
                <w:sz w:val="20"/>
                <w:szCs w:val="20"/>
              </w:rPr>
            </w:pPr>
            <w:r w:rsidRPr="00861DD3">
              <w:rPr>
                <w:sz w:val="20"/>
                <w:szCs w:val="20"/>
              </w:rPr>
              <w:t>count of voice calls</w:t>
            </w:r>
          </w:p>
        </w:tc>
      </w:tr>
      <w:tr w:rsidR="00CC28E6" w:rsidRPr="00861DD3" w14:paraId="705FB70F" w14:textId="77777777" w:rsidTr="00555A92">
        <w:trPr>
          <w:jc w:val="center"/>
        </w:trPr>
        <w:tc>
          <w:tcPr>
            <w:tcW w:w="1755" w:type="dxa"/>
            <w:vAlign w:val="center"/>
          </w:tcPr>
          <w:p w14:paraId="218CC107" w14:textId="77777777" w:rsidR="00CC28E6" w:rsidRPr="00861DD3" w:rsidRDefault="00CC28E6" w:rsidP="00CC28E6">
            <w:pPr>
              <w:tabs>
                <w:tab w:val="left" w:pos="1395"/>
              </w:tabs>
              <w:rPr>
                <w:sz w:val="20"/>
                <w:szCs w:val="20"/>
              </w:rPr>
            </w:pPr>
            <w:r w:rsidRPr="00861DD3">
              <w:rPr>
                <w:sz w:val="20"/>
                <w:szCs w:val="20"/>
              </w:rPr>
              <w:t>datasession_duration</w:t>
            </w:r>
          </w:p>
        </w:tc>
        <w:tc>
          <w:tcPr>
            <w:tcW w:w="1984" w:type="dxa"/>
            <w:vAlign w:val="center"/>
          </w:tcPr>
          <w:p w14:paraId="2FD5E603" w14:textId="095317C4" w:rsidR="00CC28E6" w:rsidRPr="00861DD3" w:rsidRDefault="00CC28E6" w:rsidP="00CC28E6">
            <w:pPr>
              <w:tabs>
                <w:tab w:val="left" w:pos="1395"/>
              </w:tabs>
              <w:rPr>
                <w:sz w:val="20"/>
                <w:szCs w:val="20"/>
              </w:rPr>
            </w:pPr>
            <w:ins w:id="1677" w:author="P.Mahmoudi" w:date="2020-08-22T12:35:00Z">
              <w:del w:id="1678" w:author="Gifil George" w:date="2020-08-22T18:12:00Z">
                <w:r w:rsidRPr="00EE54EA" w:rsidDel="00E7348D">
                  <w:rPr>
                    <w:rFonts w:ascii="Calibri" w:hAnsi="Calibri" w:cs="Calibri"/>
                    <w:color w:val="000000"/>
                    <w:sz w:val="20"/>
                    <w:szCs w:val="20"/>
                  </w:rPr>
                  <w:delText>dl_msisdn_cellsite_voice_gprs_sms</w:delText>
                </w:r>
              </w:del>
            </w:ins>
            <w:ins w:id="1679" w:author="Gifil George" w:date="2020-08-22T18:18:00Z">
              <w:r w:rsidR="00E7348D">
                <w:rPr>
                  <w:rFonts w:ascii="Calibri" w:hAnsi="Calibri" w:cs="Calibri"/>
                  <w:color w:val="000000"/>
                  <w:sz w:val="20"/>
                  <w:szCs w:val="20"/>
                </w:rPr>
                <w:t>dl_msisdn_cellsite_voice_gprs_sms</w:t>
              </w:r>
            </w:ins>
            <w:ins w:id="1680" w:author="Gifil George" w:date="2020-08-22T18:12:00Z">
              <w:r w:rsidR="00E7348D">
                <w:rPr>
                  <w:rFonts w:ascii="Calibri" w:hAnsi="Calibri" w:cs="Calibri"/>
                  <w:color w:val="000000"/>
                  <w:sz w:val="20"/>
                  <w:szCs w:val="20"/>
                </w:rPr>
                <w:t xml:space="preserve"> </w:t>
              </w:r>
            </w:ins>
            <w:del w:id="1681" w:author="P.Mahmoudi" w:date="2020-08-22T12:35:00Z">
              <w:r w:rsidRPr="00861DD3" w:rsidDel="00CC28E6">
                <w:rPr>
                  <w:sz w:val="20"/>
                  <w:szCs w:val="20"/>
                </w:rPr>
                <w:delText>tmp_usage_voice_gprs</w:delText>
              </w:r>
            </w:del>
          </w:p>
        </w:tc>
        <w:tc>
          <w:tcPr>
            <w:tcW w:w="1418" w:type="dxa"/>
            <w:vAlign w:val="center"/>
          </w:tcPr>
          <w:p w14:paraId="3BE5CAF8"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79A869AD" w14:textId="25626A97" w:rsidR="00CC28E6" w:rsidRPr="00861DD3" w:rsidRDefault="00CC28E6" w:rsidP="00CC28E6">
            <w:pPr>
              <w:tabs>
                <w:tab w:val="left" w:pos="1395"/>
              </w:tabs>
              <w:rPr>
                <w:sz w:val="20"/>
                <w:szCs w:val="20"/>
              </w:rPr>
            </w:pPr>
            <w:r>
              <w:rPr>
                <w:sz w:val="20"/>
                <w:szCs w:val="20"/>
              </w:rPr>
              <w:t>-</w:t>
            </w:r>
          </w:p>
        </w:tc>
        <w:tc>
          <w:tcPr>
            <w:tcW w:w="2496" w:type="dxa"/>
            <w:vAlign w:val="center"/>
          </w:tcPr>
          <w:p w14:paraId="4CEB0D08" w14:textId="77777777" w:rsidR="00CC28E6" w:rsidRPr="00861DD3" w:rsidRDefault="00CC28E6" w:rsidP="00CC28E6">
            <w:pPr>
              <w:tabs>
                <w:tab w:val="left" w:pos="1395"/>
              </w:tabs>
              <w:rPr>
                <w:sz w:val="20"/>
                <w:szCs w:val="20"/>
              </w:rPr>
            </w:pPr>
            <w:r w:rsidRPr="00861DD3">
              <w:rPr>
                <w:sz w:val="20"/>
                <w:szCs w:val="20"/>
              </w:rPr>
              <w:t>Total duration of the data sessions</w:t>
            </w:r>
          </w:p>
        </w:tc>
      </w:tr>
      <w:tr w:rsidR="00CC28E6" w:rsidRPr="00861DD3" w14:paraId="3772185D" w14:textId="77777777" w:rsidTr="00555A92">
        <w:trPr>
          <w:jc w:val="center"/>
        </w:trPr>
        <w:tc>
          <w:tcPr>
            <w:tcW w:w="1755" w:type="dxa"/>
            <w:vAlign w:val="center"/>
          </w:tcPr>
          <w:p w14:paraId="22FE9B69" w14:textId="77777777" w:rsidR="00CC28E6" w:rsidRPr="00861DD3" w:rsidRDefault="00CC28E6" w:rsidP="00CC28E6">
            <w:pPr>
              <w:tabs>
                <w:tab w:val="left" w:pos="1395"/>
              </w:tabs>
              <w:rPr>
                <w:sz w:val="20"/>
                <w:szCs w:val="20"/>
              </w:rPr>
            </w:pPr>
            <w:r w:rsidRPr="00861DD3">
              <w:rPr>
                <w:sz w:val="20"/>
                <w:szCs w:val="20"/>
              </w:rPr>
              <w:t>data_cnt</w:t>
            </w:r>
          </w:p>
        </w:tc>
        <w:tc>
          <w:tcPr>
            <w:tcW w:w="1984" w:type="dxa"/>
            <w:vAlign w:val="center"/>
          </w:tcPr>
          <w:p w14:paraId="1C9CC06C" w14:textId="0AA705A5" w:rsidR="00CC28E6" w:rsidRPr="00861DD3" w:rsidRDefault="00CC28E6" w:rsidP="00CC28E6">
            <w:pPr>
              <w:tabs>
                <w:tab w:val="left" w:pos="1395"/>
              </w:tabs>
              <w:rPr>
                <w:sz w:val="20"/>
                <w:szCs w:val="20"/>
              </w:rPr>
            </w:pPr>
            <w:ins w:id="1682" w:author="P.Mahmoudi" w:date="2020-08-22T12:35:00Z">
              <w:del w:id="1683" w:author="Gifil George" w:date="2020-08-22T18:13:00Z">
                <w:r w:rsidRPr="00EE54EA" w:rsidDel="00E7348D">
                  <w:rPr>
                    <w:rFonts w:ascii="Calibri" w:hAnsi="Calibri" w:cs="Calibri"/>
                    <w:color w:val="000000"/>
                    <w:sz w:val="20"/>
                    <w:szCs w:val="20"/>
                  </w:rPr>
                  <w:delText>dl_msisdn_cellsite_voice_gprs_sms</w:delText>
                </w:r>
              </w:del>
            </w:ins>
            <w:ins w:id="1684" w:author="Gifil George" w:date="2020-08-22T18:18:00Z">
              <w:r w:rsidR="00E7348D">
                <w:rPr>
                  <w:rFonts w:ascii="Calibri" w:hAnsi="Calibri" w:cs="Calibri"/>
                  <w:color w:val="000000"/>
                  <w:sz w:val="20"/>
                  <w:szCs w:val="20"/>
                </w:rPr>
                <w:t>dl_msisdn_cellsite_voice_gprs_sms</w:t>
              </w:r>
            </w:ins>
            <w:ins w:id="1685" w:author="Gifil George" w:date="2020-08-22T18:13:00Z">
              <w:r w:rsidR="00E7348D">
                <w:rPr>
                  <w:rFonts w:ascii="Calibri" w:hAnsi="Calibri" w:cs="Calibri"/>
                  <w:color w:val="000000"/>
                  <w:sz w:val="20"/>
                  <w:szCs w:val="20"/>
                </w:rPr>
                <w:t xml:space="preserve"> </w:t>
              </w:r>
            </w:ins>
            <w:del w:id="1686" w:author="P.Mahmoudi" w:date="2020-08-22T12:35:00Z">
              <w:r w:rsidRPr="00861DD3" w:rsidDel="00CC28E6">
                <w:rPr>
                  <w:sz w:val="20"/>
                  <w:szCs w:val="20"/>
                </w:rPr>
                <w:delText>tmp_usage_voice_gprs</w:delText>
              </w:r>
            </w:del>
          </w:p>
        </w:tc>
        <w:tc>
          <w:tcPr>
            <w:tcW w:w="1418" w:type="dxa"/>
            <w:vAlign w:val="center"/>
          </w:tcPr>
          <w:p w14:paraId="448EA854"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2FDC8817" w14:textId="4B9FF80C" w:rsidR="00CC28E6" w:rsidRPr="00861DD3" w:rsidRDefault="00CC28E6" w:rsidP="00CC28E6">
            <w:pPr>
              <w:tabs>
                <w:tab w:val="left" w:pos="1395"/>
              </w:tabs>
              <w:rPr>
                <w:sz w:val="20"/>
                <w:szCs w:val="20"/>
              </w:rPr>
            </w:pPr>
            <w:r>
              <w:rPr>
                <w:sz w:val="20"/>
                <w:szCs w:val="20"/>
              </w:rPr>
              <w:t>-</w:t>
            </w:r>
          </w:p>
        </w:tc>
        <w:tc>
          <w:tcPr>
            <w:tcW w:w="2496" w:type="dxa"/>
            <w:vAlign w:val="center"/>
          </w:tcPr>
          <w:p w14:paraId="3A5DB193" w14:textId="77777777" w:rsidR="00CC28E6" w:rsidRPr="00861DD3" w:rsidRDefault="00CC28E6" w:rsidP="00CC28E6">
            <w:pPr>
              <w:tabs>
                <w:tab w:val="left" w:pos="1395"/>
              </w:tabs>
              <w:rPr>
                <w:sz w:val="20"/>
                <w:szCs w:val="20"/>
              </w:rPr>
            </w:pPr>
            <w:r w:rsidRPr="00861DD3">
              <w:rPr>
                <w:sz w:val="20"/>
                <w:szCs w:val="20"/>
              </w:rPr>
              <w:t>count of data sessions</w:t>
            </w:r>
          </w:p>
        </w:tc>
      </w:tr>
      <w:tr w:rsidR="00CC28E6" w:rsidRPr="00861DD3" w14:paraId="6616BF59" w14:textId="77777777" w:rsidTr="00555A92">
        <w:trPr>
          <w:jc w:val="center"/>
        </w:trPr>
        <w:tc>
          <w:tcPr>
            <w:tcW w:w="1755" w:type="dxa"/>
            <w:vAlign w:val="center"/>
          </w:tcPr>
          <w:p w14:paraId="2F1D77F6" w14:textId="77777777" w:rsidR="00CC28E6" w:rsidRPr="00861DD3" w:rsidRDefault="00CC28E6" w:rsidP="00CC28E6">
            <w:pPr>
              <w:tabs>
                <w:tab w:val="left" w:pos="1395"/>
              </w:tabs>
              <w:rPr>
                <w:sz w:val="20"/>
                <w:szCs w:val="20"/>
              </w:rPr>
            </w:pPr>
            <w:r w:rsidRPr="00861DD3">
              <w:rPr>
                <w:sz w:val="20"/>
                <w:szCs w:val="20"/>
              </w:rPr>
              <w:t>data_usage_mb</w:t>
            </w:r>
          </w:p>
        </w:tc>
        <w:tc>
          <w:tcPr>
            <w:tcW w:w="1984" w:type="dxa"/>
            <w:vAlign w:val="center"/>
          </w:tcPr>
          <w:p w14:paraId="188FD97C" w14:textId="6F3583D4" w:rsidR="00CC28E6" w:rsidRPr="00861DD3" w:rsidRDefault="00CC28E6" w:rsidP="00CC28E6">
            <w:pPr>
              <w:tabs>
                <w:tab w:val="left" w:pos="1395"/>
              </w:tabs>
              <w:rPr>
                <w:sz w:val="20"/>
                <w:szCs w:val="20"/>
              </w:rPr>
            </w:pPr>
            <w:ins w:id="1687" w:author="P.Mahmoudi" w:date="2020-08-22T12:36:00Z">
              <w:del w:id="1688" w:author="Gifil George" w:date="2020-08-22T18:13:00Z">
                <w:r w:rsidRPr="00EE54EA" w:rsidDel="00E7348D">
                  <w:rPr>
                    <w:rFonts w:ascii="Calibri" w:hAnsi="Calibri" w:cs="Calibri"/>
                    <w:color w:val="000000"/>
                    <w:sz w:val="20"/>
                    <w:szCs w:val="20"/>
                  </w:rPr>
                  <w:delText>dl_msisdn_cellsite_voice_gprs_sms</w:delText>
                </w:r>
              </w:del>
            </w:ins>
            <w:ins w:id="1689" w:author="Gifil George" w:date="2020-08-22T18:18:00Z">
              <w:r w:rsidR="00E7348D">
                <w:rPr>
                  <w:rFonts w:ascii="Calibri" w:hAnsi="Calibri" w:cs="Calibri"/>
                  <w:color w:val="000000"/>
                  <w:sz w:val="20"/>
                  <w:szCs w:val="20"/>
                </w:rPr>
                <w:t>dl_msisdn_cellsite_voice_gprs_sms</w:t>
              </w:r>
            </w:ins>
            <w:ins w:id="1690" w:author="Gifil George" w:date="2020-08-22T18:13:00Z">
              <w:r w:rsidR="00E7348D">
                <w:rPr>
                  <w:rFonts w:ascii="Calibri" w:hAnsi="Calibri" w:cs="Calibri"/>
                  <w:color w:val="000000"/>
                  <w:sz w:val="20"/>
                  <w:szCs w:val="20"/>
                </w:rPr>
                <w:t xml:space="preserve"> </w:t>
              </w:r>
            </w:ins>
            <w:del w:id="1691" w:author="P.Mahmoudi" w:date="2020-08-22T12:36:00Z">
              <w:r w:rsidRPr="00861DD3" w:rsidDel="00CC28E6">
                <w:rPr>
                  <w:sz w:val="20"/>
                  <w:szCs w:val="20"/>
                </w:rPr>
                <w:delText>tmp_usage_voice_gprs</w:delText>
              </w:r>
            </w:del>
          </w:p>
        </w:tc>
        <w:tc>
          <w:tcPr>
            <w:tcW w:w="1418" w:type="dxa"/>
            <w:vAlign w:val="center"/>
          </w:tcPr>
          <w:p w14:paraId="6197179A" w14:textId="3498735D" w:rsidR="00CC28E6" w:rsidRPr="00861DD3" w:rsidRDefault="00FE3970" w:rsidP="00CC28E6">
            <w:pPr>
              <w:tabs>
                <w:tab w:val="left" w:pos="1395"/>
              </w:tabs>
              <w:rPr>
                <w:sz w:val="20"/>
                <w:szCs w:val="20"/>
              </w:rPr>
            </w:pPr>
            <w:ins w:id="1692" w:author="Gifil George" w:date="2020-08-22T18:33:00Z">
              <w:r w:rsidRPr="00861DD3">
                <w:rPr>
                  <w:sz w:val="20"/>
                  <w:szCs w:val="20"/>
                </w:rPr>
                <w:t>Derived</w:t>
              </w:r>
            </w:ins>
            <w:del w:id="1693" w:author="Gifil George" w:date="2020-08-22T18:33:00Z">
              <w:r w:rsidR="00CC28E6" w:rsidRPr="00861DD3" w:rsidDel="00FE3970">
                <w:rPr>
                  <w:sz w:val="20"/>
                  <w:szCs w:val="20"/>
                </w:rPr>
                <w:delText>Basic</w:delText>
              </w:r>
            </w:del>
          </w:p>
        </w:tc>
        <w:tc>
          <w:tcPr>
            <w:tcW w:w="1842" w:type="dxa"/>
            <w:vAlign w:val="center"/>
          </w:tcPr>
          <w:p w14:paraId="7C715991" w14:textId="52FBD25A" w:rsidR="00CC28E6" w:rsidRPr="00861DD3" w:rsidRDefault="00CC28E6" w:rsidP="00CC28E6">
            <w:pPr>
              <w:tabs>
                <w:tab w:val="left" w:pos="1395"/>
              </w:tabs>
              <w:rPr>
                <w:sz w:val="20"/>
                <w:szCs w:val="20"/>
              </w:rPr>
            </w:pPr>
            <w:r>
              <w:rPr>
                <w:sz w:val="20"/>
                <w:szCs w:val="20"/>
              </w:rPr>
              <w:t>-</w:t>
            </w:r>
          </w:p>
        </w:tc>
        <w:tc>
          <w:tcPr>
            <w:tcW w:w="2496" w:type="dxa"/>
            <w:vAlign w:val="center"/>
          </w:tcPr>
          <w:p w14:paraId="2385FBB9" w14:textId="77777777" w:rsidR="00CC28E6" w:rsidRPr="00861DD3" w:rsidRDefault="00CC28E6" w:rsidP="00CC28E6">
            <w:pPr>
              <w:tabs>
                <w:tab w:val="left" w:pos="1395"/>
              </w:tabs>
              <w:rPr>
                <w:sz w:val="20"/>
                <w:szCs w:val="20"/>
              </w:rPr>
            </w:pPr>
            <w:r w:rsidRPr="00861DD3">
              <w:rPr>
                <w:sz w:val="20"/>
                <w:szCs w:val="20"/>
              </w:rPr>
              <w:t>Total data usage in MB</w:t>
            </w:r>
          </w:p>
        </w:tc>
      </w:tr>
      <w:tr w:rsidR="00CC28E6" w:rsidRPr="00861DD3" w14:paraId="3306B5DC" w14:textId="77777777" w:rsidTr="00555A92">
        <w:trPr>
          <w:jc w:val="center"/>
        </w:trPr>
        <w:tc>
          <w:tcPr>
            <w:tcW w:w="1755" w:type="dxa"/>
            <w:vAlign w:val="center"/>
          </w:tcPr>
          <w:p w14:paraId="11B79CB1" w14:textId="77777777" w:rsidR="00CC28E6" w:rsidRPr="00861DD3" w:rsidRDefault="00CC28E6" w:rsidP="00CC28E6">
            <w:pPr>
              <w:tabs>
                <w:tab w:val="left" w:pos="1395"/>
              </w:tabs>
              <w:rPr>
                <w:sz w:val="20"/>
                <w:szCs w:val="20"/>
              </w:rPr>
            </w:pPr>
            <w:r w:rsidRPr="00861DD3">
              <w:rPr>
                <w:sz w:val="20"/>
                <w:szCs w:val="20"/>
              </w:rPr>
              <w:t>sms_cnt</w:t>
            </w:r>
          </w:p>
        </w:tc>
        <w:tc>
          <w:tcPr>
            <w:tcW w:w="1984" w:type="dxa"/>
            <w:vAlign w:val="center"/>
          </w:tcPr>
          <w:p w14:paraId="4C02E03B" w14:textId="302098C8" w:rsidR="00CC28E6" w:rsidRPr="00861DD3" w:rsidRDefault="00CC28E6" w:rsidP="00CC28E6">
            <w:pPr>
              <w:tabs>
                <w:tab w:val="left" w:pos="1395"/>
              </w:tabs>
              <w:rPr>
                <w:sz w:val="20"/>
                <w:szCs w:val="20"/>
              </w:rPr>
            </w:pPr>
            <w:ins w:id="1694" w:author="P.Mahmoudi" w:date="2020-08-22T12:36:00Z">
              <w:del w:id="1695" w:author="Gifil George" w:date="2020-08-22T18:13:00Z">
                <w:r w:rsidRPr="00EE54EA" w:rsidDel="00E7348D">
                  <w:rPr>
                    <w:rFonts w:ascii="Calibri" w:hAnsi="Calibri" w:cs="Calibri"/>
                    <w:color w:val="000000"/>
                    <w:sz w:val="20"/>
                    <w:szCs w:val="20"/>
                  </w:rPr>
                  <w:delText>dl_msisdn_cellsite_voice_gprs_sms</w:delText>
                </w:r>
              </w:del>
            </w:ins>
            <w:ins w:id="1696" w:author="Gifil George" w:date="2020-08-22T18:18:00Z">
              <w:r w:rsidR="00E7348D">
                <w:rPr>
                  <w:rFonts w:ascii="Calibri" w:hAnsi="Calibri" w:cs="Calibri"/>
                  <w:color w:val="000000"/>
                  <w:sz w:val="20"/>
                  <w:szCs w:val="20"/>
                </w:rPr>
                <w:t>dl_msisdn_cellsite_voice_gprs_sms</w:t>
              </w:r>
            </w:ins>
            <w:ins w:id="1697" w:author="Gifil George" w:date="2020-08-22T18:13:00Z">
              <w:r w:rsidR="00E7348D">
                <w:rPr>
                  <w:rFonts w:ascii="Calibri" w:hAnsi="Calibri" w:cs="Calibri"/>
                  <w:color w:val="000000"/>
                  <w:sz w:val="20"/>
                  <w:szCs w:val="20"/>
                </w:rPr>
                <w:t xml:space="preserve"> </w:t>
              </w:r>
            </w:ins>
            <w:del w:id="1698" w:author="P.Mahmoudi" w:date="2020-08-22T12:36:00Z">
              <w:r w:rsidRPr="00861DD3" w:rsidDel="00CC28E6">
                <w:rPr>
                  <w:sz w:val="20"/>
                  <w:szCs w:val="20"/>
                </w:rPr>
                <w:delText>edl_fct_eds_unrated_sumd</w:delText>
              </w:r>
            </w:del>
          </w:p>
        </w:tc>
        <w:tc>
          <w:tcPr>
            <w:tcW w:w="1418" w:type="dxa"/>
            <w:vAlign w:val="center"/>
          </w:tcPr>
          <w:p w14:paraId="25611E89"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19DD4537" w14:textId="21C1B96A" w:rsidR="00CC28E6" w:rsidRPr="00861DD3" w:rsidRDefault="00CC28E6" w:rsidP="00CC28E6">
            <w:pPr>
              <w:tabs>
                <w:tab w:val="left" w:pos="1395"/>
              </w:tabs>
              <w:rPr>
                <w:sz w:val="20"/>
                <w:szCs w:val="20"/>
              </w:rPr>
            </w:pPr>
            <w:r>
              <w:rPr>
                <w:sz w:val="20"/>
                <w:szCs w:val="20"/>
              </w:rPr>
              <w:t>-</w:t>
            </w:r>
          </w:p>
        </w:tc>
        <w:tc>
          <w:tcPr>
            <w:tcW w:w="2496" w:type="dxa"/>
            <w:vAlign w:val="center"/>
          </w:tcPr>
          <w:p w14:paraId="58B5017B" w14:textId="77777777" w:rsidR="00CC28E6" w:rsidRPr="00861DD3" w:rsidRDefault="00CC28E6" w:rsidP="00CC28E6">
            <w:pPr>
              <w:tabs>
                <w:tab w:val="left" w:pos="1395"/>
              </w:tabs>
              <w:rPr>
                <w:sz w:val="20"/>
                <w:szCs w:val="20"/>
              </w:rPr>
            </w:pPr>
            <w:r w:rsidRPr="00861DD3">
              <w:rPr>
                <w:sz w:val="20"/>
                <w:szCs w:val="20"/>
              </w:rPr>
              <w:t>Count of SMS</w:t>
            </w:r>
          </w:p>
        </w:tc>
      </w:tr>
      <w:tr w:rsidR="00CC28E6" w:rsidRPr="00861DD3" w14:paraId="243FB401" w14:textId="77777777" w:rsidTr="00555A92">
        <w:trPr>
          <w:jc w:val="center"/>
        </w:trPr>
        <w:tc>
          <w:tcPr>
            <w:tcW w:w="1755" w:type="dxa"/>
            <w:vAlign w:val="center"/>
          </w:tcPr>
          <w:p w14:paraId="237B7B29" w14:textId="77777777" w:rsidR="00CC28E6" w:rsidRPr="00861DD3" w:rsidRDefault="00CC28E6" w:rsidP="00CC28E6">
            <w:pPr>
              <w:tabs>
                <w:tab w:val="left" w:pos="1395"/>
              </w:tabs>
              <w:rPr>
                <w:sz w:val="20"/>
                <w:szCs w:val="20"/>
              </w:rPr>
            </w:pPr>
            <w:r w:rsidRPr="00861DD3">
              <w:rPr>
                <w:sz w:val="20"/>
                <w:szCs w:val="20"/>
              </w:rPr>
              <w:t>base_station_region_name</w:t>
            </w:r>
          </w:p>
        </w:tc>
        <w:tc>
          <w:tcPr>
            <w:tcW w:w="1984" w:type="dxa"/>
            <w:vAlign w:val="center"/>
          </w:tcPr>
          <w:p w14:paraId="53309D40" w14:textId="77777777" w:rsidR="00CC28E6" w:rsidRPr="00861DD3" w:rsidRDefault="00CC28E6" w:rsidP="00CC28E6">
            <w:pPr>
              <w:tabs>
                <w:tab w:val="left" w:pos="1395"/>
              </w:tabs>
              <w:rPr>
                <w:sz w:val="20"/>
                <w:szCs w:val="20"/>
              </w:rPr>
            </w:pPr>
            <w:r w:rsidRPr="00861DD3">
              <w:rPr>
                <w:sz w:val="20"/>
                <w:szCs w:val="20"/>
              </w:rPr>
              <w:t>dim_base_station</w:t>
            </w:r>
          </w:p>
        </w:tc>
        <w:tc>
          <w:tcPr>
            <w:tcW w:w="1418" w:type="dxa"/>
            <w:vAlign w:val="center"/>
          </w:tcPr>
          <w:p w14:paraId="0B0D736D"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1E11C18A" w14:textId="1FF2CE82" w:rsidR="00CC28E6" w:rsidRPr="00861DD3" w:rsidRDefault="00CC28E6" w:rsidP="00CC28E6">
            <w:pPr>
              <w:tabs>
                <w:tab w:val="left" w:pos="1395"/>
              </w:tabs>
              <w:rPr>
                <w:sz w:val="20"/>
                <w:szCs w:val="20"/>
              </w:rPr>
            </w:pPr>
            <w:r>
              <w:rPr>
                <w:sz w:val="20"/>
                <w:szCs w:val="20"/>
              </w:rPr>
              <w:t>-</w:t>
            </w:r>
          </w:p>
        </w:tc>
        <w:tc>
          <w:tcPr>
            <w:tcW w:w="2496" w:type="dxa"/>
            <w:vAlign w:val="center"/>
          </w:tcPr>
          <w:p w14:paraId="2A3A93AA" w14:textId="77777777" w:rsidR="00CC28E6" w:rsidRPr="00861DD3" w:rsidRDefault="00CC28E6" w:rsidP="00CC28E6">
            <w:pPr>
              <w:tabs>
                <w:tab w:val="left" w:pos="1395"/>
              </w:tabs>
              <w:rPr>
                <w:sz w:val="20"/>
                <w:szCs w:val="20"/>
              </w:rPr>
            </w:pPr>
            <w:r w:rsidRPr="00861DD3">
              <w:rPr>
                <w:sz w:val="20"/>
                <w:szCs w:val="20"/>
              </w:rPr>
              <w:t>Region name of the site</w:t>
            </w:r>
          </w:p>
        </w:tc>
      </w:tr>
      <w:tr w:rsidR="00CC28E6" w:rsidRPr="00861DD3" w14:paraId="0C038399" w14:textId="77777777" w:rsidTr="00555A92">
        <w:trPr>
          <w:jc w:val="center"/>
        </w:trPr>
        <w:tc>
          <w:tcPr>
            <w:tcW w:w="1755" w:type="dxa"/>
            <w:vAlign w:val="center"/>
          </w:tcPr>
          <w:p w14:paraId="3AE95CA3" w14:textId="77777777" w:rsidR="00CC28E6" w:rsidRPr="00861DD3" w:rsidRDefault="00CC28E6" w:rsidP="00CC28E6">
            <w:pPr>
              <w:tabs>
                <w:tab w:val="left" w:pos="1395"/>
              </w:tabs>
              <w:rPr>
                <w:sz w:val="20"/>
                <w:szCs w:val="20"/>
              </w:rPr>
            </w:pPr>
            <w:r w:rsidRPr="00861DD3">
              <w:rPr>
                <w:sz w:val="20"/>
                <w:szCs w:val="20"/>
              </w:rPr>
              <w:t>base_station_province_name</w:t>
            </w:r>
          </w:p>
        </w:tc>
        <w:tc>
          <w:tcPr>
            <w:tcW w:w="1984" w:type="dxa"/>
            <w:vAlign w:val="center"/>
          </w:tcPr>
          <w:p w14:paraId="25939DA0" w14:textId="77777777" w:rsidR="00CC28E6" w:rsidRPr="00861DD3" w:rsidRDefault="00CC28E6" w:rsidP="00CC28E6">
            <w:pPr>
              <w:tabs>
                <w:tab w:val="left" w:pos="1395"/>
              </w:tabs>
              <w:rPr>
                <w:sz w:val="20"/>
                <w:szCs w:val="20"/>
              </w:rPr>
            </w:pPr>
            <w:r w:rsidRPr="00861DD3">
              <w:rPr>
                <w:sz w:val="20"/>
                <w:szCs w:val="20"/>
              </w:rPr>
              <w:t>dim_base_station</w:t>
            </w:r>
          </w:p>
        </w:tc>
        <w:tc>
          <w:tcPr>
            <w:tcW w:w="1418" w:type="dxa"/>
            <w:vAlign w:val="center"/>
          </w:tcPr>
          <w:p w14:paraId="2B12D6BF"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0CC52C24" w14:textId="40E91124" w:rsidR="00CC28E6" w:rsidRPr="00861DD3" w:rsidRDefault="00CC28E6" w:rsidP="00CC28E6">
            <w:pPr>
              <w:tabs>
                <w:tab w:val="left" w:pos="1395"/>
              </w:tabs>
              <w:rPr>
                <w:sz w:val="20"/>
                <w:szCs w:val="20"/>
              </w:rPr>
            </w:pPr>
            <w:r>
              <w:rPr>
                <w:sz w:val="20"/>
                <w:szCs w:val="20"/>
              </w:rPr>
              <w:t>-</w:t>
            </w:r>
          </w:p>
        </w:tc>
        <w:tc>
          <w:tcPr>
            <w:tcW w:w="2496" w:type="dxa"/>
            <w:vAlign w:val="center"/>
          </w:tcPr>
          <w:p w14:paraId="033B10E3" w14:textId="77777777" w:rsidR="00CC28E6" w:rsidRPr="00861DD3" w:rsidRDefault="00CC28E6" w:rsidP="00CC28E6">
            <w:pPr>
              <w:tabs>
                <w:tab w:val="left" w:pos="1395"/>
              </w:tabs>
              <w:rPr>
                <w:sz w:val="20"/>
                <w:szCs w:val="20"/>
              </w:rPr>
            </w:pPr>
            <w:r w:rsidRPr="00861DD3">
              <w:rPr>
                <w:sz w:val="20"/>
                <w:szCs w:val="20"/>
              </w:rPr>
              <w:t>Province name of the site</w:t>
            </w:r>
          </w:p>
        </w:tc>
      </w:tr>
      <w:tr w:rsidR="00CC28E6" w:rsidRPr="00861DD3" w14:paraId="27908341" w14:textId="77777777" w:rsidTr="00555A92">
        <w:trPr>
          <w:jc w:val="center"/>
        </w:trPr>
        <w:tc>
          <w:tcPr>
            <w:tcW w:w="1755" w:type="dxa"/>
            <w:vAlign w:val="center"/>
          </w:tcPr>
          <w:p w14:paraId="7DDC41B9" w14:textId="77777777" w:rsidR="00CC28E6" w:rsidRPr="00861DD3" w:rsidRDefault="00CC28E6" w:rsidP="00CC28E6">
            <w:pPr>
              <w:tabs>
                <w:tab w:val="left" w:pos="1395"/>
              </w:tabs>
              <w:rPr>
                <w:sz w:val="20"/>
                <w:szCs w:val="20"/>
              </w:rPr>
            </w:pPr>
            <w:r w:rsidRPr="00861DD3">
              <w:rPr>
                <w:sz w:val="20"/>
                <w:szCs w:val="20"/>
              </w:rPr>
              <w:t>base_station_city_name</w:t>
            </w:r>
          </w:p>
        </w:tc>
        <w:tc>
          <w:tcPr>
            <w:tcW w:w="1984" w:type="dxa"/>
            <w:vAlign w:val="center"/>
          </w:tcPr>
          <w:p w14:paraId="05D24F6F" w14:textId="77777777" w:rsidR="00CC28E6" w:rsidRPr="00861DD3" w:rsidRDefault="00CC28E6" w:rsidP="00CC28E6">
            <w:pPr>
              <w:tabs>
                <w:tab w:val="left" w:pos="1395"/>
              </w:tabs>
              <w:rPr>
                <w:sz w:val="20"/>
                <w:szCs w:val="20"/>
              </w:rPr>
            </w:pPr>
            <w:r w:rsidRPr="00861DD3">
              <w:rPr>
                <w:sz w:val="20"/>
                <w:szCs w:val="20"/>
              </w:rPr>
              <w:t>dim_base_station</w:t>
            </w:r>
          </w:p>
        </w:tc>
        <w:tc>
          <w:tcPr>
            <w:tcW w:w="1418" w:type="dxa"/>
            <w:vAlign w:val="center"/>
          </w:tcPr>
          <w:p w14:paraId="703E1BFB"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19C4510A" w14:textId="48436998" w:rsidR="00CC28E6" w:rsidRPr="00861DD3" w:rsidRDefault="00CC28E6" w:rsidP="00CC28E6">
            <w:pPr>
              <w:tabs>
                <w:tab w:val="left" w:pos="1395"/>
              </w:tabs>
              <w:rPr>
                <w:sz w:val="20"/>
                <w:szCs w:val="20"/>
              </w:rPr>
            </w:pPr>
            <w:r>
              <w:rPr>
                <w:sz w:val="20"/>
                <w:szCs w:val="20"/>
              </w:rPr>
              <w:t>-</w:t>
            </w:r>
          </w:p>
        </w:tc>
        <w:tc>
          <w:tcPr>
            <w:tcW w:w="2496" w:type="dxa"/>
            <w:vAlign w:val="center"/>
          </w:tcPr>
          <w:p w14:paraId="1B65B2FE" w14:textId="77777777" w:rsidR="00CC28E6" w:rsidRPr="00861DD3" w:rsidRDefault="00CC28E6" w:rsidP="00CC28E6">
            <w:pPr>
              <w:tabs>
                <w:tab w:val="left" w:pos="1395"/>
              </w:tabs>
              <w:rPr>
                <w:sz w:val="20"/>
                <w:szCs w:val="20"/>
              </w:rPr>
            </w:pPr>
            <w:r w:rsidRPr="00861DD3">
              <w:rPr>
                <w:sz w:val="20"/>
                <w:szCs w:val="20"/>
              </w:rPr>
              <w:t>City name of the site</w:t>
            </w:r>
          </w:p>
        </w:tc>
      </w:tr>
      <w:tr w:rsidR="00CC28E6" w:rsidRPr="00861DD3" w14:paraId="631D2C53" w14:textId="77777777" w:rsidTr="00555A92">
        <w:trPr>
          <w:jc w:val="center"/>
        </w:trPr>
        <w:tc>
          <w:tcPr>
            <w:tcW w:w="1755" w:type="dxa"/>
            <w:vAlign w:val="center"/>
          </w:tcPr>
          <w:p w14:paraId="6E082B4E" w14:textId="77777777" w:rsidR="00CC28E6" w:rsidRPr="00861DD3" w:rsidRDefault="00CC28E6" w:rsidP="00CC28E6">
            <w:pPr>
              <w:tabs>
                <w:tab w:val="left" w:pos="1395"/>
              </w:tabs>
              <w:rPr>
                <w:sz w:val="20"/>
                <w:szCs w:val="20"/>
              </w:rPr>
            </w:pPr>
            <w:r w:rsidRPr="00861DD3">
              <w:rPr>
                <w:sz w:val="20"/>
                <w:szCs w:val="20"/>
              </w:rPr>
              <w:t>base_station_lat_txt</w:t>
            </w:r>
          </w:p>
        </w:tc>
        <w:tc>
          <w:tcPr>
            <w:tcW w:w="1984" w:type="dxa"/>
            <w:vAlign w:val="center"/>
          </w:tcPr>
          <w:p w14:paraId="4A722F3E" w14:textId="77777777" w:rsidR="00CC28E6" w:rsidRPr="00861DD3" w:rsidRDefault="00CC28E6" w:rsidP="00CC28E6">
            <w:pPr>
              <w:tabs>
                <w:tab w:val="left" w:pos="1395"/>
              </w:tabs>
              <w:rPr>
                <w:sz w:val="20"/>
                <w:szCs w:val="20"/>
              </w:rPr>
            </w:pPr>
            <w:r w:rsidRPr="00861DD3">
              <w:rPr>
                <w:sz w:val="20"/>
                <w:szCs w:val="20"/>
              </w:rPr>
              <w:t>dim_base_station</w:t>
            </w:r>
          </w:p>
        </w:tc>
        <w:tc>
          <w:tcPr>
            <w:tcW w:w="1418" w:type="dxa"/>
            <w:vAlign w:val="center"/>
          </w:tcPr>
          <w:p w14:paraId="198B4A8C"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0FB79B5A" w14:textId="5D36CC0D" w:rsidR="00CC28E6" w:rsidRPr="00861DD3" w:rsidRDefault="00CC28E6" w:rsidP="00CC28E6">
            <w:pPr>
              <w:tabs>
                <w:tab w:val="left" w:pos="1395"/>
              </w:tabs>
              <w:rPr>
                <w:sz w:val="20"/>
                <w:szCs w:val="20"/>
              </w:rPr>
            </w:pPr>
            <w:r>
              <w:rPr>
                <w:sz w:val="20"/>
                <w:szCs w:val="20"/>
              </w:rPr>
              <w:t>-</w:t>
            </w:r>
          </w:p>
        </w:tc>
        <w:tc>
          <w:tcPr>
            <w:tcW w:w="2496" w:type="dxa"/>
            <w:vAlign w:val="center"/>
          </w:tcPr>
          <w:p w14:paraId="11CF91E8" w14:textId="77777777" w:rsidR="00CC28E6" w:rsidRPr="00861DD3" w:rsidRDefault="00CC28E6" w:rsidP="00CC28E6">
            <w:pPr>
              <w:tabs>
                <w:tab w:val="left" w:pos="1395"/>
              </w:tabs>
              <w:rPr>
                <w:sz w:val="20"/>
                <w:szCs w:val="20"/>
              </w:rPr>
            </w:pPr>
            <w:r w:rsidRPr="00861DD3">
              <w:rPr>
                <w:sz w:val="20"/>
                <w:szCs w:val="20"/>
              </w:rPr>
              <w:t>Latitude of the site</w:t>
            </w:r>
          </w:p>
        </w:tc>
      </w:tr>
      <w:tr w:rsidR="00CC28E6" w:rsidRPr="00861DD3" w14:paraId="4E1BAF32" w14:textId="77777777" w:rsidTr="00555A92">
        <w:trPr>
          <w:jc w:val="center"/>
        </w:trPr>
        <w:tc>
          <w:tcPr>
            <w:tcW w:w="1755" w:type="dxa"/>
            <w:vAlign w:val="center"/>
          </w:tcPr>
          <w:p w14:paraId="713A4B15" w14:textId="77777777" w:rsidR="00CC28E6" w:rsidRPr="00861DD3" w:rsidRDefault="00CC28E6" w:rsidP="00CC28E6">
            <w:pPr>
              <w:tabs>
                <w:tab w:val="left" w:pos="1395"/>
              </w:tabs>
              <w:rPr>
                <w:sz w:val="20"/>
                <w:szCs w:val="20"/>
              </w:rPr>
            </w:pPr>
            <w:r w:rsidRPr="00861DD3">
              <w:rPr>
                <w:sz w:val="20"/>
                <w:szCs w:val="20"/>
              </w:rPr>
              <w:t>base_station_long_txt</w:t>
            </w:r>
          </w:p>
        </w:tc>
        <w:tc>
          <w:tcPr>
            <w:tcW w:w="1984" w:type="dxa"/>
            <w:vAlign w:val="center"/>
          </w:tcPr>
          <w:p w14:paraId="645F6A26" w14:textId="77777777" w:rsidR="00CC28E6" w:rsidRPr="00861DD3" w:rsidRDefault="00CC28E6" w:rsidP="00CC28E6">
            <w:pPr>
              <w:tabs>
                <w:tab w:val="left" w:pos="1395"/>
              </w:tabs>
              <w:rPr>
                <w:sz w:val="20"/>
                <w:szCs w:val="20"/>
              </w:rPr>
            </w:pPr>
            <w:r w:rsidRPr="00861DD3">
              <w:rPr>
                <w:sz w:val="20"/>
                <w:szCs w:val="20"/>
              </w:rPr>
              <w:t>dim_base_station</w:t>
            </w:r>
          </w:p>
        </w:tc>
        <w:tc>
          <w:tcPr>
            <w:tcW w:w="1418" w:type="dxa"/>
            <w:vAlign w:val="center"/>
          </w:tcPr>
          <w:p w14:paraId="3B782805" w14:textId="77777777" w:rsidR="00CC28E6" w:rsidRPr="00861DD3" w:rsidRDefault="00CC28E6" w:rsidP="00CC28E6">
            <w:pPr>
              <w:tabs>
                <w:tab w:val="left" w:pos="1395"/>
              </w:tabs>
              <w:rPr>
                <w:sz w:val="20"/>
                <w:szCs w:val="20"/>
              </w:rPr>
            </w:pPr>
            <w:r w:rsidRPr="00861DD3">
              <w:rPr>
                <w:sz w:val="20"/>
                <w:szCs w:val="20"/>
              </w:rPr>
              <w:t>Basic</w:t>
            </w:r>
          </w:p>
        </w:tc>
        <w:tc>
          <w:tcPr>
            <w:tcW w:w="1842" w:type="dxa"/>
            <w:vAlign w:val="center"/>
          </w:tcPr>
          <w:p w14:paraId="0BA41718" w14:textId="6D30E21D" w:rsidR="00CC28E6" w:rsidRPr="00861DD3" w:rsidRDefault="00CC28E6" w:rsidP="00CC28E6">
            <w:pPr>
              <w:tabs>
                <w:tab w:val="left" w:pos="1395"/>
              </w:tabs>
              <w:rPr>
                <w:sz w:val="20"/>
                <w:szCs w:val="20"/>
              </w:rPr>
            </w:pPr>
            <w:r>
              <w:rPr>
                <w:sz w:val="20"/>
                <w:szCs w:val="20"/>
              </w:rPr>
              <w:t>-</w:t>
            </w:r>
          </w:p>
        </w:tc>
        <w:tc>
          <w:tcPr>
            <w:tcW w:w="2496" w:type="dxa"/>
            <w:vAlign w:val="center"/>
          </w:tcPr>
          <w:p w14:paraId="3116ADF0" w14:textId="77777777" w:rsidR="00CC28E6" w:rsidRPr="00861DD3" w:rsidRDefault="00CC28E6" w:rsidP="00CC28E6">
            <w:pPr>
              <w:tabs>
                <w:tab w:val="left" w:pos="1395"/>
              </w:tabs>
              <w:rPr>
                <w:sz w:val="20"/>
                <w:szCs w:val="20"/>
              </w:rPr>
            </w:pPr>
            <w:r w:rsidRPr="00861DD3">
              <w:rPr>
                <w:sz w:val="20"/>
                <w:szCs w:val="20"/>
              </w:rPr>
              <w:t>Longitude of the site</w:t>
            </w:r>
          </w:p>
        </w:tc>
      </w:tr>
      <w:tr w:rsidR="00972755" w:rsidRPr="00861DD3" w14:paraId="2534483C" w14:textId="77777777" w:rsidTr="00555A92">
        <w:trPr>
          <w:jc w:val="center"/>
          <w:ins w:id="1699" w:author="P.Mahmoudi" w:date="2020-08-22T13:18:00Z"/>
        </w:trPr>
        <w:tc>
          <w:tcPr>
            <w:tcW w:w="1755" w:type="dxa"/>
            <w:vAlign w:val="center"/>
          </w:tcPr>
          <w:p w14:paraId="3D5A7781" w14:textId="7EBFB2AD" w:rsidR="00972755" w:rsidRPr="00861DD3" w:rsidRDefault="00972755" w:rsidP="00972755">
            <w:pPr>
              <w:tabs>
                <w:tab w:val="left" w:pos="1395"/>
              </w:tabs>
              <w:rPr>
                <w:ins w:id="1700" w:author="P.Mahmoudi" w:date="2020-08-22T13:18:00Z"/>
                <w:sz w:val="20"/>
                <w:szCs w:val="20"/>
              </w:rPr>
            </w:pPr>
            <w:ins w:id="1701" w:author="P.Mahmoudi" w:date="2020-08-22T13:19:00Z">
              <w:r w:rsidRPr="00861DD3">
                <w:rPr>
                  <w:sz w:val="20"/>
                  <w:szCs w:val="20"/>
                </w:rPr>
                <w:t>site_technology</w:t>
              </w:r>
            </w:ins>
          </w:p>
        </w:tc>
        <w:tc>
          <w:tcPr>
            <w:tcW w:w="1984" w:type="dxa"/>
            <w:vAlign w:val="center"/>
          </w:tcPr>
          <w:p w14:paraId="52A76D4C" w14:textId="1B369B66" w:rsidR="00972755" w:rsidRPr="00861DD3" w:rsidRDefault="00972755" w:rsidP="00972755">
            <w:pPr>
              <w:tabs>
                <w:tab w:val="left" w:pos="1395"/>
              </w:tabs>
              <w:rPr>
                <w:ins w:id="1702" w:author="P.Mahmoudi" w:date="2020-08-22T13:18:00Z"/>
                <w:sz w:val="20"/>
                <w:szCs w:val="20"/>
              </w:rPr>
            </w:pPr>
            <w:ins w:id="1703" w:author="P.Mahmoudi" w:date="2020-08-22T13:19:00Z">
              <w:r w:rsidRPr="00861DD3">
                <w:rPr>
                  <w:sz w:val="20"/>
                  <w:szCs w:val="20"/>
                </w:rPr>
                <w:t>dim_base_station</w:t>
              </w:r>
            </w:ins>
          </w:p>
        </w:tc>
        <w:tc>
          <w:tcPr>
            <w:tcW w:w="1418" w:type="dxa"/>
            <w:vAlign w:val="center"/>
          </w:tcPr>
          <w:p w14:paraId="7C18E9DA" w14:textId="18F457F9" w:rsidR="00972755" w:rsidRPr="00861DD3" w:rsidRDefault="00972755" w:rsidP="00972755">
            <w:pPr>
              <w:tabs>
                <w:tab w:val="left" w:pos="1395"/>
              </w:tabs>
              <w:rPr>
                <w:ins w:id="1704" w:author="P.Mahmoudi" w:date="2020-08-22T13:18:00Z"/>
                <w:sz w:val="20"/>
                <w:szCs w:val="20"/>
              </w:rPr>
            </w:pPr>
            <w:ins w:id="1705" w:author="P.Mahmoudi" w:date="2020-08-22T13:19:00Z">
              <w:r w:rsidRPr="00861DD3">
                <w:rPr>
                  <w:sz w:val="20"/>
                  <w:szCs w:val="20"/>
                </w:rPr>
                <w:t>Derived</w:t>
              </w:r>
            </w:ins>
          </w:p>
        </w:tc>
        <w:tc>
          <w:tcPr>
            <w:tcW w:w="1842" w:type="dxa"/>
            <w:vAlign w:val="center"/>
          </w:tcPr>
          <w:p w14:paraId="62D049F4" w14:textId="70DF9C9B" w:rsidR="00972755" w:rsidRDefault="00972755" w:rsidP="00972755">
            <w:pPr>
              <w:tabs>
                <w:tab w:val="left" w:pos="1395"/>
              </w:tabs>
              <w:rPr>
                <w:ins w:id="1706" w:author="P.Mahmoudi" w:date="2020-08-22T13:18:00Z"/>
                <w:sz w:val="20"/>
                <w:szCs w:val="20"/>
              </w:rPr>
            </w:pPr>
            <w:ins w:id="1707" w:author="P.Mahmoudi" w:date="2020-08-22T13:19:00Z">
              <w:r w:rsidRPr="00861DD3">
                <w:rPr>
                  <w:sz w:val="20"/>
                  <w:szCs w:val="20"/>
                </w:rPr>
                <w:t>max(if((base_station_technology_txt='LTE') or (base_station_technology_txt='TDD-LTE') or (base_station_technology_txt='WIMAX'),1,0)) as t_4G,</w:t>
              </w:r>
              <w:r w:rsidRPr="00861DD3">
                <w:rPr>
                  <w:sz w:val="20"/>
                  <w:szCs w:val="20"/>
                </w:rPr>
                <w:br/>
                <w:t>max(if(base_station_technology_txt='3G',1,0)) as t_3G,</w:t>
              </w:r>
              <w:r w:rsidRPr="00861DD3">
                <w:rPr>
                  <w:sz w:val="20"/>
                  <w:szCs w:val="20"/>
                </w:rPr>
                <w:br/>
                <w:t>max(if(((base_station_technology_txt='2G') or (base_station_technology_txt='GSM')),1,0)) as t_2G,</w:t>
              </w:r>
              <w:r w:rsidRPr="00861DD3">
                <w:rPr>
                  <w:sz w:val="20"/>
                  <w:szCs w:val="20"/>
                </w:rPr>
                <w:br/>
                <w:t>max(if((base_station_technology_txt='NA')or (base_station_tech</w:t>
              </w:r>
              <w:r w:rsidRPr="00861DD3">
                <w:rPr>
                  <w:sz w:val="20"/>
                  <w:szCs w:val="20"/>
                </w:rPr>
                <w:lastRenderedPageBreak/>
                <w:t>nology_txt='') or (base_station_technology_txt is null),1,0)) as no_info</w:t>
              </w:r>
              <w:r w:rsidRPr="00861DD3">
                <w:rPr>
                  <w:sz w:val="20"/>
                  <w:szCs w:val="20"/>
                </w:rPr>
                <w:br/>
              </w:r>
              <w:r w:rsidRPr="00861DD3">
                <w:rPr>
                  <w:sz w:val="20"/>
                  <w:szCs w:val="20"/>
                </w:rPr>
                <w:br/>
                <w:t>then using this columns</w:t>
              </w:r>
              <w:r w:rsidRPr="00861DD3">
                <w:rPr>
                  <w:sz w:val="20"/>
                  <w:szCs w:val="20"/>
                </w:rPr>
                <w:br/>
              </w:r>
              <w:r w:rsidRPr="00861DD3">
                <w:rPr>
                  <w:sz w:val="20"/>
                  <w:szCs w:val="20"/>
                </w:rPr>
                <w:br/>
                <w:t>if((t_4G=1 and t_3G=0 and t_2G=0 and no_info=0),'4G_only',</w:t>
              </w:r>
              <w:r w:rsidRPr="00861DD3">
                <w:rPr>
                  <w:sz w:val="20"/>
                  <w:szCs w:val="20"/>
                </w:rPr>
                <w:br/>
                <w:t>if((t_4G=1 and t_3G=1 and t_2G=0 and no_info=0 ),'4G_3G',</w:t>
              </w:r>
              <w:r w:rsidRPr="00861DD3">
                <w:rPr>
                  <w:sz w:val="20"/>
                  <w:szCs w:val="20"/>
                </w:rPr>
                <w:br/>
                <w:t>if((t_4G=1 and t_3G=0 and t_2G=1 and no_info=0 ),'4G_2G',</w:t>
              </w:r>
              <w:r w:rsidRPr="00861DD3">
                <w:rPr>
                  <w:sz w:val="20"/>
                  <w:szCs w:val="20"/>
                </w:rPr>
                <w:br/>
                <w:t>if((t_4G=1 and t_3G=1 and t_2G=1 and no_info=0 ),'4G_3G_2G',</w:t>
              </w:r>
              <w:r w:rsidRPr="00861DD3">
                <w:rPr>
                  <w:sz w:val="20"/>
                  <w:szCs w:val="20"/>
                </w:rPr>
                <w:br/>
                <w:t>if((t_4G=0 and t_3G=1 and t_2G=0 and no_info=0 ),'3G_only',</w:t>
              </w:r>
              <w:r w:rsidRPr="00861DD3">
                <w:rPr>
                  <w:sz w:val="20"/>
                  <w:szCs w:val="20"/>
                </w:rPr>
                <w:br/>
                <w:t>if((t_4G=0 and t_3G=1 and t_2G=1 and no_info=0 ),'3G_2G',</w:t>
              </w:r>
              <w:r w:rsidRPr="00861DD3">
                <w:rPr>
                  <w:sz w:val="20"/>
                  <w:szCs w:val="20"/>
                </w:rPr>
                <w:br/>
                <w:t>if((t_4G=0 and t_3G=0 and t_2G=1 and no_info=0 ),'2G_only','others' )))))))</w:t>
              </w:r>
            </w:ins>
          </w:p>
        </w:tc>
        <w:tc>
          <w:tcPr>
            <w:tcW w:w="2496" w:type="dxa"/>
            <w:vAlign w:val="center"/>
          </w:tcPr>
          <w:p w14:paraId="6BB1F5EC" w14:textId="4D87EC81" w:rsidR="00972755" w:rsidRPr="00861DD3" w:rsidRDefault="00972755" w:rsidP="00972755">
            <w:pPr>
              <w:tabs>
                <w:tab w:val="left" w:pos="1395"/>
              </w:tabs>
              <w:rPr>
                <w:ins w:id="1708" w:author="P.Mahmoudi" w:date="2020-08-22T13:18:00Z"/>
                <w:sz w:val="20"/>
                <w:szCs w:val="20"/>
              </w:rPr>
            </w:pPr>
            <w:ins w:id="1709" w:author="P.Mahmoudi" w:date="2020-08-22T13:19:00Z">
              <w:r w:rsidRPr="00861DD3">
                <w:rPr>
                  <w:sz w:val="20"/>
                  <w:szCs w:val="20"/>
                </w:rPr>
                <w:lastRenderedPageBreak/>
                <w:t>Latest technology supported by the site</w:t>
              </w:r>
            </w:ins>
          </w:p>
        </w:tc>
      </w:tr>
      <w:tr w:rsidR="00DA1653" w:rsidRPr="00861DD3" w14:paraId="15041DE0" w14:textId="77777777" w:rsidTr="00555A92">
        <w:trPr>
          <w:jc w:val="center"/>
        </w:trPr>
        <w:tc>
          <w:tcPr>
            <w:tcW w:w="1755" w:type="dxa"/>
            <w:vAlign w:val="center"/>
          </w:tcPr>
          <w:p w14:paraId="51A8EE14" w14:textId="78DD3655" w:rsidR="00DA1653" w:rsidRPr="00861DD3" w:rsidRDefault="00DA1653" w:rsidP="00DA1653">
            <w:pPr>
              <w:tabs>
                <w:tab w:val="left" w:pos="1395"/>
              </w:tabs>
              <w:rPr>
                <w:sz w:val="20"/>
                <w:szCs w:val="20"/>
              </w:rPr>
            </w:pPr>
            <w:ins w:id="1710" w:author="P.Mahmoudi" w:date="2020-08-22T14:34:00Z">
              <w:r>
                <w:rPr>
                  <w:sz w:val="20"/>
                  <w:szCs w:val="20"/>
                </w:rPr>
                <w:lastRenderedPageBreak/>
                <w:t>gis_site_type</w:t>
              </w:r>
              <w:r w:rsidRPr="008A20C5">
                <w:rPr>
                  <w:sz w:val="20"/>
                  <w:szCs w:val="20"/>
                </w:rPr>
                <w:t xml:space="preserve">   </w:t>
              </w:r>
            </w:ins>
            <w:del w:id="1711" w:author="P.Mahmoudi" w:date="2020-08-22T13:31:00Z">
              <w:r w:rsidDel="00097420">
                <w:rPr>
                  <w:sz w:val="20"/>
                  <w:szCs w:val="20"/>
                </w:rPr>
                <w:delText>Contract_type</w:delText>
              </w:r>
            </w:del>
          </w:p>
        </w:tc>
        <w:tc>
          <w:tcPr>
            <w:tcW w:w="1984" w:type="dxa"/>
            <w:vAlign w:val="center"/>
          </w:tcPr>
          <w:p w14:paraId="58C245F6" w14:textId="597A425B" w:rsidR="00DA1653" w:rsidRPr="00861DD3" w:rsidRDefault="00DA1653" w:rsidP="00DA1653">
            <w:pPr>
              <w:tabs>
                <w:tab w:val="left" w:pos="1395"/>
              </w:tabs>
              <w:rPr>
                <w:sz w:val="20"/>
                <w:szCs w:val="20"/>
              </w:rPr>
            </w:pPr>
            <w:ins w:id="1712" w:author="P.Mahmoudi" w:date="2020-08-22T14:34:00Z">
              <w:r w:rsidRPr="006D76C6">
                <w:rPr>
                  <w:rFonts w:ascii="Calibri" w:hAnsi="Calibri" w:cs="Calibri"/>
                  <w:color w:val="000000"/>
                  <w:sz w:val="20"/>
                  <w:szCs w:val="20"/>
                </w:rPr>
                <w:t>dim_base_station_details</w:t>
              </w:r>
            </w:ins>
            <w:del w:id="1713" w:author="P.Mahmoudi" w:date="2020-08-22T13:31:00Z">
              <w:r w:rsidRPr="00861DD3" w:rsidDel="00097420">
                <w:rPr>
                  <w:sz w:val="20"/>
                  <w:szCs w:val="20"/>
                </w:rPr>
                <w:delText>edl_fct_subs_cvs_snapm_ir</w:delText>
              </w:r>
            </w:del>
          </w:p>
        </w:tc>
        <w:tc>
          <w:tcPr>
            <w:tcW w:w="1418" w:type="dxa"/>
            <w:vAlign w:val="center"/>
          </w:tcPr>
          <w:p w14:paraId="3002E042" w14:textId="4250710E" w:rsidR="00DA1653" w:rsidRPr="00861DD3" w:rsidRDefault="00DA1653" w:rsidP="00DA1653">
            <w:pPr>
              <w:tabs>
                <w:tab w:val="left" w:pos="1395"/>
              </w:tabs>
              <w:rPr>
                <w:sz w:val="20"/>
                <w:szCs w:val="20"/>
              </w:rPr>
            </w:pPr>
            <w:ins w:id="1714" w:author="P.Mahmoudi" w:date="2020-08-22T14:34:00Z">
              <w:r>
                <w:rPr>
                  <w:sz w:val="20"/>
                  <w:szCs w:val="20"/>
                </w:rPr>
                <w:t>Basic</w:t>
              </w:r>
            </w:ins>
            <w:del w:id="1715" w:author="P.Mahmoudi" w:date="2020-08-22T13:31:00Z">
              <w:r w:rsidDel="00097420">
                <w:rPr>
                  <w:sz w:val="20"/>
                  <w:szCs w:val="20"/>
                </w:rPr>
                <w:delText>Basic</w:delText>
              </w:r>
            </w:del>
          </w:p>
        </w:tc>
        <w:tc>
          <w:tcPr>
            <w:tcW w:w="1842" w:type="dxa"/>
            <w:vAlign w:val="center"/>
          </w:tcPr>
          <w:p w14:paraId="79622169" w14:textId="7D8AF9F3" w:rsidR="00DA1653" w:rsidRDefault="00DA1653" w:rsidP="00DA1653">
            <w:pPr>
              <w:tabs>
                <w:tab w:val="left" w:pos="1395"/>
              </w:tabs>
              <w:rPr>
                <w:sz w:val="20"/>
                <w:szCs w:val="20"/>
              </w:rPr>
            </w:pPr>
            <w:del w:id="1716" w:author="P.Mahmoudi" w:date="2020-08-22T13:31:00Z">
              <w:r w:rsidDel="00097420">
                <w:rPr>
                  <w:sz w:val="20"/>
                  <w:szCs w:val="20"/>
                </w:rPr>
                <w:delText>-</w:delText>
              </w:r>
            </w:del>
          </w:p>
        </w:tc>
        <w:tc>
          <w:tcPr>
            <w:tcW w:w="2496" w:type="dxa"/>
            <w:vAlign w:val="center"/>
          </w:tcPr>
          <w:p w14:paraId="44A8A664" w14:textId="230DF151" w:rsidR="00DA1653" w:rsidRPr="00861DD3" w:rsidRDefault="00DA1653" w:rsidP="00DA1653">
            <w:pPr>
              <w:tabs>
                <w:tab w:val="left" w:pos="1395"/>
              </w:tabs>
              <w:rPr>
                <w:sz w:val="20"/>
                <w:szCs w:val="20"/>
              </w:rPr>
            </w:pPr>
            <w:ins w:id="1717" w:author="P.Mahmoudi" w:date="2020-08-22T14:34:00Z">
              <w:r>
                <w:rPr>
                  <w:sz w:val="20"/>
                  <w:szCs w:val="20"/>
                </w:rPr>
                <w:t>Gis Site Type</w:t>
              </w:r>
            </w:ins>
            <w:del w:id="1718" w:author="P.Mahmoudi" w:date="2020-08-22T13:31:00Z">
              <w:r w:rsidDel="00097420">
                <w:rPr>
                  <w:sz w:val="20"/>
                  <w:szCs w:val="20"/>
                </w:rPr>
                <w:delText>Prepaid/postpaid</w:delText>
              </w:r>
            </w:del>
          </w:p>
        </w:tc>
      </w:tr>
      <w:tr w:rsidR="00DA1653" w:rsidRPr="00861DD3" w14:paraId="0EECEEAA" w14:textId="77777777" w:rsidTr="00555A92">
        <w:trPr>
          <w:jc w:val="center"/>
          <w:ins w:id="1719" w:author="P.Mahmoudi" w:date="2020-08-22T13:30:00Z"/>
        </w:trPr>
        <w:tc>
          <w:tcPr>
            <w:tcW w:w="1755" w:type="dxa"/>
            <w:vAlign w:val="center"/>
          </w:tcPr>
          <w:p w14:paraId="07F0D2AA" w14:textId="77777777" w:rsidR="00DA1653" w:rsidRDefault="00DA1653" w:rsidP="00DA1653">
            <w:pPr>
              <w:tabs>
                <w:tab w:val="left" w:pos="1395"/>
              </w:tabs>
              <w:rPr>
                <w:ins w:id="1720" w:author="P.Mahmoudi" w:date="2020-08-22T13:30:00Z"/>
                <w:sz w:val="20"/>
                <w:szCs w:val="20"/>
              </w:rPr>
            </w:pPr>
          </w:p>
        </w:tc>
        <w:tc>
          <w:tcPr>
            <w:tcW w:w="1984" w:type="dxa"/>
            <w:vAlign w:val="center"/>
          </w:tcPr>
          <w:p w14:paraId="3CCE6A6C" w14:textId="77777777" w:rsidR="00DA1653" w:rsidRPr="00861DD3" w:rsidRDefault="00DA1653" w:rsidP="00DA1653">
            <w:pPr>
              <w:tabs>
                <w:tab w:val="left" w:pos="1395"/>
              </w:tabs>
              <w:rPr>
                <w:ins w:id="1721" w:author="P.Mahmoudi" w:date="2020-08-22T13:30:00Z"/>
                <w:sz w:val="20"/>
                <w:szCs w:val="20"/>
              </w:rPr>
            </w:pPr>
          </w:p>
        </w:tc>
        <w:tc>
          <w:tcPr>
            <w:tcW w:w="1418" w:type="dxa"/>
            <w:vAlign w:val="center"/>
          </w:tcPr>
          <w:p w14:paraId="55D58095" w14:textId="77777777" w:rsidR="00DA1653" w:rsidRDefault="00DA1653" w:rsidP="00DA1653">
            <w:pPr>
              <w:tabs>
                <w:tab w:val="left" w:pos="1395"/>
              </w:tabs>
              <w:rPr>
                <w:ins w:id="1722" w:author="P.Mahmoudi" w:date="2020-08-22T13:30:00Z"/>
                <w:sz w:val="20"/>
                <w:szCs w:val="20"/>
              </w:rPr>
            </w:pPr>
          </w:p>
        </w:tc>
        <w:tc>
          <w:tcPr>
            <w:tcW w:w="1842" w:type="dxa"/>
            <w:vAlign w:val="center"/>
          </w:tcPr>
          <w:p w14:paraId="7AB2BBAD" w14:textId="77777777" w:rsidR="00DA1653" w:rsidRDefault="00DA1653" w:rsidP="00DA1653">
            <w:pPr>
              <w:tabs>
                <w:tab w:val="left" w:pos="1395"/>
              </w:tabs>
              <w:rPr>
                <w:ins w:id="1723" w:author="P.Mahmoudi" w:date="2020-08-22T13:30:00Z"/>
                <w:sz w:val="20"/>
                <w:szCs w:val="20"/>
              </w:rPr>
            </w:pPr>
          </w:p>
        </w:tc>
        <w:tc>
          <w:tcPr>
            <w:tcW w:w="2496" w:type="dxa"/>
            <w:vAlign w:val="center"/>
          </w:tcPr>
          <w:p w14:paraId="35D6DD1A" w14:textId="77777777" w:rsidR="00DA1653" w:rsidRDefault="00DA1653" w:rsidP="00DA1653">
            <w:pPr>
              <w:tabs>
                <w:tab w:val="left" w:pos="1395"/>
              </w:tabs>
              <w:rPr>
                <w:ins w:id="1724" w:author="P.Mahmoudi" w:date="2020-08-22T13:30:00Z"/>
                <w:sz w:val="20"/>
                <w:szCs w:val="20"/>
              </w:rPr>
            </w:pPr>
          </w:p>
        </w:tc>
      </w:tr>
      <w:tr w:rsidR="00DA1653" w:rsidRPr="00861DD3" w14:paraId="58CA57D4" w14:textId="77777777" w:rsidTr="00555A92">
        <w:trPr>
          <w:jc w:val="center"/>
          <w:ins w:id="1725" w:author="P.Mahmoudi" w:date="2020-08-22T12:48:00Z"/>
        </w:trPr>
        <w:tc>
          <w:tcPr>
            <w:tcW w:w="1755" w:type="dxa"/>
            <w:vAlign w:val="center"/>
          </w:tcPr>
          <w:p w14:paraId="4D9259AB" w14:textId="735D2290" w:rsidR="00DA1653" w:rsidRDefault="00DA1653" w:rsidP="00DA1653">
            <w:pPr>
              <w:tabs>
                <w:tab w:val="left" w:pos="1395"/>
              </w:tabs>
              <w:rPr>
                <w:ins w:id="1726" w:author="P.Mahmoudi" w:date="2020-08-22T12:48:00Z"/>
                <w:sz w:val="20"/>
                <w:szCs w:val="20"/>
              </w:rPr>
            </w:pPr>
            <w:ins w:id="1727" w:author="P.Mahmoudi" w:date="2020-08-22T14:34:00Z">
              <w:r>
                <w:rPr>
                  <w:sz w:val="20"/>
                  <w:szCs w:val="20"/>
                </w:rPr>
                <w:t>township</w:t>
              </w:r>
            </w:ins>
          </w:p>
        </w:tc>
        <w:tc>
          <w:tcPr>
            <w:tcW w:w="1984" w:type="dxa"/>
            <w:vAlign w:val="center"/>
          </w:tcPr>
          <w:p w14:paraId="0286D063" w14:textId="34CC66CD" w:rsidR="00DA1653" w:rsidRPr="00861DD3" w:rsidRDefault="00DA1653" w:rsidP="00DA1653">
            <w:pPr>
              <w:tabs>
                <w:tab w:val="left" w:pos="1395"/>
              </w:tabs>
              <w:rPr>
                <w:ins w:id="1728" w:author="P.Mahmoudi" w:date="2020-08-22T12:48:00Z"/>
                <w:sz w:val="20"/>
                <w:szCs w:val="20"/>
              </w:rPr>
            </w:pPr>
            <w:ins w:id="1729" w:author="P.Mahmoudi" w:date="2020-08-22T12:49:00Z">
              <w:r w:rsidRPr="006D76C6">
                <w:rPr>
                  <w:rFonts w:ascii="Calibri" w:hAnsi="Calibri" w:cs="Calibri"/>
                  <w:color w:val="000000"/>
                  <w:sz w:val="20"/>
                  <w:szCs w:val="20"/>
                </w:rPr>
                <w:t>dim_base_station_details</w:t>
              </w:r>
            </w:ins>
          </w:p>
        </w:tc>
        <w:tc>
          <w:tcPr>
            <w:tcW w:w="1418" w:type="dxa"/>
            <w:vAlign w:val="center"/>
          </w:tcPr>
          <w:p w14:paraId="08F52296" w14:textId="62EF1155" w:rsidR="00DA1653" w:rsidRDefault="00DA1653" w:rsidP="00DA1653">
            <w:pPr>
              <w:tabs>
                <w:tab w:val="left" w:pos="1395"/>
              </w:tabs>
              <w:rPr>
                <w:ins w:id="1730" w:author="P.Mahmoudi" w:date="2020-08-22T12:48:00Z"/>
                <w:sz w:val="20"/>
                <w:szCs w:val="20"/>
              </w:rPr>
            </w:pPr>
            <w:ins w:id="1731" w:author="P.Mahmoudi" w:date="2020-08-22T12:49:00Z">
              <w:r>
                <w:rPr>
                  <w:sz w:val="20"/>
                  <w:szCs w:val="20"/>
                </w:rPr>
                <w:t>Basic</w:t>
              </w:r>
            </w:ins>
          </w:p>
        </w:tc>
        <w:tc>
          <w:tcPr>
            <w:tcW w:w="1842" w:type="dxa"/>
            <w:vAlign w:val="center"/>
          </w:tcPr>
          <w:p w14:paraId="3F3C85F3" w14:textId="52534F53" w:rsidR="00DA1653" w:rsidRDefault="00DA1653" w:rsidP="00DA1653">
            <w:pPr>
              <w:tabs>
                <w:tab w:val="left" w:pos="1395"/>
              </w:tabs>
              <w:rPr>
                <w:ins w:id="1732" w:author="P.Mahmoudi" w:date="2020-08-22T12:48:00Z"/>
                <w:sz w:val="20"/>
                <w:szCs w:val="20"/>
              </w:rPr>
            </w:pPr>
            <w:ins w:id="1733" w:author="P.Mahmoudi" w:date="2020-08-22T12:49:00Z">
              <w:r>
                <w:rPr>
                  <w:sz w:val="20"/>
                  <w:szCs w:val="20"/>
                </w:rPr>
                <w:t>-</w:t>
              </w:r>
            </w:ins>
          </w:p>
        </w:tc>
        <w:tc>
          <w:tcPr>
            <w:tcW w:w="2496" w:type="dxa"/>
            <w:vAlign w:val="center"/>
          </w:tcPr>
          <w:p w14:paraId="0FEB8141" w14:textId="7407ECE4" w:rsidR="00DA1653" w:rsidRDefault="00DA1653" w:rsidP="00DA1653">
            <w:pPr>
              <w:tabs>
                <w:tab w:val="left" w:pos="1395"/>
              </w:tabs>
              <w:rPr>
                <w:ins w:id="1734" w:author="P.Mahmoudi" w:date="2020-08-22T12:48:00Z"/>
                <w:sz w:val="20"/>
                <w:szCs w:val="20"/>
              </w:rPr>
            </w:pPr>
            <w:ins w:id="1735" w:author="P.Mahmoudi" w:date="2020-08-22T14:38:00Z">
              <w:r>
                <w:rPr>
                  <w:sz w:val="20"/>
                  <w:szCs w:val="20"/>
                </w:rPr>
                <w:t>Township of the site</w:t>
              </w:r>
            </w:ins>
          </w:p>
        </w:tc>
      </w:tr>
      <w:tr w:rsidR="00DA1653" w:rsidRPr="00861DD3" w14:paraId="64B89FA8" w14:textId="77777777" w:rsidTr="00555A92">
        <w:trPr>
          <w:jc w:val="center"/>
        </w:trPr>
        <w:tc>
          <w:tcPr>
            <w:tcW w:w="1755" w:type="dxa"/>
            <w:vAlign w:val="center"/>
          </w:tcPr>
          <w:p w14:paraId="42257378" w14:textId="3ABCC79D" w:rsidR="00DA1653" w:rsidRPr="00861DD3" w:rsidRDefault="00DA1653" w:rsidP="00DA1653">
            <w:pPr>
              <w:tabs>
                <w:tab w:val="left" w:pos="1395"/>
              </w:tabs>
              <w:rPr>
                <w:sz w:val="20"/>
                <w:szCs w:val="20"/>
              </w:rPr>
            </w:pPr>
            <w:r>
              <w:rPr>
                <w:sz w:val="20"/>
                <w:szCs w:val="20"/>
              </w:rPr>
              <w:t>radio_site_type</w:t>
            </w:r>
          </w:p>
        </w:tc>
        <w:tc>
          <w:tcPr>
            <w:tcW w:w="1984" w:type="dxa"/>
            <w:vAlign w:val="center"/>
          </w:tcPr>
          <w:p w14:paraId="31CBAC65" w14:textId="0AEE00AF" w:rsidR="00DA1653" w:rsidRPr="00861DD3" w:rsidRDefault="00DA1653" w:rsidP="00DA1653">
            <w:pPr>
              <w:tabs>
                <w:tab w:val="left" w:pos="1395"/>
              </w:tabs>
              <w:rPr>
                <w:sz w:val="20"/>
                <w:szCs w:val="20"/>
              </w:rPr>
            </w:pPr>
            <w:r w:rsidRPr="006D76C6">
              <w:rPr>
                <w:rFonts w:ascii="Calibri" w:hAnsi="Calibri" w:cs="Calibri"/>
                <w:color w:val="000000"/>
                <w:sz w:val="20"/>
                <w:szCs w:val="20"/>
              </w:rPr>
              <w:t>dim_base_station_details</w:t>
            </w:r>
          </w:p>
        </w:tc>
        <w:tc>
          <w:tcPr>
            <w:tcW w:w="1418" w:type="dxa"/>
            <w:vAlign w:val="center"/>
          </w:tcPr>
          <w:p w14:paraId="6DA16472" w14:textId="11DB3A53" w:rsidR="00DA1653" w:rsidRPr="00861DD3" w:rsidRDefault="00DA1653" w:rsidP="00DA1653">
            <w:pPr>
              <w:tabs>
                <w:tab w:val="left" w:pos="1395"/>
              </w:tabs>
              <w:rPr>
                <w:sz w:val="20"/>
                <w:szCs w:val="20"/>
              </w:rPr>
            </w:pPr>
            <w:r>
              <w:rPr>
                <w:sz w:val="20"/>
                <w:szCs w:val="20"/>
              </w:rPr>
              <w:t>Basic</w:t>
            </w:r>
          </w:p>
        </w:tc>
        <w:tc>
          <w:tcPr>
            <w:tcW w:w="1842" w:type="dxa"/>
            <w:vAlign w:val="center"/>
          </w:tcPr>
          <w:p w14:paraId="63976DBC" w14:textId="65DB6361" w:rsidR="00DA1653" w:rsidRDefault="00DA1653" w:rsidP="00DA1653">
            <w:pPr>
              <w:tabs>
                <w:tab w:val="left" w:pos="1395"/>
              </w:tabs>
              <w:rPr>
                <w:sz w:val="20"/>
                <w:szCs w:val="20"/>
              </w:rPr>
            </w:pPr>
            <w:r>
              <w:rPr>
                <w:sz w:val="20"/>
                <w:szCs w:val="20"/>
              </w:rPr>
              <w:t>-</w:t>
            </w:r>
          </w:p>
        </w:tc>
        <w:tc>
          <w:tcPr>
            <w:tcW w:w="2496" w:type="dxa"/>
            <w:vAlign w:val="center"/>
          </w:tcPr>
          <w:p w14:paraId="4359BD1B" w14:textId="535458B1" w:rsidR="00DA1653" w:rsidRPr="00861DD3" w:rsidRDefault="00DA1653" w:rsidP="00DA1653">
            <w:pPr>
              <w:tabs>
                <w:tab w:val="left" w:pos="1395"/>
              </w:tabs>
              <w:rPr>
                <w:sz w:val="20"/>
                <w:szCs w:val="20"/>
              </w:rPr>
            </w:pPr>
            <w:r>
              <w:rPr>
                <w:sz w:val="20"/>
                <w:szCs w:val="20"/>
              </w:rPr>
              <w:t>Radio site type</w:t>
            </w:r>
          </w:p>
        </w:tc>
      </w:tr>
      <w:tr w:rsidR="00DA1653" w:rsidRPr="00861DD3" w14:paraId="4D50290D" w14:textId="77777777" w:rsidTr="00555A92">
        <w:trPr>
          <w:jc w:val="center"/>
          <w:ins w:id="1736" w:author="P.Mahmoudi" w:date="2020-08-22T14:39:00Z"/>
        </w:trPr>
        <w:tc>
          <w:tcPr>
            <w:tcW w:w="1755" w:type="dxa"/>
            <w:vAlign w:val="center"/>
          </w:tcPr>
          <w:p w14:paraId="4CD3371D" w14:textId="0E7F0016" w:rsidR="00DA1653" w:rsidRDefault="00DA1653" w:rsidP="00DA1653">
            <w:pPr>
              <w:tabs>
                <w:tab w:val="left" w:pos="1395"/>
              </w:tabs>
              <w:rPr>
                <w:ins w:id="1737" w:author="P.Mahmoudi" w:date="2020-08-22T14:39:00Z"/>
                <w:sz w:val="20"/>
                <w:szCs w:val="20"/>
              </w:rPr>
            </w:pPr>
            <w:ins w:id="1738" w:author="P.Mahmoudi" w:date="2020-08-22T14:39:00Z">
              <w:r>
                <w:rPr>
                  <w:sz w:val="20"/>
                  <w:szCs w:val="20"/>
                </w:rPr>
                <w:lastRenderedPageBreak/>
                <w:t>region</w:t>
              </w:r>
            </w:ins>
          </w:p>
        </w:tc>
        <w:tc>
          <w:tcPr>
            <w:tcW w:w="1984" w:type="dxa"/>
            <w:vAlign w:val="center"/>
          </w:tcPr>
          <w:p w14:paraId="5DF623C3" w14:textId="264A4FAB" w:rsidR="00DA1653" w:rsidRPr="006D76C6" w:rsidRDefault="00DA1653" w:rsidP="00DA1653">
            <w:pPr>
              <w:tabs>
                <w:tab w:val="left" w:pos="1395"/>
              </w:tabs>
              <w:rPr>
                <w:ins w:id="1739" w:author="P.Mahmoudi" w:date="2020-08-22T14:39:00Z"/>
                <w:rFonts w:ascii="Calibri" w:hAnsi="Calibri" w:cs="Calibri"/>
                <w:color w:val="000000"/>
                <w:sz w:val="20"/>
                <w:szCs w:val="20"/>
              </w:rPr>
            </w:pPr>
            <w:ins w:id="1740" w:author="P.Mahmoudi" w:date="2020-08-22T14:39:00Z">
              <w:r w:rsidRPr="006D76C6">
                <w:rPr>
                  <w:rFonts w:ascii="Calibri" w:hAnsi="Calibri" w:cs="Calibri"/>
                  <w:color w:val="000000"/>
                  <w:sz w:val="20"/>
                  <w:szCs w:val="20"/>
                </w:rPr>
                <w:t>dim_base_station_details</w:t>
              </w:r>
            </w:ins>
          </w:p>
        </w:tc>
        <w:tc>
          <w:tcPr>
            <w:tcW w:w="1418" w:type="dxa"/>
            <w:vAlign w:val="center"/>
          </w:tcPr>
          <w:p w14:paraId="46C6E627" w14:textId="0BDF26F8" w:rsidR="00DA1653" w:rsidRDefault="00DA1653" w:rsidP="00DA1653">
            <w:pPr>
              <w:tabs>
                <w:tab w:val="left" w:pos="1395"/>
              </w:tabs>
              <w:rPr>
                <w:ins w:id="1741" w:author="P.Mahmoudi" w:date="2020-08-22T14:39:00Z"/>
                <w:sz w:val="20"/>
                <w:szCs w:val="20"/>
              </w:rPr>
            </w:pPr>
            <w:ins w:id="1742" w:author="P.Mahmoudi" w:date="2020-08-22T14:39:00Z">
              <w:r>
                <w:rPr>
                  <w:sz w:val="20"/>
                  <w:szCs w:val="20"/>
                </w:rPr>
                <w:t>Basic</w:t>
              </w:r>
            </w:ins>
          </w:p>
        </w:tc>
        <w:tc>
          <w:tcPr>
            <w:tcW w:w="1842" w:type="dxa"/>
            <w:vAlign w:val="center"/>
          </w:tcPr>
          <w:p w14:paraId="577838BD" w14:textId="0AE6B563" w:rsidR="00DA1653" w:rsidRDefault="00DA1653" w:rsidP="00DA1653">
            <w:pPr>
              <w:tabs>
                <w:tab w:val="left" w:pos="1395"/>
              </w:tabs>
              <w:rPr>
                <w:ins w:id="1743" w:author="P.Mahmoudi" w:date="2020-08-22T14:39:00Z"/>
                <w:sz w:val="20"/>
                <w:szCs w:val="20"/>
              </w:rPr>
            </w:pPr>
            <w:ins w:id="1744" w:author="P.Mahmoudi" w:date="2020-08-22T14:39:00Z">
              <w:r>
                <w:rPr>
                  <w:sz w:val="20"/>
                  <w:szCs w:val="20"/>
                </w:rPr>
                <w:t>-</w:t>
              </w:r>
            </w:ins>
          </w:p>
        </w:tc>
        <w:tc>
          <w:tcPr>
            <w:tcW w:w="2496" w:type="dxa"/>
            <w:vAlign w:val="center"/>
          </w:tcPr>
          <w:p w14:paraId="3A258AF2" w14:textId="486D865D" w:rsidR="00DA1653" w:rsidRDefault="00DA1653" w:rsidP="00DA1653">
            <w:pPr>
              <w:tabs>
                <w:tab w:val="left" w:pos="1395"/>
              </w:tabs>
              <w:rPr>
                <w:ins w:id="1745" w:author="P.Mahmoudi" w:date="2020-08-22T14:39:00Z"/>
                <w:sz w:val="20"/>
                <w:szCs w:val="20"/>
              </w:rPr>
            </w:pPr>
            <w:ins w:id="1746" w:author="P.Mahmoudi" w:date="2020-08-22T14:39:00Z">
              <w:r>
                <w:rPr>
                  <w:sz w:val="20"/>
                  <w:szCs w:val="20"/>
                </w:rPr>
                <w:t>Region of the site</w:t>
              </w:r>
            </w:ins>
          </w:p>
        </w:tc>
      </w:tr>
      <w:tr w:rsidR="00DA1653" w:rsidRPr="00861DD3" w14:paraId="05653EEE" w14:textId="77777777" w:rsidTr="00555A92">
        <w:trPr>
          <w:jc w:val="center"/>
        </w:trPr>
        <w:tc>
          <w:tcPr>
            <w:tcW w:w="1755" w:type="dxa"/>
            <w:vAlign w:val="center"/>
          </w:tcPr>
          <w:p w14:paraId="249740B8" w14:textId="366474EB" w:rsidR="00DA1653" w:rsidRDefault="00DA1653" w:rsidP="00DA1653">
            <w:pPr>
              <w:tabs>
                <w:tab w:val="left" w:pos="1395"/>
              </w:tabs>
              <w:rPr>
                <w:sz w:val="20"/>
                <w:szCs w:val="20"/>
              </w:rPr>
            </w:pPr>
            <w:ins w:id="1747" w:author="P.Mahmoudi" w:date="2020-08-22T14:41:00Z">
              <w:r>
                <w:rPr>
                  <w:sz w:val="20"/>
                  <w:szCs w:val="20"/>
                </w:rPr>
                <w:t>Physical_site_status</w:t>
              </w:r>
            </w:ins>
            <w:del w:id="1748" w:author="P.Mahmoudi" w:date="2020-08-22T14:33:00Z">
              <w:r w:rsidDel="00DA1653">
                <w:rPr>
                  <w:sz w:val="20"/>
                  <w:szCs w:val="20"/>
                </w:rPr>
                <w:delText>gis_site_type</w:delText>
              </w:r>
              <w:r w:rsidRPr="008A20C5" w:rsidDel="00DA1653">
                <w:rPr>
                  <w:sz w:val="20"/>
                  <w:szCs w:val="20"/>
                </w:rPr>
                <w:delText xml:space="preserve">   </w:delText>
              </w:r>
            </w:del>
          </w:p>
        </w:tc>
        <w:tc>
          <w:tcPr>
            <w:tcW w:w="1984" w:type="dxa"/>
            <w:vAlign w:val="center"/>
          </w:tcPr>
          <w:p w14:paraId="599A8904" w14:textId="6897710B" w:rsidR="00DA1653" w:rsidRPr="00861DD3" w:rsidRDefault="00DA1653" w:rsidP="00DA1653">
            <w:pPr>
              <w:tabs>
                <w:tab w:val="left" w:pos="1395"/>
              </w:tabs>
              <w:rPr>
                <w:sz w:val="20"/>
                <w:szCs w:val="20"/>
              </w:rPr>
            </w:pPr>
            <w:ins w:id="1749" w:author="P.Mahmoudi" w:date="2020-08-22T14:41:00Z">
              <w:r w:rsidRPr="006D76C6">
                <w:rPr>
                  <w:rFonts w:ascii="Calibri" w:hAnsi="Calibri" w:cs="Calibri"/>
                  <w:color w:val="000000"/>
                  <w:sz w:val="20"/>
                  <w:szCs w:val="20"/>
                </w:rPr>
                <w:t>dim_base_station_details</w:t>
              </w:r>
            </w:ins>
            <w:del w:id="1750" w:author="P.Mahmoudi" w:date="2020-08-22T14:33:00Z">
              <w:r w:rsidRPr="006D76C6" w:rsidDel="00DA1653">
                <w:rPr>
                  <w:rFonts w:ascii="Calibri" w:hAnsi="Calibri" w:cs="Calibri"/>
                  <w:color w:val="000000"/>
                  <w:sz w:val="20"/>
                  <w:szCs w:val="20"/>
                </w:rPr>
                <w:delText>dim_base_station_details</w:delText>
              </w:r>
            </w:del>
          </w:p>
        </w:tc>
        <w:tc>
          <w:tcPr>
            <w:tcW w:w="1418" w:type="dxa"/>
            <w:vAlign w:val="center"/>
          </w:tcPr>
          <w:p w14:paraId="188744CF" w14:textId="14D8A3FE" w:rsidR="00DA1653" w:rsidRDefault="00DA1653" w:rsidP="00DA1653">
            <w:pPr>
              <w:tabs>
                <w:tab w:val="left" w:pos="1395"/>
              </w:tabs>
              <w:rPr>
                <w:sz w:val="20"/>
                <w:szCs w:val="20"/>
              </w:rPr>
            </w:pPr>
            <w:ins w:id="1751" w:author="P.Mahmoudi" w:date="2020-08-22T14:41:00Z">
              <w:r>
                <w:rPr>
                  <w:sz w:val="20"/>
                  <w:szCs w:val="20"/>
                </w:rPr>
                <w:t>Basic</w:t>
              </w:r>
            </w:ins>
            <w:del w:id="1752" w:author="P.Mahmoudi" w:date="2020-08-22T14:33:00Z">
              <w:r w:rsidDel="00DA1653">
                <w:rPr>
                  <w:sz w:val="20"/>
                  <w:szCs w:val="20"/>
                </w:rPr>
                <w:delText>Basic</w:delText>
              </w:r>
            </w:del>
          </w:p>
        </w:tc>
        <w:tc>
          <w:tcPr>
            <w:tcW w:w="1842" w:type="dxa"/>
            <w:vAlign w:val="center"/>
          </w:tcPr>
          <w:p w14:paraId="18677153" w14:textId="5617F774" w:rsidR="00DA1653" w:rsidRDefault="00DA1653" w:rsidP="00DA1653">
            <w:pPr>
              <w:tabs>
                <w:tab w:val="left" w:pos="1395"/>
              </w:tabs>
              <w:rPr>
                <w:sz w:val="20"/>
                <w:szCs w:val="20"/>
              </w:rPr>
            </w:pPr>
            <w:ins w:id="1753" w:author="P.Mahmoudi" w:date="2020-08-22T14:41:00Z">
              <w:r>
                <w:rPr>
                  <w:sz w:val="20"/>
                  <w:szCs w:val="20"/>
                </w:rPr>
                <w:t>-</w:t>
              </w:r>
            </w:ins>
          </w:p>
        </w:tc>
        <w:tc>
          <w:tcPr>
            <w:tcW w:w="2496" w:type="dxa"/>
            <w:vAlign w:val="center"/>
          </w:tcPr>
          <w:p w14:paraId="53733280" w14:textId="1AD085BC" w:rsidR="00DA1653" w:rsidRDefault="00DA1653" w:rsidP="00DA1653">
            <w:pPr>
              <w:tabs>
                <w:tab w:val="left" w:pos="1395"/>
              </w:tabs>
              <w:rPr>
                <w:sz w:val="20"/>
                <w:szCs w:val="20"/>
              </w:rPr>
            </w:pPr>
            <w:ins w:id="1754" w:author="P.Mahmoudi" w:date="2020-08-22T14:42:00Z">
              <w:r>
                <w:rPr>
                  <w:sz w:val="20"/>
                  <w:szCs w:val="20"/>
                </w:rPr>
                <w:t>S</w:t>
              </w:r>
            </w:ins>
            <w:ins w:id="1755" w:author="P.Mahmoudi" w:date="2020-08-22T14:41:00Z">
              <w:r>
                <w:rPr>
                  <w:sz w:val="20"/>
                  <w:szCs w:val="20"/>
                </w:rPr>
                <w:t>tatus of the site</w:t>
              </w:r>
            </w:ins>
            <w:del w:id="1756" w:author="P.Mahmoudi" w:date="2020-08-22T14:33:00Z">
              <w:r w:rsidDel="00DA1653">
                <w:rPr>
                  <w:sz w:val="20"/>
                  <w:szCs w:val="20"/>
                </w:rPr>
                <w:delText>Gis Site Type</w:delText>
              </w:r>
            </w:del>
          </w:p>
        </w:tc>
      </w:tr>
      <w:tr w:rsidR="00DA1653" w:rsidRPr="00861DD3" w14:paraId="5CE71D96" w14:textId="77777777" w:rsidTr="00555A92">
        <w:trPr>
          <w:jc w:val="center"/>
        </w:trPr>
        <w:tc>
          <w:tcPr>
            <w:tcW w:w="1755" w:type="dxa"/>
            <w:vAlign w:val="center"/>
          </w:tcPr>
          <w:p w14:paraId="171CF74B" w14:textId="2C3465F5" w:rsidR="00DA1653" w:rsidRPr="00861DD3" w:rsidRDefault="00DA1653" w:rsidP="00DA1653">
            <w:pPr>
              <w:tabs>
                <w:tab w:val="left" w:pos="1395"/>
              </w:tabs>
              <w:rPr>
                <w:sz w:val="20"/>
                <w:szCs w:val="20"/>
              </w:rPr>
            </w:pPr>
            <w:ins w:id="1757" w:author="P.Mahmoudi" w:date="2020-08-22T14:43:00Z">
              <w:r w:rsidRPr="00DA1653">
                <w:rPr>
                  <w:sz w:val="20"/>
                  <w:szCs w:val="20"/>
                </w:rPr>
                <w:t>2g_status</w:t>
              </w:r>
            </w:ins>
            <w:del w:id="1758" w:author="P.Mahmoudi" w:date="2020-08-22T14:43:00Z">
              <w:r w:rsidRPr="00861DD3" w:rsidDel="00DA1653">
                <w:rPr>
                  <w:sz w:val="20"/>
                  <w:szCs w:val="20"/>
                </w:rPr>
                <w:delText>arpu_amt</w:delText>
              </w:r>
            </w:del>
          </w:p>
        </w:tc>
        <w:tc>
          <w:tcPr>
            <w:tcW w:w="1984" w:type="dxa"/>
            <w:vAlign w:val="center"/>
          </w:tcPr>
          <w:p w14:paraId="4D47C1D3" w14:textId="3D281758" w:rsidR="00DA1653" w:rsidRPr="00861DD3" w:rsidRDefault="00DA1653" w:rsidP="00DA1653">
            <w:pPr>
              <w:tabs>
                <w:tab w:val="left" w:pos="1395"/>
              </w:tabs>
              <w:rPr>
                <w:sz w:val="20"/>
                <w:szCs w:val="20"/>
              </w:rPr>
            </w:pPr>
            <w:ins w:id="1759" w:author="P.Mahmoudi" w:date="2020-08-22T14:43:00Z">
              <w:r w:rsidRPr="006D76C6">
                <w:rPr>
                  <w:rFonts w:ascii="Calibri" w:hAnsi="Calibri" w:cs="Calibri"/>
                  <w:color w:val="000000"/>
                  <w:sz w:val="20"/>
                  <w:szCs w:val="20"/>
                </w:rPr>
                <w:t>dim_base_station_details</w:t>
              </w:r>
            </w:ins>
            <w:del w:id="1760" w:author="P.Mahmoudi" w:date="2020-08-22T14:43:00Z">
              <w:r w:rsidRPr="00861DD3" w:rsidDel="00DA1653">
                <w:rPr>
                  <w:sz w:val="20"/>
                  <w:szCs w:val="20"/>
                </w:rPr>
                <w:delText>edl_fct_subs_cvs_snapm_ir</w:delText>
              </w:r>
            </w:del>
          </w:p>
        </w:tc>
        <w:tc>
          <w:tcPr>
            <w:tcW w:w="1418" w:type="dxa"/>
            <w:vAlign w:val="center"/>
          </w:tcPr>
          <w:p w14:paraId="54E3A3BA" w14:textId="77777777" w:rsidR="00DA1653" w:rsidRPr="00861DD3" w:rsidRDefault="00DA1653" w:rsidP="00DA1653">
            <w:pPr>
              <w:tabs>
                <w:tab w:val="left" w:pos="1395"/>
              </w:tabs>
              <w:rPr>
                <w:sz w:val="20"/>
                <w:szCs w:val="20"/>
              </w:rPr>
            </w:pPr>
            <w:r w:rsidRPr="00861DD3">
              <w:rPr>
                <w:sz w:val="20"/>
                <w:szCs w:val="20"/>
              </w:rPr>
              <w:t>Basic</w:t>
            </w:r>
          </w:p>
        </w:tc>
        <w:tc>
          <w:tcPr>
            <w:tcW w:w="1842" w:type="dxa"/>
            <w:vAlign w:val="center"/>
          </w:tcPr>
          <w:p w14:paraId="3C0CFBE0" w14:textId="075F5778" w:rsidR="00DA1653" w:rsidRPr="00861DD3" w:rsidRDefault="00DA1653" w:rsidP="00DA1653">
            <w:pPr>
              <w:tabs>
                <w:tab w:val="left" w:pos="1395"/>
              </w:tabs>
              <w:rPr>
                <w:sz w:val="20"/>
                <w:szCs w:val="20"/>
              </w:rPr>
            </w:pPr>
            <w:r>
              <w:rPr>
                <w:sz w:val="20"/>
                <w:szCs w:val="20"/>
              </w:rPr>
              <w:t>-</w:t>
            </w:r>
          </w:p>
        </w:tc>
        <w:tc>
          <w:tcPr>
            <w:tcW w:w="2496" w:type="dxa"/>
            <w:vAlign w:val="center"/>
          </w:tcPr>
          <w:p w14:paraId="59278A07" w14:textId="1C4BDA44" w:rsidR="00DA1653" w:rsidRPr="00861DD3" w:rsidRDefault="00DA1653" w:rsidP="00DA1653">
            <w:pPr>
              <w:tabs>
                <w:tab w:val="left" w:pos="1395"/>
              </w:tabs>
              <w:rPr>
                <w:sz w:val="20"/>
                <w:szCs w:val="20"/>
              </w:rPr>
            </w:pPr>
            <w:del w:id="1761" w:author="P.Mahmoudi" w:date="2020-08-22T14:43:00Z">
              <w:r w:rsidRPr="00861DD3" w:rsidDel="00DA1653">
                <w:rPr>
                  <w:sz w:val="20"/>
                  <w:szCs w:val="20"/>
                </w:rPr>
                <w:delText>ARPU amount</w:delText>
              </w:r>
            </w:del>
            <w:ins w:id="1762" w:author="P.Mahmoudi" w:date="2020-08-22T14:43:00Z">
              <w:r>
                <w:rPr>
                  <w:sz w:val="20"/>
                  <w:szCs w:val="20"/>
                </w:rPr>
                <w:t>2G status of the site</w:t>
              </w:r>
            </w:ins>
          </w:p>
        </w:tc>
      </w:tr>
      <w:tr w:rsidR="00440B3B" w:rsidRPr="00861DD3" w14:paraId="3CDEE0D6" w14:textId="77777777" w:rsidTr="00555A92">
        <w:trPr>
          <w:jc w:val="center"/>
          <w:ins w:id="1763" w:author="P.Mahmoudi" w:date="2020-08-22T14:44:00Z"/>
        </w:trPr>
        <w:tc>
          <w:tcPr>
            <w:tcW w:w="1755" w:type="dxa"/>
            <w:vAlign w:val="center"/>
          </w:tcPr>
          <w:p w14:paraId="163FC714" w14:textId="0A30851D" w:rsidR="00440B3B" w:rsidRPr="00DA1653" w:rsidRDefault="00440B3B" w:rsidP="00440B3B">
            <w:pPr>
              <w:tabs>
                <w:tab w:val="left" w:pos="1395"/>
              </w:tabs>
              <w:rPr>
                <w:ins w:id="1764" w:author="P.Mahmoudi" w:date="2020-08-22T14:44:00Z"/>
                <w:sz w:val="20"/>
                <w:szCs w:val="20"/>
              </w:rPr>
            </w:pPr>
            <w:ins w:id="1765" w:author="P.Mahmoudi" w:date="2020-08-22T14:44:00Z">
              <w:r w:rsidRPr="00DA1653">
                <w:rPr>
                  <w:sz w:val="20"/>
                  <w:szCs w:val="20"/>
                </w:rPr>
                <w:t>3g_service_status</w:t>
              </w:r>
            </w:ins>
          </w:p>
        </w:tc>
        <w:tc>
          <w:tcPr>
            <w:tcW w:w="1984" w:type="dxa"/>
            <w:vAlign w:val="center"/>
          </w:tcPr>
          <w:p w14:paraId="27C50097" w14:textId="4FA2249E" w:rsidR="00440B3B" w:rsidRPr="006D76C6" w:rsidRDefault="00440B3B" w:rsidP="00440B3B">
            <w:pPr>
              <w:tabs>
                <w:tab w:val="left" w:pos="1395"/>
              </w:tabs>
              <w:rPr>
                <w:ins w:id="1766" w:author="P.Mahmoudi" w:date="2020-08-22T14:44:00Z"/>
                <w:rFonts w:ascii="Calibri" w:hAnsi="Calibri" w:cs="Calibri"/>
                <w:color w:val="000000"/>
                <w:sz w:val="20"/>
                <w:szCs w:val="20"/>
              </w:rPr>
            </w:pPr>
            <w:ins w:id="1767" w:author="P.Mahmoudi" w:date="2020-08-22T14:44:00Z">
              <w:r w:rsidRPr="006D76C6">
                <w:rPr>
                  <w:rFonts w:ascii="Calibri" w:hAnsi="Calibri" w:cs="Calibri"/>
                  <w:color w:val="000000"/>
                  <w:sz w:val="20"/>
                  <w:szCs w:val="20"/>
                </w:rPr>
                <w:t>dim_base_station_details</w:t>
              </w:r>
            </w:ins>
          </w:p>
        </w:tc>
        <w:tc>
          <w:tcPr>
            <w:tcW w:w="1418" w:type="dxa"/>
            <w:vAlign w:val="center"/>
          </w:tcPr>
          <w:p w14:paraId="4BB46EC8" w14:textId="1A63A7FA" w:rsidR="00440B3B" w:rsidRPr="00861DD3" w:rsidRDefault="00440B3B" w:rsidP="00440B3B">
            <w:pPr>
              <w:tabs>
                <w:tab w:val="left" w:pos="1395"/>
              </w:tabs>
              <w:rPr>
                <w:ins w:id="1768" w:author="P.Mahmoudi" w:date="2020-08-22T14:44:00Z"/>
                <w:sz w:val="20"/>
                <w:szCs w:val="20"/>
              </w:rPr>
            </w:pPr>
            <w:ins w:id="1769" w:author="P.Mahmoudi" w:date="2020-08-22T14:44:00Z">
              <w:r w:rsidRPr="00861DD3">
                <w:rPr>
                  <w:sz w:val="20"/>
                  <w:szCs w:val="20"/>
                </w:rPr>
                <w:t>Basic</w:t>
              </w:r>
            </w:ins>
          </w:p>
        </w:tc>
        <w:tc>
          <w:tcPr>
            <w:tcW w:w="1842" w:type="dxa"/>
            <w:vAlign w:val="center"/>
          </w:tcPr>
          <w:p w14:paraId="640AC4E6" w14:textId="7C2FEED8" w:rsidR="00440B3B" w:rsidRDefault="00440B3B" w:rsidP="00440B3B">
            <w:pPr>
              <w:tabs>
                <w:tab w:val="left" w:pos="1395"/>
              </w:tabs>
              <w:rPr>
                <w:ins w:id="1770" w:author="P.Mahmoudi" w:date="2020-08-22T14:44:00Z"/>
                <w:sz w:val="20"/>
                <w:szCs w:val="20"/>
              </w:rPr>
            </w:pPr>
            <w:ins w:id="1771" w:author="P.Mahmoudi" w:date="2020-08-22T14:44:00Z">
              <w:r>
                <w:rPr>
                  <w:sz w:val="20"/>
                  <w:szCs w:val="20"/>
                </w:rPr>
                <w:t>-</w:t>
              </w:r>
            </w:ins>
          </w:p>
        </w:tc>
        <w:tc>
          <w:tcPr>
            <w:tcW w:w="2496" w:type="dxa"/>
            <w:vAlign w:val="center"/>
          </w:tcPr>
          <w:p w14:paraId="0C308805" w14:textId="4C12DCC5" w:rsidR="00440B3B" w:rsidRPr="00861DD3" w:rsidDel="00DA1653" w:rsidRDefault="00440B3B" w:rsidP="00440B3B">
            <w:pPr>
              <w:tabs>
                <w:tab w:val="left" w:pos="1395"/>
              </w:tabs>
              <w:rPr>
                <w:ins w:id="1772" w:author="P.Mahmoudi" w:date="2020-08-22T14:44:00Z"/>
                <w:sz w:val="20"/>
                <w:szCs w:val="20"/>
              </w:rPr>
            </w:pPr>
            <w:ins w:id="1773" w:author="P.Mahmoudi" w:date="2020-08-22T14:44:00Z">
              <w:r>
                <w:rPr>
                  <w:sz w:val="20"/>
                  <w:szCs w:val="20"/>
                </w:rPr>
                <w:t>3G status of the site</w:t>
              </w:r>
            </w:ins>
          </w:p>
        </w:tc>
      </w:tr>
      <w:tr w:rsidR="00440B3B" w:rsidRPr="00861DD3" w14:paraId="78E8FD5A" w14:textId="77777777" w:rsidTr="00555A92">
        <w:trPr>
          <w:jc w:val="center"/>
          <w:ins w:id="1774" w:author="P.Mahmoudi" w:date="2020-08-22T14:44:00Z"/>
        </w:trPr>
        <w:tc>
          <w:tcPr>
            <w:tcW w:w="1755" w:type="dxa"/>
            <w:vAlign w:val="center"/>
          </w:tcPr>
          <w:p w14:paraId="01ED3B2E" w14:textId="7F469339" w:rsidR="00440B3B" w:rsidRPr="00DA1653" w:rsidRDefault="00440B3B" w:rsidP="00440B3B">
            <w:pPr>
              <w:tabs>
                <w:tab w:val="left" w:pos="1395"/>
              </w:tabs>
              <w:rPr>
                <w:ins w:id="1775" w:author="P.Mahmoudi" w:date="2020-08-22T14:44:00Z"/>
                <w:sz w:val="20"/>
                <w:szCs w:val="20"/>
              </w:rPr>
            </w:pPr>
            <w:ins w:id="1776" w:author="P.Mahmoudi" w:date="2020-08-22T14:45:00Z">
              <w:r w:rsidRPr="00440B3B">
                <w:rPr>
                  <w:sz w:val="20"/>
                  <w:szCs w:val="20"/>
                </w:rPr>
                <w:t>lte_fdd_service_status</w:t>
              </w:r>
            </w:ins>
          </w:p>
        </w:tc>
        <w:tc>
          <w:tcPr>
            <w:tcW w:w="1984" w:type="dxa"/>
            <w:vAlign w:val="center"/>
          </w:tcPr>
          <w:p w14:paraId="0504070A" w14:textId="0C2D2AE6" w:rsidR="00440B3B" w:rsidRPr="006D76C6" w:rsidRDefault="00440B3B" w:rsidP="00440B3B">
            <w:pPr>
              <w:tabs>
                <w:tab w:val="left" w:pos="1395"/>
              </w:tabs>
              <w:rPr>
                <w:ins w:id="1777" w:author="P.Mahmoudi" w:date="2020-08-22T14:44:00Z"/>
                <w:rFonts w:ascii="Calibri" w:hAnsi="Calibri" w:cs="Calibri"/>
                <w:color w:val="000000"/>
                <w:sz w:val="20"/>
                <w:szCs w:val="20"/>
              </w:rPr>
            </w:pPr>
            <w:ins w:id="1778" w:author="P.Mahmoudi" w:date="2020-08-22T14:45:00Z">
              <w:r w:rsidRPr="006D76C6">
                <w:rPr>
                  <w:rFonts w:ascii="Calibri" w:hAnsi="Calibri" w:cs="Calibri"/>
                  <w:color w:val="000000"/>
                  <w:sz w:val="20"/>
                  <w:szCs w:val="20"/>
                </w:rPr>
                <w:t>dim_base_station_details</w:t>
              </w:r>
            </w:ins>
          </w:p>
        </w:tc>
        <w:tc>
          <w:tcPr>
            <w:tcW w:w="1418" w:type="dxa"/>
            <w:vAlign w:val="center"/>
          </w:tcPr>
          <w:p w14:paraId="068ECE60" w14:textId="3BD37E57" w:rsidR="00440B3B" w:rsidRPr="00861DD3" w:rsidRDefault="00440B3B" w:rsidP="00440B3B">
            <w:pPr>
              <w:tabs>
                <w:tab w:val="left" w:pos="1395"/>
              </w:tabs>
              <w:rPr>
                <w:ins w:id="1779" w:author="P.Mahmoudi" w:date="2020-08-22T14:44:00Z"/>
                <w:sz w:val="20"/>
                <w:szCs w:val="20"/>
              </w:rPr>
            </w:pPr>
            <w:ins w:id="1780" w:author="P.Mahmoudi" w:date="2020-08-22T14:45:00Z">
              <w:r w:rsidRPr="00861DD3">
                <w:rPr>
                  <w:sz w:val="20"/>
                  <w:szCs w:val="20"/>
                </w:rPr>
                <w:t>Basic</w:t>
              </w:r>
            </w:ins>
          </w:p>
        </w:tc>
        <w:tc>
          <w:tcPr>
            <w:tcW w:w="1842" w:type="dxa"/>
            <w:vAlign w:val="center"/>
          </w:tcPr>
          <w:p w14:paraId="2F8FE4C6" w14:textId="3BA29FB4" w:rsidR="00440B3B" w:rsidRDefault="00440B3B" w:rsidP="00440B3B">
            <w:pPr>
              <w:tabs>
                <w:tab w:val="left" w:pos="1395"/>
              </w:tabs>
              <w:rPr>
                <w:ins w:id="1781" w:author="P.Mahmoudi" w:date="2020-08-22T14:44:00Z"/>
                <w:sz w:val="20"/>
                <w:szCs w:val="20"/>
              </w:rPr>
            </w:pPr>
            <w:ins w:id="1782" w:author="P.Mahmoudi" w:date="2020-08-22T14:45:00Z">
              <w:r>
                <w:rPr>
                  <w:sz w:val="20"/>
                  <w:szCs w:val="20"/>
                </w:rPr>
                <w:t>-</w:t>
              </w:r>
            </w:ins>
          </w:p>
        </w:tc>
        <w:tc>
          <w:tcPr>
            <w:tcW w:w="2496" w:type="dxa"/>
            <w:vAlign w:val="center"/>
          </w:tcPr>
          <w:p w14:paraId="3E485B72" w14:textId="06F88A03" w:rsidR="00440B3B" w:rsidRDefault="00440B3B" w:rsidP="00440B3B">
            <w:pPr>
              <w:tabs>
                <w:tab w:val="left" w:pos="1395"/>
              </w:tabs>
              <w:rPr>
                <w:ins w:id="1783" w:author="P.Mahmoudi" w:date="2020-08-22T14:44:00Z"/>
                <w:sz w:val="20"/>
                <w:szCs w:val="20"/>
              </w:rPr>
            </w:pPr>
            <w:ins w:id="1784" w:author="P.Mahmoudi" w:date="2020-08-22T14:45:00Z">
              <w:r>
                <w:rPr>
                  <w:sz w:val="20"/>
                  <w:szCs w:val="20"/>
                </w:rPr>
                <w:t>LTE/FDD status of the site</w:t>
              </w:r>
            </w:ins>
          </w:p>
        </w:tc>
      </w:tr>
      <w:tr w:rsidR="00440B3B" w:rsidRPr="00861DD3" w14:paraId="03C8F168" w14:textId="77777777" w:rsidTr="00555A92">
        <w:trPr>
          <w:jc w:val="center"/>
          <w:ins w:id="1785" w:author="P.Mahmoudi" w:date="2020-08-22T14:45:00Z"/>
        </w:trPr>
        <w:tc>
          <w:tcPr>
            <w:tcW w:w="1755" w:type="dxa"/>
            <w:vAlign w:val="center"/>
          </w:tcPr>
          <w:p w14:paraId="4B463960" w14:textId="2205CAB2" w:rsidR="00440B3B" w:rsidRPr="00440B3B" w:rsidRDefault="00440B3B" w:rsidP="00440B3B">
            <w:pPr>
              <w:tabs>
                <w:tab w:val="left" w:pos="1395"/>
              </w:tabs>
              <w:rPr>
                <w:ins w:id="1786" w:author="P.Mahmoudi" w:date="2020-08-22T14:45:00Z"/>
                <w:sz w:val="20"/>
                <w:szCs w:val="20"/>
              </w:rPr>
            </w:pPr>
            <w:ins w:id="1787" w:author="P.Mahmoudi" w:date="2020-08-22T14:45:00Z">
              <w:r w:rsidRPr="00440B3B">
                <w:rPr>
                  <w:sz w:val="20"/>
                  <w:szCs w:val="20"/>
                </w:rPr>
                <w:t>bts_type_current</w:t>
              </w:r>
            </w:ins>
          </w:p>
        </w:tc>
        <w:tc>
          <w:tcPr>
            <w:tcW w:w="1984" w:type="dxa"/>
            <w:vAlign w:val="center"/>
          </w:tcPr>
          <w:p w14:paraId="6013EF64" w14:textId="7EFD15C2" w:rsidR="00440B3B" w:rsidRPr="006D76C6" w:rsidRDefault="00440B3B" w:rsidP="00440B3B">
            <w:pPr>
              <w:tabs>
                <w:tab w:val="left" w:pos="1395"/>
              </w:tabs>
              <w:rPr>
                <w:ins w:id="1788" w:author="P.Mahmoudi" w:date="2020-08-22T14:45:00Z"/>
                <w:rFonts w:ascii="Calibri" w:hAnsi="Calibri" w:cs="Calibri"/>
                <w:color w:val="000000"/>
                <w:sz w:val="20"/>
                <w:szCs w:val="20"/>
              </w:rPr>
            </w:pPr>
            <w:ins w:id="1789" w:author="P.Mahmoudi" w:date="2020-08-22T14:45:00Z">
              <w:r w:rsidRPr="006D76C6">
                <w:rPr>
                  <w:rFonts w:ascii="Calibri" w:hAnsi="Calibri" w:cs="Calibri"/>
                  <w:color w:val="000000"/>
                  <w:sz w:val="20"/>
                  <w:szCs w:val="20"/>
                </w:rPr>
                <w:t>dim_base_station_details</w:t>
              </w:r>
            </w:ins>
          </w:p>
        </w:tc>
        <w:tc>
          <w:tcPr>
            <w:tcW w:w="1418" w:type="dxa"/>
            <w:vAlign w:val="center"/>
          </w:tcPr>
          <w:p w14:paraId="77D3AF29" w14:textId="4E38ABE3" w:rsidR="00440B3B" w:rsidRPr="00861DD3" w:rsidRDefault="00440B3B" w:rsidP="00440B3B">
            <w:pPr>
              <w:tabs>
                <w:tab w:val="left" w:pos="1395"/>
              </w:tabs>
              <w:rPr>
                <w:ins w:id="1790" w:author="P.Mahmoudi" w:date="2020-08-22T14:45:00Z"/>
                <w:sz w:val="20"/>
                <w:szCs w:val="20"/>
              </w:rPr>
            </w:pPr>
            <w:ins w:id="1791" w:author="P.Mahmoudi" w:date="2020-08-22T14:45:00Z">
              <w:r w:rsidRPr="00861DD3">
                <w:rPr>
                  <w:sz w:val="20"/>
                  <w:szCs w:val="20"/>
                </w:rPr>
                <w:t>Basic</w:t>
              </w:r>
            </w:ins>
          </w:p>
        </w:tc>
        <w:tc>
          <w:tcPr>
            <w:tcW w:w="1842" w:type="dxa"/>
            <w:vAlign w:val="center"/>
          </w:tcPr>
          <w:p w14:paraId="0EF39DF3" w14:textId="6F26F968" w:rsidR="00440B3B" w:rsidRDefault="00440B3B" w:rsidP="00440B3B">
            <w:pPr>
              <w:tabs>
                <w:tab w:val="left" w:pos="1395"/>
              </w:tabs>
              <w:rPr>
                <w:ins w:id="1792" w:author="P.Mahmoudi" w:date="2020-08-22T14:45:00Z"/>
                <w:sz w:val="20"/>
                <w:szCs w:val="20"/>
              </w:rPr>
            </w:pPr>
            <w:ins w:id="1793" w:author="P.Mahmoudi" w:date="2020-08-22T14:45:00Z">
              <w:r>
                <w:rPr>
                  <w:sz w:val="20"/>
                  <w:szCs w:val="20"/>
                </w:rPr>
                <w:t>-</w:t>
              </w:r>
            </w:ins>
          </w:p>
        </w:tc>
        <w:tc>
          <w:tcPr>
            <w:tcW w:w="2496" w:type="dxa"/>
            <w:vAlign w:val="center"/>
          </w:tcPr>
          <w:p w14:paraId="32FF360A" w14:textId="577E08FF" w:rsidR="00440B3B" w:rsidRDefault="00440B3B" w:rsidP="00440B3B">
            <w:pPr>
              <w:tabs>
                <w:tab w:val="left" w:pos="1395"/>
              </w:tabs>
              <w:rPr>
                <w:ins w:id="1794" w:author="P.Mahmoudi" w:date="2020-08-22T14:45:00Z"/>
                <w:sz w:val="20"/>
                <w:szCs w:val="20"/>
              </w:rPr>
            </w:pPr>
          </w:p>
        </w:tc>
      </w:tr>
      <w:tr w:rsidR="00440B3B" w:rsidRPr="00861DD3" w14:paraId="3C7C9FAF" w14:textId="77777777" w:rsidTr="00555A92">
        <w:trPr>
          <w:jc w:val="center"/>
          <w:ins w:id="1795" w:author="P.Mahmoudi" w:date="2020-08-22T14:47:00Z"/>
        </w:trPr>
        <w:tc>
          <w:tcPr>
            <w:tcW w:w="1755" w:type="dxa"/>
            <w:vAlign w:val="center"/>
          </w:tcPr>
          <w:p w14:paraId="3FCAF0EF" w14:textId="2B28C612" w:rsidR="00440B3B" w:rsidRPr="00440B3B" w:rsidRDefault="00440B3B" w:rsidP="00440B3B">
            <w:pPr>
              <w:tabs>
                <w:tab w:val="left" w:pos="1395"/>
              </w:tabs>
              <w:rPr>
                <w:ins w:id="1796" w:author="P.Mahmoudi" w:date="2020-08-22T14:47:00Z"/>
                <w:sz w:val="20"/>
                <w:szCs w:val="20"/>
              </w:rPr>
            </w:pPr>
            <w:ins w:id="1797" w:author="P.Mahmoudi" w:date="2020-08-22T14:47:00Z">
              <w:r w:rsidRPr="00440B3B">
                <w:rPr>
                  <w:sz w:val="20"/>
                  <w:szCs w:val="20"/>
                </w:rPr>
                <w:t>support_height</w:t>
              </w:r>
            </w:ins>
          </w:p>
        </w:tc>
        <w:tc>
          <w:tcPr>
            <w:tcW w:w="1984" w:type="dxa"/>
            <w:vAlign w:val="center"/>
          </w:tcPr>
          <w:p w14:paraId="6789E646" w14:textId="2B004D3A" w:rsidR="00440B3B" w:rsidRPr="006D76C6" w:rsidRDefault="00440B3B" w:rsidP="00440B3B">
            <w:pPr>
              <w:tabs>
                <w:tab w:val="left" w:pos="1395"/>
              </w:tabs>
              <w:rPr>
                <w:ins w:id="1798" w:author="P.Mahmoudi" w:date="2020-08-22T14:47:00Z"/>
                <w:rFonts w:ascii="Calibri" w:hAnsi="Calibri" w:cs="Calibri"/>
                <w:color w:val="000000"/>
                <w:sz w:val="20"/>
                <w:szCs w:val="20"/>
              </w:rPr>
            </w:pPr>
            <w:ins w:id="1799" w:author="P.Mahmoudi" w:date="2020-08-22T14:48:00Z">
              <w:r w:rsidRPr="006D76C6">
                <w:rPr>
                  <w:rFonts w:ascii="Calibri" w:hAnsi="Calibri" w:cs="Calibri"/>
                  <w:color w:val="000000"/>
                  <w:sz w:val="20"/>
                  <w:szCs w:val="20"/>
                </w:rPr>
                <w:t>dim_base_station_details</w:t>
              </w:r>
            </w:ins>
          </w:p>
        </w:tc>
        <w:tc>
          <w:tcPr>
            <w:tcW w:w="1418" w:type="dxa"/>
            <w:vAlign w:val="center"/>
          </w:tcPr>
          <w:p w14:paraId="30540963" w14:textId="459F6590" w:rsidR="00440B3B" w:rsidRPr="00861DD3" w:rsidRDefault="00440B3B" w:rsidP="00440B3B">
            <w:pPr>
              <w:tabs>
                <w:tab w:val="left" w:pos="1395"/>
              </w:tabs>
              <w:rPr>
                <w:ins w:id="1800" w:author="P.Mahmoudi" w:date="2020-08-22T14:47:00Z"/>
                <w:sz w:val="20"/>
                <w:szCs w:val="20"/>
              </w:rPr>
            </w:pPr>
            <w:ins w:id="1801" w:author="P.Mahmoudi" w:date="2020-08-22T14:48:00Z">
              <w:r w:rsidRPr="00861DD3">
                <w:rPr>
                  <w:sz w:val="20"/>
                  <w:szCs w:val="20"/>
                </w:rPr>
                <w:t>Basic</w:t>
              </w:r>
            </w:ins>
          </w:p>
        </w:tc>
        <w:tc>
          <w:tcPr>
            <w:tcW w:w="1842" w:type="dxa"/>
            <w:vAlign w:val="center"/>
          </w:tcPr>
          <w:p w14:paraId="22F8DB68" w14:textId="0F0827B2" w:rsidR="00440B3B" w:rsidRDefault="00440B3B" w:rsidP="00440B3B">
            <w:pPr>
              <w:tabs>
                <w:tab w:val="left" w:pos="1395"/>
              </w:tabs>
              <w:rPr>
                <w:ins w:id="1802" w:author="P.Mahmoudi" w:date="2020-08-22T14:47:00Z"/>
                <w:sz w:val="20"/>
                <w:szCs w:val="20"/>
              </w:rPr>
            </w:pPr>
            <w:ins w:id="1803" w:author="P.Mahmoudi" w:date="2020-08-22T14:48:00Z">
              <w:r>
                <w:rPr>
                  <w:sz w:val="20"/>
                  <w:szCs w:val="20"/>
                </w:rPr>
                <w:t>-</w:t>
              </w:r>
            </w:ins>
          </w:p>
        </w:tc>
        <w:tc>
          <w:tcPr>
            <w:tcW w:w="2496" w:type="dxa"/>
            <w:vAlign w:val="center"/>
          </w:tcPr>
          <w:p w14:paraId="4005E059" w14:textId="33EFF715" w:rsidR="00440B3B" w:rsidRDefault="00440B3B" w:rsidP="00440B3B">
            <w:pPr>
              <w:tabs>
                <w:tab w:val="left" w:pos="1395"/>
              </w:tabs>
              <w:rPr>
                <w:ins w:id="1804" w:author="P.Mahmoudi" w:date="2020-08-22T14:47:00Z"/>
                <w:sz w:val="20"/>
                <w:szCs w:val="20"/>
              </w:rPr>
            </w:pPr>
            <w:ins w:id="1805" w:author="P.Mahmoudi" w:date="2020-08-22T14:48:00Z">
              <w:r>
                <w:rPr>
                  <w:sz w:val="20"/>
                  <w:szCs w:val="20"/>
                </w:rPr>
                <w:t>Site’s height support</w:t>
              </w:r>
            </w:ins>
          </w:p>
        </w:tc>
      </w:tr>
      <w:tr w:rsidR="00440B3B" w:rsidRPr="00861DD3" w14:paraId="0AD384A8" w14:textId="77777777" w:rsidTr="00555A92">
        <w:trPr>
          <w:jc w:val="center"/>
          <w:ins w:id="1806" w:author="P.Mahmoudi" w:date="2020-08-22T14:48:00Z"/>
        </w:trPr>
        <w:tc>
          <w:tcPr>
            <w:tcW w:w="1755" w:type="dxa"/>
            <w:vAlign w:val="center"/>
          </w:tcPr>
          <w:p w14:paraId="19019821" w14:textId="1DF7A4B4" w:rsidR="00440B3B" w:rsidRPr="00440B3B" w:rsidRDefault="00440B3B" w:rsidP="00440B3B">
            <w:pPr>
              <w:tabs>
                <w:tab w:val="left" w:pos="1395"/>
              </w:tabs>
              <w:rPr>
                <w:ins w:id="1807" w:author="P.Mahmoudi" w:date="2020-08-22T14:48:00Z"/>
                <w:sz w:val="20"/>
                <w:szCs w:val="20"/>
              </w:rPr>
            </w:pPr>
            <w:ins w:id="1808" w:author="P.Mahmoudi" w:date="2020-08-22T14:49:00Z">
              <w:r w:rsidRPr="00440B3B">
                <w:rPr>
                  <w:sz w:val="20"/>
                  <w:szCs w:val="20"/>
                </w:rPr>
                <w:t>support_type</w:t>
              </w:r>
            </w:ins>
          </w:p>
        </w:tc>
        <w:tc>
          <w:tcPr>
            <w:tcW w:w="1984" w:type="dxa"/>
            <w:vAlign w:val="center"/>
          </w:tcPr>
          <w:p w14:paraId="6D35E661" w14:textId="4DEDAEAD" w:rsidR="00440B3B" w:rsidRPr="006D76C6" w:rsidRDefault="00440B3B" w:rsidP="00440B3B">
            <w:pPr>
              <w:tabs>
                <w:tab w:val="left" w:pos="1395"/>
              </w:tabs>
              <w:rPr>
                <w:ins w:id="1809" w:author="P.Mahmoudi" w:date="2020-08-22T14:48:00Z"/>
                <w:rFonts w:ascii="Calibri" w:hAnsi="Calibri" w:cs="Calibri"/>
                <w:color w:val="000000"/>
                <w:sz w:val="20"/>
                <w:szCs w:val="20"/>
              </w:rPr>
            </w:pPr>
            <w:ins w:id="1810" w:author="P.Mahmoudi" w:date="2020-08-22T14:49:00Z">
              <w:r w:rsidRPr="006D76C6">
                <w:rPr>
                  <w:rFonts w:ascii="Calibri" w:hAnsi="Calibri" w:cs="Calibri"/>
                  <w:color w:val="000000"/>
                  <w:sz w:val="20"/>
                  <w:szCs w:val="20"/>
                </w:rPr>
                <w:t>dim_base_station_details</w:t>
              </w:r>
            </w:ins>
          </w:p>
        </w:tc>
        <w:tc>
          <w:tcPr>
            <w:tcW w:w="1418" w:type="dxa"/>
            <w:vAlign w:val="center"/>
          </w:tcPr>
          <w:p w14:paraId="47D40083" w14:textId="32530AA0" w:rsidR="00440B3B" w:rsidRPr="00861DD3" w:rsidRDefault="00440B3B" w:rsidP="00440B3B">
            <w:pPr>
              <w:tabs>
                <w:tab w:val="left" w:pos="1395"/>
              </w:tabs>
              <w:rPr>
                <w:ins w:id="1811" w:author="P.Mahmoudi" w:date="2020-08-22T14:48:00Z"/>
                <w:sz w:val="20"/>
                <w:szCs w:val="20"/>
              </w:rPr>
            </w:pPr>
            <w:ins w:id="1812" w:author="P.Mahmoudi" w:date="2020-08-22T14:49:00Z">
              <w:r w:rsidRPr="00861DD3">
                <w:rPr>
                  <w:sz w:val="20"/>
                  <w:szCs w:val="20"/>
                </w:rPr>
                <w:t>Basic</w:t>
              </w:r>
            </w:ins>
          </w:p>
        </w:tc>
        <w:tc>
          <w:tcPr>
            <w:tcW w:w="1842" w:type="dxa"/>
            <w:vAlign w:val="center"/>
          </w:tcPr>
          <w:p w14:paraId="2B24835F" w14:textId="36CB658E" w:rsidR="00440B3B" w:rsidRDefault="00440B3B" w:rsidP="00440B3B">
            <w:pPr>
              <w:tabs>
                <w:tab w:val="left" w:pos="1395"/>
              </w:tabs>
              <w:rPr>
                <w:ins w:id="1813" w:author="P.Mahmoudi" w:date="2020-08-22T14:48:00Z"/>
                <w:sz w:val="20"/>
                <w:szCs w:val="20"/>
              </w:rPr>
            </w:pPr>
            <w:ins w:id="1814" w:author="P.Mahmoudi" w:date="2020-08-22T14:49:00Z">
              <w:r>
                <w:rPr>
                  <w:sz w:val="20"/>
                  <w:szCs w:val="20"/>
                </w:rPr>
                <w:t>-</w:t>
              </w:r>
            </w:ins>
          </w:p>
        </w:tc>
        <w:tc>
          <w:tcPr>
            <w:tcW w:w="2496" w:type="dxa"/>
            <w:vAlign w:val="center"/>
          </w:tcPr>
          <w:p w14:paraId="32D0AEED" w14:textId="48939228" w:rsidR="00440B3B" w:rsidRDefault="00440B3B">
            <w:pPr>
              <w:tabs>
                <w:tab w:val="left" w:pos="1395"/>
              </w:tabs>
              <w:rPr>
                <w:ins w:id="1815" w:author="P.Mahmoudi" w:date="2020-08-22T14:48:00Z"/>
                <w:sz w:val="20"/>
                <w:szCs w:val="20"/>
              </w:rPr>
            </w:pPr>
            <w:ins w:id="1816" w:author="P.Mahmoudi" w:date="2020-08-22T14:49:00Z">
              <w:r>
                <w:rPr>
                  <w:sz w:val="20"/>
                  <w:szCs w:val="20"/>
                </w:rPr>
                <w:t>Site’s support type</w:t>
              </w:r>
            </w:ins>
          </w:p>
        </w:tc>
      </w:tr>
      <w:tr w:rsidR="00440B3B" w:rsidRPr="00861DD3" w14:paraId="5652A559" w14:textId="77777777" w:rsidTr="00555A92">
        <w:trPr>
          <w:jc w:val="center"/>
          <w:ins w:id="1817" w:author="P.Mahmoudi" w:date="2020-08-22T14:49:00Z"/>
        </w:trPr>
        <w:tc>
          <w:tcPr>
            <w:tcW w:w="1755" w:type="dxa"/>
            <w:vAlign w:val="center"/>
          </w:tcPr>
          <w:p w14:paraId="770F7249" w14:textId="3896597F" w:rsidR="00440B3B" w:rsidRPr="00440B3B" w:rsidRDefault="00440B3B" w:rsidP="00440B3B">
            <w:pPr>
              <w:tabs>
                <w:tab w:val="left" w:pos="1395"/>
              </w:tabs>
              <w:rPr>
                <w:ins w:id="1818" w:author="P.Mahmoudi" w:date="2020-08-22T14:49:00Z"/>
                <w:sz w:val="20"/>
                <w:szCs w:val="20"/>
              </w:rPr>
            </w:pPr>
            <w:ins w:id="1819" w:author="P.Mahmoudi" w:date="2020-08-22T14:49:00Z">
              <w:r w:rsidRPr="00440B3B">
                <w:rPr>
                  <w:sz w:val="20"/>
                  <w:szCs w:val="20"/>
                </w:rPr>
                <w:t>physical_on_air_date</w:t>
              </w:r>
            </w:ins>
          </w:p>
        </w:tc>
        <w:tc>
          <w:tcPr>
            <w:tcW w:w="1984" w:type="dxa"/>
            <w:vAlign w:val="center"/>
          </w:tcPr>
          <w:p w14:paraId="26A05255" w14:textId="4A9C4DE5" w:rsidR="00440B3B" w:rsidRPr="006D76C6" w:rsidRDefault="00440B3B" w:rsidP="00440B3B">
            <w:pPr>
              <w:tabs>
                <w:tab w:val="left" w:pos="1395"/>
              </w:tabs>
              <w:rPr>
                <w:ins w:id="1820" w:author="P.Mahmoudi" w:date="2020-08-22T14:49:00Z"/>
                <w:rFonts w:ascii="Calibri" w:hAnsi="Calibri" w:cs="Calibri"/>
                <w:color w:val="000000"/>
                <w:sz w:val="20"/>
                <w:szCs w:val="20"/>
              </w:rPr>
            </w:pPr>
            <w:ins w:id="1821" w:author="P.Mahmoudi" w:date="2020-08-22T14:49:00Z">
              <w:r w:rsidRPr="006D76C6">
                <w:rPr>
                  <w:rFonts w:ascii="Calibri" w:hAnsi="Calibri" w:cs="Calibri"/>
                  <w:color w:val="000000"/>
                  <w:sz w:val="20"/>
                  <w:szCs w:val="20"/>
                </w:rPr>
                <w:t>dim_base_station_details</w:t>
              </w:r>
            </w:ins>
          </w:p>
        </w:tc>
        <w:tc>
          <w:tcPr>
            <w:tcW w:w="1418" w:type="dxa"/>
            <w:vAlign w:val="center"/>
          </w:tcPr>
          <w:p w14:paraId="6F834B70" w14:textId="69652DD8" w:rsidR="00440B3B" w:rsidRPr="00861DD3" w:rsidRDefault="00440B3B" w:rsidP="00440B3B">
            <w:pPr>
              <w:tabs>
                <w:tab w:val="left" w:pos="1395"/>
              </w:tabs>
              <w:rPr>
                <w:ins w:id="1822" w:author="P.Mahmoudi" w:date="2020-08-22T14:49:00Z"/>
                <w:sz w:val="20"/>
                <w:szCs w:val="20"/>
              </w:rPr>
            </w:pPr>
            <w:ins w:id="1823" w:author="P.Mahmoudi" w:date="2020-08-22T14:49:00Z">
              <w:r w:rsidRPr="00861DD3">
                <w:rPr>
                  <w:sz w:val="20"/>
                  <w:szCs w:val="20"/>
                </w:rPr>
                <w:t>Basic</w:t>
              </w:r>
            </w:ins>
          </w:p>
        </w:tc>
        <w:tc>
          <w:tcPr>
            <w:tcW w:w="1842" w:type="dxa"/>
            <w:vAlign w:val="center"/>
          </w:tcPr>
          <w:p w14:paraId="1AF1E93F" w14:textId="699CA7A2" w:rsidR="00440B3B" w:rsidRDefault="00440B3B" w:rsidP="00440B3B">
            <w:pPr>
              <w:tabs>
                <w:tab w:val="left" w:pos="1395"/>
              </w:tabs>
              <w:rPr>
                <w:ins w:id="1824" w:author="P.Mahmoudi" w:date="2020-08-22T14:49:00Z"/>
                <w:sz w:val="20"/>
                <w:szCs w:val="20"/>
              </w:rPr>
            </w:pPr>
            <w:ins w:id="1825" w:author="P.Mahmoudi" w:date="2020-08-22T14:49:00Z">
              <w:r>
                <w:rPr>
                  <w:sz w:val="20"/>
                  <w:szCs w:val="20"/>
                </w:rPr>
                <w:t>-</w:t>
              </w:r>
            </w:ins>
          </w:p>
        </w:tc>
        <w:tc>
          <w:tcPr>
            <w:tcW w:w="2496" w:type="dxa"/>
            <w:vAlign w:val="center"/>
          </w:tcPr>
          <w:p w14:paraId="4D8DDC8B" w14:textId="4FAAE188" w:rsidR="00440B3B" w:rsidRDefault="00440B3B">
            <w:pPr>
              <w:tabs>
                <w:tab w:val="left" w:pos="1395"/>
              </w:tabs>
              <w:rPr>
                <w:ins w:id="1826" w:author="P.Mahmoudi" w:date="2020-08-22T14:49:00Z"/>
                <w:sz w:val="20"/>
                <w:szCs w:val="20"/>
              </w:rPr>
            </w:pPr>
            <w:ins w:id="1827" w:author="P.Mahmoudi" w:date="2020-08-22T14:49:00Z">
              <w:r>
                <w:rPr>
                  <w:sz w:val="20"/>
                  <w:szCs w:val="20"/>
                </w:rPr>
                <w:t>Site’s on air date</w:t>
              </w:r>
            </w:ins>
          </w:p>
        </w:tc>
      </w:tr>
      <w:tr w:rsidR="00440B3B" w:rsidRPr="00861DD3" w:rsidDel="00440B3B" w14:paraId="66534F6A" w14:textId="21A9C6D2" w:rsidTr="00555A92">
        <w:trPr>
          <w:jc w:val="center"/>
          <w:del w:id="1828" w:author="P.Mahmoudi" w:date="2020-08-22T14:50:00Z"/>
        </w:trPr>
        <w:tc>
          <w:tcPr>
            <w:tcW w:w="1755" w:type="dxa"/>
            <w:vAlign w:val="center"/>
          </w:tcPr>
          <w:p w14:paraId="2966E4AD" w14:textId="5A0FA942" w:rsidR="00440B3B" w:rsidRPr="00861DD3" w:rsidDel="00440B3B" w:rsidRDefault="00440B3B" w:rsidP="00440B3B">
            <w:pPr>
              <w:tabs>
                <w:tab w:val="left" w:pos="1395"/>
              </w:tabs>
              <w:rPr>
                <w:del w:id="1829" w:author="P.Mahmoudi" w:date="2020-08-22T14:50:00Z"/>
                <w:sz w:val="20"/>
                <w:szCs w:val="20"/>
              </w:rPr>
            </w:pPr>
            <w:del w:id="1830" w:author="P.Mahmoudi" w:date="2020-08-22T14:50:00Z">
              <w:r w:rsidRPr="00861DD3" w:rsidDel="00440B3B">
                <w:rPr>
                  <w:sz w:val="20"/>
                  <w:szCs w:val="20"/>
                </w:rPr>
                <w:delText>handset_type</w:delText>
              </w:r>
            </w:del>
          </w:p>
        </w:tc>
        <w:tc>
          <w:tcPr>
            <w:tcW w:w="1984" w:type="dxa"/>
            <w:vAlign w:val="center"/>
          </w:tcPr>
          <w:p w14:paraId="6B5F8AE0" w14:textId="25DD3DB8" w:rsidR="00440B3B" w:rsidRPr="00861DD3" w:rsidDel="00440B3B" w:rsidRDefault="00440B3B" w:rsidP="00440B3B">
            <w:pPr>
              <w:tabs>
                <w:tab w:val="left" w:pos="1395"/>
              </w:tabs>
              <w:rPr>
                <w:del w:id="1831" w:author="P.Mahmoudi" w:date="2020-08-22T14:50:00Z"/>
                <w:sz w:val="20"/>
                <w:szCs w:val="20"/>
              </w:rPr>
            </w:pPr>
            <w:del w:id="1832" w:author="P.Mahmoudi" w:date="2020-08-22T14:50:00Z">
              <w:r w:rsidRPr="00861DD3" w:rsidDel="00440B3B">
                <w:rPr>
                  <w:sz w:val="20"/>
                  <w:szCs w:val="20"/>
                </w:rPr>
                <w:delText>edl_src_gemalto_ota_device</w:delText>
              </w:r>
            </w:del>
          </w:p>
        </w:tc>
        <w:tc>
          <w:tcPr>
            <w:tcW w:w="1418" w:type="dxa"/>
            <w:vAlign w:val="center"/>
          </w:tcPr>
          <w:p w14:paraId="4B5F9EE6" w14:textId="33957AA2" w:rsidR="00440B3B" w:rsidRPr="00861DD3" w:rsidDel="00440B3B" w:rsidRDefault="00440B3B" w:rsidP="00440B3B">
            <w:pPr>
              <w:tabs>
                <w:tab w:val="left" w:pos="1395"/>
              </w:tabs>
              <w:rPr>
                <w:del w:id="1833" w:author="P.Mahmoudi" w:date="2020-08-22T14:50:00Z"/>
                <w:sz w:val="20"/>
                <w:szCs w:val="20"/>
              </w:rPr>
            </w:pPr>
            <w:del w:id="1834" w:author="P.Mahmoudi" w:date="2020-08-22T14:50:00Z">
              <w:r w:rsidRPr="00861DD3" w:rsidDel="00440B3B">
                <w:rPr>
                  <w:sz w:val="20"/>
                  <w:szCs w:val="20"/>
                </w:rPr>
                <w:delText>Derived</w:delText>
              </w:r>
            </w:del>
          </w:p>
        </w:tc>
        <w:tc>
          <w:tcPr>
            <w:tcW w:w="1842" w:type="dxa"/>
            <w:vAlign w:val="center"/>
          </w:tcPr>
          <w:p w14:paraId="2E5FAA35" w14:textId="088E7AF0" w:rsidR="00440B3B" w:rsidRPr="00861DD3" w:rsidDel="00440B3B" w:rsidRDefault="00440B3B" w:rsidP="00440B3B">
            <w:pPr>
              <w:tabs>
                <w:tab w:val="left" w:pos="1395"/>
              </w:tabs>
              <w:rPr>
                <w:del w:id="1835" w:author="P.Mahmoudi" w:date="2020-08-22T14:50:00Z"/>
                <w:sz w:val="20"/>
                <w:szCs w:val="20"/>
              </w:rPr>
            </w:pPr>
            <w:del w:id="1836" w:author="P.Mahmoudi" w:date="2020-08-22T14:50:00Z">
              <w:r w:rsidRPr="00861DD3" w:rsidDel="00440B3B">
                <w:rPr>
                  <w:sz w:val="20"/>
                  <w:szCs w:val="20"/>
                </w:rPr>
                <w:delText>if(d.lte=1 ,'4G', if(d.three_gp=1 or d.three_g=1 ,'3G' ,if(d.two_g=1 ,'2G', 'Others')))</w:delText>
              </w:r>
            </w:del>
          </w:p>
        </w:tc>
        <w:tc>
          <w:tcPr>
            <w:tcW w:w="2496" w:type="dxa"/>
            <w:vAlign w:val="center"/>
          </w:tcPr>
          <w:p w14:paraId="27118620" w14:textId="5D0EF3BF" w:rsidR="00440B3B" w:rsidRPr="00861DD3" w:rsidDel="00440B3B" w:rsidRDefault="00440B3B" w:rsidP="00440B3B">
            <w:pPr>
              <w:tabs>
                <w:tab w:val="left" w:pos="1395"/>
              </w:tabs>
              <w:rPr>
                <w:del w:id="1837" w:author="P.Mahmoudi" w:date="2020-08-22T14:50:00Z"/>
                <w:sz w:val="20"/>
                <w:szCs w:val="20"/>
              </w:rPr>
            </w:pPr>
          </w:p>
        </w:tc>
      </w:tr>
      <w:tr w:rsidR="00440B3B" w:rsidRPr="00861DD3" w:rsidDel="00440B3B" w14:paraId="18395687" w14:textId="11631507" w:rsidTr="00555A92">
        <w:trPr>
          <w:jc w:val="center"/>
          <w:del w:id="1838" w:author="P.Mahmoudi" w:date="2020-08-22T14:50:00Z"/>
        </w:trPr>
        <w:tc>
          <w:tcPr>
            <w:tcW w:w="1755" w:type="dxa"/>
            <w:vAlign w:val="center"/>
          </w:tcPr>
          <w:p w14:paraId="251A94E3" w14:textId="0C81B2CB" w:rsidR="00440B3B" w:rsidRPr="00861DD3" w:rsidDel="00440B3B" w:rsidRDefault="00440B3B" w:rsidP="00440B3B">
            <w:pPr>
              <w:tabs>
                <w:tab w:val="left" w:pos="1395"/>
              </w:tabs>
              <w:rPr>
                <w:del w:id="1839" w:author="P.Mahmoudi" w:date="2020-08-22T14:50:00Z"/>
                <w:sz w:val="20"/>
                <w:szCs w:val="20"/>
              </w:rPr>
            </w:pPr>
            <w:del w:id="1840" w:author="P.Mahmoudi" w:date="2020-08-22T13:19:00Z">
              <w:r w:rsidRPr="00861DD3" w:rsidDel="00972755">
                <w:rPr>
                  <w:sz w:val="20"/>
                  <w:szCs w:val="20"/>
                </w:rPr>
                <w:delText>site_technology</w:delText>
              </w:r>
            </w:del>
          </w:p>
        </w:tc>
        <w:tc>
          <w:tcPr>
            <w:tcW w:w="1984" w:type="dxa"/>
            <w:vAlign w:val="center"/>
          </w:tcPr>
          <w:p w14:paraId="07CE9A37" w14:textId="43CB9C85" w:rsidR="00440B3B" w:rsidRPr="00861DD3" w:rsidDel="00440B3B" w:rsidRDefault="00440B3B" w:rsidP="00440B3B">
            <w:pPr>
              <w:tabs>
                <w:tab w:val="left" w:pos="1395"/>
              </w:tabs>
              <w:rPr>
                <w:del w:id="1841" w:author="P.Mahmoudi" w:date="2020-08-22T14:50:00Z"/>
                <w:sz w:val="20"/>
                <w:szCs w:val="20"/>
              </w:rPr>
            </w:pPr>
            <w:del w:id="1842" w:author="P.Mahmoudi" w:date="2020-08-22T13:19:00Z">
              <w:r w:rsidRPr="00861DD3" w:rsidDel="00972755">
                <w:rPr>
                  <w:sz w:val="20"/>
                  <w:szCs w:val="20"/>
                </w:rPr>
                <w:delText>dim_base_station</w:delText>
              </w:r>
            </w:del>
          </w:p>
        </w:tc>
        <w:tc>
          <w:tcPr>
            <w:tcW w:w="1418" w:type="dxa"/>
            <w:vAlign w:val="center"/>
          </w:tcPr>
          <w:p w14:paraId="1BFEE9FA" w14:textId="46D9FB80" w:rsidR="00440B3B" w:rsidRPr="00861DD3" w:rsidDel="00440B3B" w:rsidRDefault="00440B3B" w:rsidP="00440B3B">
            <w:pPr>
              <w:tabs>
                <w:tab w:val="left" w:pos="1395"/>
              </w:tabs>
              <w:rPr>
                <w:del w:id="1843" w:author="P.Mahmoudi" w:date="2020-08-22T14:50:00Z"/>
                <w:sz w:val="20"/>
                <w:szCs w:val="20"/>
              </w:rPr>
            </w:pPr>
            <w:del w:id="1844" w:author="P.Mahmoudi" w:date="2020-08-22T13:19:00Z">
              <w:r w:rsidRPr="00861DD3" w:rsidDel="00972755">
                <w:rPr>
                  <w:sz w:val="20"/>
                  <w:szCs w:val="20"/>
                </w:rPr>
                <w:delText>Derived</w:delText>
              </w:r>
            </w:del>
          </w:p>
        </w:tc>
        <w:tc>
          <w:tcPr>
            <w:tcW w:w="1842" w:type="dxa"/>
            <w:vAlign w:val="center"/>
          </w:tcPr>
          <w:p w14:paraId="1D62E5ED" w14:textId="0E1976FC" w:rsidR="00440B3B" w:rsidRPr="00861DD3" w:rsidDel="00440B3B" w:rsidRDefault="00440B3B" w:rsidP="00440B3B">
            <w:pPr>
              <w:tabs>
                <w:tab w:val="left" w:pos="1395"/>
              </w:tabs>
              <w:rPr>
                <w:del w:id="1845" w:author="P.Mahmoudi" w:date="2020-08-22T14:50:00Z"/>
                <w:sz w:val="20"/>
                <w:szCs w:val="20"/>
              </w:rPr>
            </w:pPr>
            <w:del w:id="1846" w:author="P.Mahmoudi" w:date="2020-08-22T13:19:00Z">
              <w:r w:rsidRPr="00861DD3" w:rsidDel="00972755">
                <w:rPr>
                  <w:sz w:val="20"/>
                  <w:szCs w:val="20"/>
                </w:rPr>
                <w:delText>max(if((base_station_technology_txt='LTE') or (base_station_technology_txt='TDD-LTE') or (base_station_technology_txt='WIMAX'),1,0)) as t_4G,</w:delText>
              </w:r>
              <w:r w:rsidRPr="00861DD3" w:rsidDel="00972755">
                <w:rPr>
                  <w:sz w:val="20"/>
                  <w:szCs w:val="20"/>
                </w:rPr>
                <w:br/>
                <w:delText>max(if(base_station_technology_txt='3G',1,0)) as t_3G,</w:delText>
              </w:r>
              <w:r w:rsidRPr="00861DD3" w:rsidDel="00972755">
                <w:rPr>
                  <w:sz w:val="20"/>
                  <w:szCs w:val="20"/>
                </w:rPr>
                <w:br/>
                <w:delText>max(if(((base_station_technology_txt='2G') or (base_station_technology_txt='GSM')),1,0)) as t_2G,</w:delText>
              </w:r>
              <w:r w:rsidRPr="00861DD3" w:rsidDel="00972755">
                <w:rPr>
                  <w:sz w:val="20"/>
                  <w:szCs w:val="20"/>
                </w:rPr>
                <w:br/>
                <w:delText>max(if((base_station_technology_txt='NA')or (base_station_technology_txt='') or (base_station_technology_txt is null),1,0)) as no_info</w:delText>
              </w:r>
              <w:r w:rsidRPr="00861DD3" w:rsidDel="00972755">
                <w:rPr>
                  <w:sz w:val="20"/>
                  <w:szCs w:val="20"/>
                </w:rPr>
                <w:br/>
              </w:r>
              <w:r w:rsidRPr="00861DD3" w:rsidDel="00972755">
                <w:rPr>
                  <w:sz w:val="20"/>
                  <w:szCs w:val="20"/>
                </w:rPr>
                <w:br/>
                <w:delText>then using this columns</w:delText>
              </w:r>
              <w:r w:rsidRPr="00861DD3" w:rsidDel="00972755">
                <w:rPr>
                  <w:sz w:val="20"/>
                  <w:szCs w:val="20"/>
                </w:rPr>
                <w:br/>
              </w:r>
              <w:r w:rsidRPr="00861DD3" w:rsidDel="00972755">
                <w:rPr>
                  <w:sz w:val="20"/>
                  <w:szCs w:val="20"/>
                </w:rPr>
                <w:br/>
                <w:delText>if((t_4G=1 and t_3G=0 and t_2G=0 and no_info=0),'4G_only',</w:delText>
              </w:r>
              <w:r w:rsidRPr="00861DD3" w:rsidDel="00972755">
                <w:rPr>
                  <w:sz w:val="20"/>
                  <w:szCs w:val="20"/>
                </w:rPr>
                <w:br/>
                <w:delText>if((t_4G=1 and t_3G=1 and t_2G=0 and no_info=0 ),'4G_3G',</w:delText>
              </w:r>
              <w:r w:rsidRPr="00861DD3" w:rsidDel="00972755">
                <w:rPr>
                  <w:sz w:val="20"/>
                  <w:szCs w:val="20"/>
                </w:rPr>
                <w:br/>
                <w:delText>if((t_4G=1 and t_3G=0 and t_2G=1 and no_info=0 ),'4G_2G',</w:delText>
              </w:r>
              <w:r w:rsidRPr="00861DD3" w:rsidDel="00972755">
                <w:rPr>
                  <w:sz w:val="20"/>
                  <w:szCs w:val="20"/>
                </w:rPr>
                <w:br/>
                <w:delText>if((t_4G=1 and t_3G=1 and t_2G=1 and no_info=0 ),'4G_3G_2G',</w:delText>
              </w:r>
              <w:r w:rsidRPr="00861DD3" w:rsidDel="00972755">
                <w:rPr>
                  <w:sz w:val="20"/>
                  <w:szCs w:val="20"/>
                </w:rPr>
                <w:br/>
                <w:delText>if((t_4G=0 and t_3G=1 and t_2G=0 and no_info=0 ),'3G_only',</w:delText>
              </w:r>
              <w:r w:rsidRPr="00861DD3" w:rsidDel="00972755">
                <w:rPr>
                  <w:sz w:val="20"/>
                  <w:szCs w:val="20"/>
                </w:rPr>
                <w:br/>
                <w:delText>if((t_4G=0 and t_3G=1 and t_2G=1 and no_info=0 ),'3G_2G',</w:delText>
              </w:r>
              <w:r w:rsidRPr="00861DD3" w:rsidDel="00972755">
                <w:rPr>
                  <w:sz w:val="20"/>
                  <w:szCs w:val="20"/>
                </w:rPr>
                <w:br/>
                <w:delText>if((t_4G=0 and t_3G=0 and t_2G=1 and no_info=0 ),'2G_only','others' )))))))</w:delText>
              </w:r>
            </w:del>
          </w:p>
        </w:tc>
        <w:tc>
          <w:tcPr>
            <w:tcW w:w="2496" w:type="dxa"/>
            <w:vAlign w:val="center"/>
          </w:tcPr>
          <w:p w14:paraId="761B8139" w14:textId="621D195E" w:rsidR="00440B3B" w:rsidRPr="00861DD3" w:rsidDel="00440B3B" w:rsidRDefault="00440B3B" w:rsidP="00440B3B">
            <w:pPr>
              <w:tabs>
                <w:tab w:val="left" w:pos="1395"/>
              </w:tabs>
              <w:rPr>
                <w:del w:id="1847" w:author="P.Mahmoudi" w:date="2020-08-22T14:50:00Z"/>
                <w:sz w:val="20"/>
                <w:szCs w:val="20"/>
              </w:rPr>
            </w:pPr>
            <w:del w:id="1848" w:author="P.Mahmoudi" w:date="2020-08-22T13:19:00Z">
              <w:r w:rsidRPr="00861DD3" w:rsidDel="00972755">
                <w:rPr>
                  <w:sz w:val="20"/>
                  <w:szCs w:val="20"/>
                </w:rPr>
                <w:delText>Latest technology supported by the site</w:delText>
              </w:r>
            </w:del>
          </w:p>
        </w:tc>
      </w:tr>
      <w:tr w:rsidR="00440B3B" w:rsidRPr="00861DD3" w14:paraId="13809D13" w14:textId="77777777" w:rsidTr="00555A92">
        <w:trPr>
          <w:jc w:val="center"/>
        </w:trPr>
        <w:tc>
          <w:tcPr>
            <w:tcW w:w="1755" w:type="dxa"/>
            <w:vAlign w:val="center"/>
          </w:tcPr>
          <w:p w14:paraId="6AB94565" w14:textId="77777777" w:rsidR="00440B3B" w:rsidRPr="00861DD3" w:rsidRDefault="00440B3B" w:rsidP="00440B3B">
            <w:pPr>
              <w:tabs>
                <w:tab w:val="left" w:pos="1395"/>
              </w:tabs>
              <w:rPr>
                <w:sz w:val="20"/>
                <w:szCs w:val="20"/>
              </w:rPr>
            </w:pPr>
            <w:r w:rsidRPr="00861DD3">
              <w:rPr>
                <w:sz w:val="20"/>
                <w:szCs w:val="20"/>
              </w:rPr>
              <w:t>voice_rev</w:t>
            </w:r>
          </w:p>
        </w:tc>
        <w:tc>
          <w:tcPr>
            <w:tcW w:w="1984" w:type="dxa"/>
            <w:vAlign w:val="center"/>
          </w:tcPr>
          <w:p w14:paraId="60A8110D" w14:textId="136DA10F" w:rsidR="00440B3B" w:rsidRPr="00861DD3" w:rsidRDefault="00440B3B" w:rsidP="00440B3B">
            <w:pPr>
              <w:tabs>
                <w:tab w:val="left" w:pos="1395"/>
              </w:tabs>
              <w:rPr>
                <w:sz w:val="20"/>
                <w:szCs w:val="20"/>
              </w:rPr>
            </w:pPr>
            <w:ins w:id="1849" w:author="P.Mahmoudi" w:date="2020-08-22T14:50:00Z">
              <w:del w:id="1850" w:author="Gifil George" w:date="2020-08-22T18:13:00Z">
                <w:r w:rsidRPr="00EE54EA" w:rsidDel="00E7348D">
                  <w:rPr>
                    <w:rFonts w:ascii="Calibri" w:hAnsi="Calibri" w:cs="Calibri"/>
                    <w:color w:val="000000"/>
                    <w:sz w:val="20"/>
                    <w:szCs w:val="20"/>
                  </w:rPr>
                  <w:delText>dl_msisdn_cellsite_voice_gprs_sms</w:delText>
                </w:r>
              </w:del>
            </w:ins>
            <w:ins w:id="1851" w:author="Gifil George" w:date="2020-08-22T18:18:00Z">
              <w:r w:rsidR="00E7348D">
                <w:rPr>
                  <w:rFonts w:ascii="Calibri" w:hAnsi="Calibri" w:cs="Calibri"/>
                  <w:color w:val="000000"/>
                  <w:sz w:val="20"/>
                  <w:szCs w:val="20"/>
                </w:rPr>
                <w:t>dl_msisdn_cellsite_voice_gprs_sms</w:t>
              </w:r>
            </w:ins>
            <w:ins w:id="1852" w:author="Gifil George" w:date="2020-08-22T18:13:00Z">
              <w:r w:rsidR="00E7348D">
                <w:rPr>
                  <w:rFonts w:ascii="Calibri" w:hAnsi="Calibri" w:cs="Calibri"/>
                  <w:color w:val="000000"/>
                  <w:sz w:val="20"/>
                  <w:szCs w:val="20"/>
                </w:rPr>
                <w:t xml:space="preserve"> </w:t>
              </w:r>
            </w:ins>
            <w:del w:id="1853" w:author="P.Mahmoudi" w:date="2020-08-22T14:50:00Z">
              <w:r w:rsidRPr="00861DD3" w:rsidDel="005E6C2C">
                <w:rPr>
                  <w:sz w:val="20"/>
                  <w:szCs w:val="20"/>
                </w:rPr>
                <w:delText>tmp_usage_voice_gprs</w:delText>
              </w:r>
            </w:del>
          </w:p>
        </w:tc>
        <w:tc>
          <w:tcPr>
            <w:tcW w:w="1418" w:type="dxa"/>
            <w:vAlign w:val="center"/>
          </w:tcPr>
          <w:p w14:paraId="2AA30600" w14:textId="77777777" w:rsidR="00440B3B" w:rsidRPr="00861DD3" w:rsidRDefault="00440B3B" w:rsidP="00440B3B">
            <w:pPr>
              <w:tabs>
                <w:tab w:val="left" w:pos="1395"/>
              </w:tabs>
              <w:rPr>
                <w:sz w:val="20"/>
                <w:szCs w:val="20"/>
              </w:rPr>
            </w:pPr>
            <w:r w:rsidRPr="00861DD3">
              <w:rPr>
                <w:sz w:val="20"/>
                <w:szCs w:val="20"/>
              </w:rPr>
              <w:t>Derived</w:t>
            </w:r>
          </w:p>
        </w:tc>
        <w:tc>
          <w:tcPr>
            <w:tcW w:w="1842" w:type="dxa"/>
            <w:vAlign w:val="center"/>
          </w:tcPr>
          <w:p w14:paraId="4B2A0584" w14:textId="77777777" w:rsidR="00440B3B" w:rsidRPr="00861DD3" w:rsidRDefault="00440B3B" w:rsidP="00440B3B">
            <w:pPr>
              <w:tabs>
                <w:tab w:val="left" w:pos="1395"/>
              </w:tabs>
              <w:rPr>
                <w:sz w:val="20"/>
                <w:szCs w:val="20"/>
              </w:rPr>
            </w:pPr>
            <w:r w:rsidRPr="00861DD3">
              <w:rPr>
                <w:sz w:val="20"/>
                <w:szCs w:val="20"/>
              </w:rPr>
              <w:t>voice_duration_mnt*ERM</w:t>
            </w:r>
          </w:p>
        </w:tc>
        <w:tc>
          <w:tcPr>
            <w:tcW w:w="2496" w:type="dxa"/>
            <w:vAlign w:val="center"/>
          </w:tcPr>
          <w:p w14:paraId="262278CA" w14:textId="5B354B8C" w:rsidR="00440B3B" w:rsidRPr="00861DD3" w:rsidRDefault="00440B3B" w:rsidP="00440B3B">
            <w:pPr>
              <w:tabs>
                <w:tab w:val="left" w:pos="1395"/>
              </w:tabs>
              <w:rPr>
                <w:sz w:val="20"/>
                <w:szCs w:val="20"/>
              </w:rPr>
            </w:pPr>
            <w:r w:rsidRPr="00861DD3">
              <w:rPr>
                <w:sz w:val="20"/>
                <w:szCs w:val="20"/>
              </w:rPr>
              <w:t>Voice revenue (ERM= 0.027 per minute</w:t>
            </w:r>
            <w:del w:id="1854" w:author="P.Mahmoudi" w:date="2020-07-26T17:56:00Z">
              <w:r w:rsidDel="008C3B0B">
                <w:rPr>
                  <w:sz w:val="20"/>
                  <w:szCs w:val="20"/>
                </w:rPr>
                <w:delText xml:space="preserve"> and can be different in different months</w:delText>
              </w:r>
            </w:del>
            <w:ins w:id="1855" w:author="P.Mahmoudi" w:date="2020-07-26T17:56:00Z">
              <w:r>
                <w:rPr>
                  <w:sz w:val="20"/>
                  <w:szCs w:val="20"/>
                </w:rPr>
                <w:t xml:space="preserve"> and can be different in different months</w:t>
              </w:r>
            </w:ins>
            <w:r>
              <w:rPr>
                <w:sz w:val="20"/>
                <w:szCs w:val="20"/>
              </w:rPr>
              <w:t>)</w:t>
            </w:r>
          </w:p>
        </w:tc>
      </w:tr>
      <w:tr w:rsidR="00440B3B" w:rsidRPr="00861DD3" w14:paraId="799C06A5" w14:textId="77777777" w:rsidTr="00555A92">
        <w:trPr>
          <w:jc w:val="center"/>
        </w:trPr>
        <w:tc>
          <w:tcPr>
            <w:tcW w:w="1755" w:type="dxa"/>
            <w:vAlign w:val="center"/>
          </w:tcPr>
          <w:p w14:paraId="4816A483" w14:textId="77777777" w:rsidR="00440B3B" w:rsidRPr="00861DD3" w:rsidRDefault="00440B3B" w:rsidP="00440B3B">
            <w:pPr>
              <w:tabs>
                <w:tab w:val="left" w:pos="1395"/>
              </w:tabs>
              <w:rPr>
                <w:sz w:val="20"/>
                <w:szCs w:val="20"/>
              </w:rPr>
            </w:pPr>
            <w:r w:rsidRPr="00861DD3">
              <w:rPr>
                <w:sz w:val="20"/>
                <w:szCs w:val="20"/>
              </w:rPr>
              <w:t>data_rev</w:t>
            </w:r>
          </w:p>
        </w:tc>
        <w:tc>
          <w:tcPr>
            <w:tcW w:w="1984" w:type="dxa"/>
            <w:vAlign w:val="center"/>
          </w:tcPr>
          <w:p w14:paraId="27B221CA" w14:textId="77132D6C" w:rsidR="00440B3B" w:rsidRPr="00861DD3" w:rsidRDefault="00440B3B" w:rsidP="00440B3B">
            <w:pPr>
              <w:tabs>
                <w:tab w:val="left" w:pos="1395"/>
              </w:tabs>
              <w:rPr>
                <w:sz w:val="20"/>
                <w:szCs w:val="20"/>
              </w:rPr>
            </w:pPr>
            <w:ins w:id="1856" w:author="P.Mahmoudi" w:date="2020-08-22T14:50:00Z">
              <w:del w:id="1857" w:author="Gifil George" w:date="2020-08-22T18:13:00Z">
                <w:r w:rsidRPr="00EE54EA" w:rsidDel="00E7348D">
                  <w:rPr>
                    <w:rFonts w:ascii="Calibri" w:hAnsi="Calibri" w:cs="Calibri"/>
                    <w:color w:val="000000"/>
                    <w:sz w:val="20"/>
                    <w:szCs w:val="20"/>
                  </w:rPr>
                  <w:delText>dl_msisdn_cellsite_voice_gprs_sms</w:delText>
                </w:r>
              </w:del>
            </w:ins>
            <w:ins w:id="1858" w:author="Gifil George" w:date="2020-08-22T18:18:00Z">
              <w:r w:rsidR="00E7348D">
                <w:rPr>
                  <w:rFonts w:ascii="Calibri" w:hAnsi="Calibri" w:cs="Calibri"/>
                  <w:color w:val="000000"/>
                  <w:sz w:val="20"/>
                  <w:szCs w:val="20"/>
                </w:rPr>
                <w:t>dl_msisdn_cellsite_voice_gprs_sms</w:t>
              </w:r>
            </w:ins>
            <w:ins w:id="1859" w:author="Gifil George" w:date="2020-08-22T18:13:00Z">
              <w:r w:rsidR="00E7348D">
                <w:rPr>
                  <w:rFonts w:ascii="Calibri" w:hAnsi="Calibri" w:cs="Calibri"/>
                  <w:color w:val="000000"/>
                  <w:sz w:val="20"/>
                  <w:szCs w:val="20"/>
                </w:rPr>
                <w:t xml:space="preserve"> </w:t>
              </w:r>
            </w:ins>
            <w:del w:id="1860" w:author="P.Mahmoudi" w:date="2020-08-22T14:50:00Z">
              <w:r w:rsidRPr="00861DD3" w:rsidDel="00E13CB5">
                <w:rPr>
                  <w:sz w:val="20"/>
                  <w:szCs w:val="20"/>
                </w:rPr>
                <w:delText>tmp_usage_voice_gprs</w:delText>
              </w:r>
            </w:del>
          </w:p>
        </w:tc>
        <w:tc>
          <w:tcPr>
            <w:tcW w:w="1418" w:type="dxa"/>
            <w:vAlign w:val="center"/>
          </w:tcPr>
          <w:p w14:paraId="77C700F2" w14:textId="77777777" w:rsidR="00440B3B" w:rsidRPr="00861DD3" w:rsidRDefault="00440B3B" w:rsidP="00440B3B">
            <w:pPr>
              <w:tabs>
                <w:tab w:val="left" w:pos="1395"/>
              </w:tabs>
              <w:rPr>
                <w:sz w:val="20"/>
                <w:szCs w:val="20"/>
              </w:rPr>
            </w:pPr>
            <w:r w:rsidRPr="00861DD3">
              <w:rPr>
                <w:sz w:val="20"/>
                <w:szCs w:val="20"/>
              </w:rPr>
              <w:t>Derived</w:t>
            </w:r>
          </w:p>
        </w:tc>
        <w:tc>
          <w:tcPr>
            <w:tcW w:w="1842" w:type="dxa"/>
            <w:vAlign w:val="center"/>
          </w:tcPr>
          <w:p w14:paraId="287C3775" w14:textId="77777777" w:rsidR="00440B3B" w:rsidRPr="00861DD3" w:rsidRDefault="00440B3B" w:rsidP="00440B3B">
            <w:pPr>
              <w:tabs>
                <w:tab w:val="left" w:pos="1395"/>
              </w:tabs>
              <w:rPr>
                <w:sz w:val="20"/>
                <w:szCs w:val="20"/>
              </w:rPr>
            </w:pPr>
            <w:r w:rsidRPr="00861DD3">
              <w:rPr>
                <w:sz w:val="20"/>
                <w:szCs w:val="20"/>
              </w:rPr>
              <w:t>(data_usage_mb*1024)*ERM</w:t>
            </w:r>
          </w:p>
        </w:tc>
        <w:tc>
          <w:tcPr>
            <w:tcW w:w="2496" w:type="dxa"/>
            <w:vAlign w:val="center"/>
          </w:tcPr>
          <w:p w14:paraId="40683A94" w14:textId="69182199" w:rsidR="00440B3B" w:rsidRPr="00861DD3" w:rsidRDefault="00440B3B" w:rsidP="00440B3B">
            <w:pPr>
              <w:tabs>
                <w:tab w:val="left" w:pos="1395"/>
              </w:tabs>
              <w:rPr>
                <w:sz w:val="20"/>
                <w:szCs w:val="20"/>
              </w:rPr>
            </w:pPr>
            <w:r w:rsidRPr="00861DD3">
              <w:rPr>
                <w:sz w:val="20"/>
                <w:szCs w:val="20"/>
              </w:rPr>
              <w:t>Data Revenue ( For data ERM=578 per KB</w:t>
            </w:r>
            <w:del w:id="1861" w:author="P.Mahmoudi" w:date="2020-07-26T17:56:00Z">
              <w:r w:rsidDel="008C3B0B">
                <w:rPr>
                  <w:sz w:val="20"/>
                  <w:szCs w:val="20"/>
                </w:rPr>
                <w:delText xml:space="preserve"> and can be different in different months</w:delText>
              </w:r>
            </w:del>
            <w:ins w:id="1862" w:author="P.Mahmoudi" w:date="2020-07-26T17:56:00Z">
              <w:r>
                <w:rPr>
                  <w:sz w:val="20"/>
                  <w:szCs w:val="20"/>
                </w:rPr>
                <w:t xml:space="preserve"> and can be different in different months</w:t>
              </w:r>
            </w:ins>
            <w:r w:rsidRPr="00861DD3">
              <w:rPr>
                <w:sz w:val="20"/>
                <w:szCs w:val="20"/>
              </w:rPr>
              <w:t>)</w:t>
            </w:r>
          </w:p>
        </w:tc>
      </w:tr>
      <w:tr w:rsidR="00440B3B" w:rsidRPr="00861DD3" w14:paraId="18D1B8E1" w14:textId="77777777" w:rsidTr="00555A92">
        <w:trPr>
          <w:jc w:val="center"/>
        </w:trPr>
        <w:tc>
          <w:tcPr>
            <w:tcW w:w="1755" w:type="dxa"/>
            <w:vAlign w:val="center"/>
          </w:tcPr>
          <w:p w14:paraId="71B7E1B2" w14:textId="77777777" w:rsidR="00440B3B" w:rsidRPr="00861DD3" w:rsidRDefault="00440B3B" w:rsidP="00440B3B">
            <w:pPr>
              <w:tabs>
                <w:tab w:val="left" w:pos="1395"/>
              </w:tabs>
              <w:rPr>
                <w:sz w:val="20"/>
                <w:szCs w:val="20"/>
              </w:rPr>
            </w:pPr>
            <w:r w:rsidRPr="00861DD3">
              <w:rPr>
                <w:sz w:val="20"/>
                <w:szCs w:val="20"/>
              </w:rPr>
              <w:t>sms_rev</w:t>
            </w:r>
          </w:p>
        </w:tc>
        <w:tc>
          <w:tcPr>
            <w:tcW w:w="1984" w:type="dxa"/>
            <w:vAlign w:val="center"/>
          </w:tcPr>
          <w:p w14:paraId="365A7050" w14:textId="022A0BC0" w:rsidR="00440B3B" w:rsidRPr="00861DD3" w:rsidRDefault="00440B3B" w:rsidP="00440B3B">
            <w:pPr>
              <w:tabs>
                <w:tab w:val="left" w:pos="1395"/>
              </w:tabs>
              <w:rPr>
                <w:sz w:val="20"/>
                <w:szCs w:val="20"/>
              </w:rPr>
            </w:pPr>
            <w:ins w:id="1863" w:author="P.Mahmoudi" w:date="2020-08-22T14:51:00Z">
              <w:del w:id="1864" w:author="Gifil George" w:date="2020-08-22T18:13:00Z">
                <w:r w:rsidRPr="00EE54EA" w:rsidDel="00E7348D">
                  <w:rPr>
                    <w:rFonts w:ascii="Calibri" w:hAnsi="Calibri" w:cs="Calibri"/>
                    <w:color w:val="000000"/>
                    <w:sz w:val="20"/>
                    <w:szCs w:val="20"/>
                  </w:rPr>
                  <w:delText>dl_msisdn_cellsite_voice_gprs_sms</w:delText>
                </w:r>
              </w:del>
            </w:ins>
            <w:ins w:id="1865" w:author="Gifil George" w:date="2020-08-22T18:18:00Z">
              <w:r w:rsidR="00E7348D">
                <w:rPr>
                  <w:rFonts w:ascii="Calibri" w:hAnsi="Calibri" w:cs="Calibri"/>
                  <w:color w:val="000000"/>
                  <w:sz w:val="20"/>
                  <w:szCs w:val="20"/>
                </w:rPr>
                <w:t>dl_msisdn_cellsite_voice_gprs_sms</w:t>
              </w:r>
            </w:ins>
            <w:ins w:id="1866" w:author="Gifil George" w:date="2020-08-22T18:13:00Z">
              <w:r w:rsidR="00E7348D">
                <w:rPr>
                  <w:rFonts w:ascii="Calibri" w:hAnsi="Calibri" w:cs="Calibri"/>
                  <w:color w:val="000000"/>
                  <w:sz w:val="20"/>
                  <w:szCs w:val="20"/>
                </w:rPr>
                <w:t xml:space="preserve"> </w:t>
              </w:r>
            </w:ins>
            <w:del w:id="1867" w:author="P.Mahmoudi" w:date="2020-08-22T14:51:00Z">
              <w:r w:rsidRPr="00861DD3" w:rsidDel="003C7FC5">
                <w:rPr>
                  <w:sz w:val="20"/>
                  <w:szCs w:val="20"/>
                </w:rPr>
                <w:delText>tmp_usage_voice_gprs</w:delText>
              </w:r>
            </w:del>
          </w:p>
        </w:tc>
        <w:tc>
          <w:tcPr>
            <w:tcW w:w="1418" w:type="dxa"/>
            <w:vAlign w:val="center"/>
          </w:tcPr>
          <w:p w14:paraId="46937046" w14:textId="77777777" w:rsidR="00440B3B" w:rsidRPr="00861DD3" w:rsidRDefault="00440B3B" w:rsidP="00440B3B">
            <w:pPr>
              <w:tabs>
                <w:tab w:val="left" w:pos="1395"/>
              </w:tabs>
              <w:rPr>
                <w:sz w:val="20"/>
                <w:szCs w:val="20"/>
              </w:rPr>
            </w:pPr>
            <w:r w:rsidRPr="00861DD3">
              <w:rPr>
                <w:sz w:val="20"/>
                <w:szCs w:val="20"/>
              </w:rPr>
              <w:t>Derived</w:t>
            </w:r>
          </w:p>
        </w:tc>
        <w:tc>
          <w:tcPr>
            <w:tcW w:w="1842" w:type="dxa"/>
            <w:vAlign w:val="center"/>
          </w:tcPr>
          <w:p w14:paraId="214704A6" w14:textId="77777777" w:rsidR="00440B3B" w:rsidRPr="00861DD3" w:rsidRDefault="00440B3B" w:rsidP="00440B3B">
            <w:pPr>
              <w:tabs>
                <w:tab w:val="left" w:pos="1395"/>
              </w:tabs>
              <w:rPr>
                <w:sz w:val="20"/>
                <w:szCs w:val="20"/>
              </w:rPr>
            </w:pPr>
            <w:r w:rsidRPr="00861DD3">
              <w:rPr>
                <w:sz w:val="20"/>
                <w:szCs w:val="20"/>
              </w:rPr>
              <w:t>sms_cnt*ERM</w:t>
            </w:r>
          </w:p>
        </w:tc>
        <w:tc>
          <w:tcPr>
            <w:tcW w:w="2496" w:type="dxa"/>
            <w:vAlign w:val="center"/>
          </w:tcPr>
          <w:p w14:paraId="3C8A1844" w14:textId="2C1B6B3E" w:rsidR="00440B3B" w:rsidRPr="00861DD3" w:rsidRDefault="00440B3B" w:rsidP="00440B3B">
            <w:pPr>
              <w:tabs>
                <w:tab w:val="left" w:pos="1395"/>
              </w:tabs>
              <w:rPr>
                <w:sz w:val="20"/>
                <w:szCs w:val="20"/>
              </w:rPr>
            </w:pPr>
            <w:r w:rsidRPr="00861DD3">
              <w:rPr>
                <w:sz w:val="20"/>
                <w:szCs w:val="20"/>
              </w:rPr>
              <w:t>SMS Revenue (For SMS ERM=129</w:t>
            </w:r>
            <w:del w:id="1868" w:author="P.Mahmoudi" w:date="2020-07-26T17:55:00Z">
              <w:r w:rsidDel="008C3B0B">
                <w:rPr>
                  <w:sz w:val="20"/>
                  <w:szCs w:val="20"/>
                </w:rPr>
                <w:delText xml:space="preserve"> and can be different in different months</w:delText>
              </w:r>
            </w:del>
            <w:ins w:id="1869" w:author="P.Mahmoudi" w:date="2020-07-26T17:55:00Z">
              <w:r>
                <w:rPr>
                  <w:sz w:val="20"/>
                  <w:szCs w:val="20"/>
                </w:rPr>
                <w:t xml:space="preserve"> and can be different in different months</w:t>
              </w:r>
            </w:ins>
            <w:r w:rsidRPr="00861DD3">
              <w:rPr>
                <w:sz w:val="20"/>
                <w:szCs w:val="20"/>
              </w:rPr>
              <w:t>)</w:t>
            </w:r>
          </w:p>
        </w:tc>
      </w:tr>
      <w:tr w:rsidR="00440B3B" w:rsidRPr="00861DD3" w:rsidDel="00440B3B" w14:paraId="45688DC9" w14:textId="41E2D100" w:rsidTr="00555A92">
        <w:trPr>
          <w:jc w:val="center"/>
          <w:del w:id="1870" w:author="P.Mahmoudi" w:date="2020-08-22T14:51:00Z"/>
        </w:trPr>
        <w:tc>
          <w:tcPr>
            <w:tcW w:w="1755" w:type="dxa"/>
            <w:vAlign w:val="center"/>
          </w:tcPr>
          <w:p w14:paraId="40AE50DA" w14:textId="5A932131" w:rsidR="00440B3B" w:rsidRPr="00861DD3" w:rsidDel="00440B3B" w:rsidRDefault="00440B3B" w:rsidP="00440B3B">
            <w:pPr>
              <w:tabs>
                <w:tab w:val="left" w:pos="1395"/>
              </w:tabs>
              <w:rPr>
                <w:del w:id="1871" w:author="P.Mahmoudi" w:date="2020-08-22T14:51:00Z"/>
                <w:sz w:val="20"/>
                <w:szCs w:val="20"/>
              </w:rPr>
            </w:pPr>
            <w:del w:id="1872" w:author="P.Mahmoudi" w:date="2020-08-22T14:51:00Z">
              <w:r w:rsidRPr="00861DD3" w:rsidDel="00440B3B">
                <w:rPr>
                  <w:sz w:val="20"/>
                  <w:szCs w:val="20"/>
                </w:rPr>
                <w:delText>rev_sum</w:delText>
              </w:r>
            </w:del>
          </w:p>
        </w:tc>
        <w:tc>
          <w:tcPr>
            <w:tcW w:w="1984" w:type="dxa"/>
            <w:vAlign w:val="center"/>
          </w:tcPr>
          <w:p w14:paraId="7A608F1D" w14:textId="596D3AB4" w:rsidR="00440B3B" w:rsidRPr="00861DD3" w:rsidDel="00440B3B" w:rsidRDefault="00440B3B" w:rsidP="00440B3B">
            <w:pPr>
              <w:tabs>
                <w:tab w:val="left" w:pos="1395"/>
              </w:tabs>
              <w:rPr>
                <w:del w:id="1873" w:author="P.Mahmoudi" w:date="2020-08-22T14:51:00Z"/>
                <w:sz w:val="20"/>
                <w:szCs w:val="20"/>
              </w:rPr>
            </w:pPr>
            <w:del w:id="1874" w:author="P.Mahmoudi" w:date="2020-08-22T14:51:00Z">
              <w:r w:rsidRPr="00861DD3" w:rsidDel="00440B3B">
                <w:rPr>
                  <w:sz w:val="20"/>
                  <w:szCs w:val="20"/>
                </w:rPr>
                <w:delText>tmp_usage_voice_gprs</w:delText>
              </w:r>
            </w:del>
          </w:p>
        </w:tc>
        <w:tc>
          <w:tcPr>
            <w:tcW w:w="1418" w:type="dxa"/>
            <w:vAlign w:val="center"/>
          </w:tcPr>
          <w:p w14:paraId="655F3628" w14:textId="4E71E66E" w:rsidR="00440B3B" w:rsidRPr="00861DD3" w:rsidDel="00440B3B" w:rsidRDefault="00440B3B" w:rsidP="00440B3B">
            <w:pPr>
              <w:tabs>
                <w:tab w:val="left" w:pos="1395"/>
              </w:tabs>
              <w:rPr>
                <w:del w:id="1875" w:author="P.Mahmoudi" w:date="2020-08-22T14:51:00Z"/>
                <w:sz w:val="20"/>
                <w:szCs w:val="20"/>
              </w:rPr>
            </w:pPr>
            <w:del w:id="1876" w:author="P.Mahmoudi" w:date="2020-08-22T14:51:00Z">
              <w:r w:rsidRPr="00861DD3" w:rsidDel="00440B3B">
                <w:rPr>
                  <w:sz w:val="20"/>
                  <w:szCs w:val="20"/>
                </w:rPr>
                <w:delText>Derived</w:delText>
              </w:r>
            </w:del>
          </w:p>
        </w:tc>
        <w:tc>
          <w:tcPr>
            <w:tcW w:w="1842" w:type="dxa"/>
            <w:vAlign w:val="center"/>
          </w:tcPr>
          <w:p w14:paraId="10AD88A8" w14:textId="02A1D80A" w:rsidR="00440B3B" w:rsidRPr="00861DD3" w:rsidDel="00440B3B" w:rsidRDefault="00440B3B" w:rsidP="00440B3B">
            <w:pPr>
              <w:tabs>
                <w:tab w:val="left" w:pos="1395"/>
              </w:tabs>
              <w:rPr>
                <w:del w:id="1877" w:author="P.Mahmoudi" w:date="2020-08-22T14:51:00Z"/>
                <w:sz w:val="20"/>
                <w:szCs w:val="20"/>
              </w:rPr>
            </w:pPr>
            <w:del w:id="1878" w:author="P.Mahmoudi" w:date="2020-08-22T14:51:00Z">
              <w:r w:rsidRPr="00861DD3" w:rsidDel="00440B3B">
                <w:rPr>
                  <w:sz w:val="20"/>
                  <w:szCs w:val="20"/>
                </w:rPr>
                <w:delText>voice_rev+ data_rev  + sms_rev</w:delText>
              </w:r>
            </w:del>
          </w:p>
        </w:tc>
        <w:tc>
          <w:tcPr>
            <w:tcW w:w="2496" w:type="dxa"/>
            <w:vAlign w:val="center"/>
          </w:tcPr>
          <w:p w14:paraId="6C604CA0" w14:textId="15E9B574" w:rsidR="00440B3B" w:rsidRPr="00861DD3" w:rsidDel="00440B3B" w:rsidRDefault="00440B3B" w:rsidP="00440B3B">
            <w:pPr>
              <w:tabs>
                <w:tab w:val="left" w:pos="1395"/>
              </w:tabs>
              <w:rPr>
                <w:del w:id="1879" w:author="P.Mahmoudi" w:date="2020-08-22T14:51:00Z"/>
                <w:sz w:val="20"/>
                <w:szCs w:val="20"/>
              </w:rPr>
            </w:pPr>
            <w:del w:id="1880" w:author="P.Mahmoudi" w:date="2020-08-22T14:51:00Z">
              <w:r w:rsidRPr="00861DD3" w:rsidDel="00440B3B">
                <w:rPr>
                  <w:sz w:val="20"/>
                  <w:szCs w:val="20"/>
                </w:rPr>
                <w:delText>Total revenue for usage.</w:delText>
              </w:r>
            </w:del>
          </w:p>
        </w:tc>
      </w:tr>
      <w:tr w:rsidR="00440B3B" w:rsidRPr="00861DD3" w14:paraId="6FFAA7BF" w14:textId="77777777" w:rsidTr="00555A92">
        <w:trPr>
          <w:jc w:val="center"/>
        </w:trPr>
        <w:tc>
          <w:tcPr>
            <w:tcW w:w="1755" w:type="dxa"/>
            <w:vAlign w:val="center"/>
          </w:tcPr>
          <w:p w14:paraId="57143501" w14:textId="77777777" w:rsidR="00440B3B" w:rsidRPr="00861DD3" w:rsidRDefault="00440B3B" w:rsidP="00440B3B">
            <w:pPr>
              <w:tabs>
                <w:tab w:val="left" w:pos="1395"/>
              </w:tabs>
              <w:rPr>
                <w:sz w:val="20"/>
                <w:szCs w:val="20"/>
              </w:rPr>
            </w:pPr>
            <w:r w:rsidRPr="00861DD3">
              <w:rPr>
                <w:sz w:val="20"/>
                <w:szCs w:val="20"/>
              </w:rPr>
              <w:t>tot_revenue</w:t>
            </w:r>
          </w:p>
        </w:tc>
        <w:tc>
          <w:tcPr>
            <w:tcW w:w="1984" w:type="dxa"/>
            <w:vAlign w:val="center"/>
          </w:tcPr>
          <w:p w14:paraId="3D42512A" w14:textId="12B14116" w:rsidR="00440B3B" w:rsidRPr="00861DD3" w:rsidRDefault="00440B3B" w:rsidP="00440B3B">
            <w:pPr>
              <w:tabs>
                <w:tab w:val="left" w:pos="1395"/>
              </w:tabs>
              <w:rPr>
                <w:sz w:val="20"/>
                <w:szCs w:val="20"/>
              </w:rPr>
            </w:pPr>
            <w:ins w:id="1881" w:author="P.Mahmoudi" w:date="2020-08-22T14:51:00Z">
              <w:del w:id="1882" w:author="Gifil George" w:date="2020-08-22T18:13:00Z">
                <w:r w:rsidRPr="00EE54EA" w:rsidDel="00E7348D">
                  <w:rPr>
                    <w:rFonts w:ascii="Calibri" w:hAnsi="Calibri" w:cs="Calibri"/>
                    <w:color w:val="000000"/>
                    <w:sz w:val="20"/>
                    <w:szCs w:val="20"/>
                  </w:rPr>
                  <w:delText>dl_msisdn_cellsite_voice_gprs_sms</w:delText>
                </w:r>
              </w:del>
            </w:ins>
            <w:ins w:id="1883" w:author="Gifil George" w:date="2020-08-22T18:18:00Z">
              <w:r w:rsidR="00E7348D">
                <w:rPr>
                  <w:rFonts w:ascii="Calibri" w:hAnsi="Calibri" w:cs="Calibri"/>
                  <w:color w:val="000000"/>
                  <w:sz w:val="20"/>
                  <w:szCs w:val="20"/>
                </w:rPr>
                <w:t>dl_msisdn_cellsite_voice_gprs_sms</w:t>
              </w:r>
            </w:ins>
            <w:ins w:id="1884" w:author="Gifil George" w:date="2020-08-22T18:13:00Z">
              <w:r w:rsidR="00E7348D">
                <w:rPr>
                  <w:rFonts w:ascii="Calibri" w:hAnsi="Calibri" w:cs="Calibri"/>
                  <w:color w:val="000000"/>
                  <w:sz w:val="20"/>
                  <w:szCs w:val="20"/>
                </w:rPr>
                <w:t xml:space="preserve"> </w:t>
              </w:r>
            </w:ins>
            <w:del w:id="1885" w:author="P.Mahmoudi" w:date="2020-08-22T14:51:00Z">
              <w:r w:rsidRPr="00861DD3" w:rsidDel="00747391">
                <w:rPr>
                  <w:sz w:val="20"/>
                  <w:szCs w:val="20"/>
                </w:rPr>
                <w:delText>tmp_usage_voice_gprs</w:delText>
              </w:r>
            </w:del>
          </w:p>
        </w:tc>
        <w:tc>
          <w:tcPr>
            <w:tcW w:w="1418" w:type="dxa"/>
            <w:vAlign w:val="center"/>
          </w:tcPr>
          <w:p w14:paraId="34307E04" w14:textId="77777777" w:rsidR="00440B3B" w:rsidRPr="00861DD3" w:rsidRDefault="00440B3B" w:rsidP="00440B3B">
            <w:pPr>
              <w:tabs>
                <w:tab w:val="left" w:pos="1395"/>
              </w:tabs>
              <w:rPr>
                <w:sz w:val="20"/>
                <w:szCs w:val="20"/>
              </w:rPr>
            </w:pPr>
            <w:r w:rsidRPr="00861DD3">
              <w:rPr>
                <w:sz w:val="20"/>
                <w:szCs w:val="20"/>
              </w:rPr>
              <w:t>Derived</w:t>
            </w:r>
          </w:p>
        </w:tc>
        <w:tc>
          <w:tcPr>
            <w:tcW w:w="1842" w:type="dxa"/>
            <w:vAlign w:val="center"/>
          </w:tcPr>
          <w:p w14:paraId="435F3D6A" w14:textId="77777777" w:rsidR="00440B3B" w:rsidRPr="00861DD3" w:rsidRDefault="00440B3B" w:rsidP="00440B3B">
            <w:pPr>
              <w:tabs>
                <w:tab w:val="left" w:pos="1395"/>
              </w:tabs>
              <w:rPr>
                <w:sz w:val="20"/>
                <w:szCs w:val="20"/>
              </w:rPr>
            </w:pPr>
            <w:r w:rsidRPr="00861DD3">
              <w:rPr>
                <w:sz w:val="20"/>
                <w:szCs w:val="20"/>
              </w:rPr>
              <w:t>voice_rev+ data_rev  + sms_rev</w:t>
            </w:r>
          </w:p>
        </w:tc>
        <w:tc>
          <w:tcPr>
            <w:tcW w:w="2496" w:type="dxa"/>
            <w:vAlign w:val="center"/>
          </w:tcPr>
          <w:p w14:paraId="37C3DCCE" w14:textId="77777777" w:rsidR="00440B3B" w:rsidRPr="00861DD3" w:rsidRDefault="00440B3B" w:rsidP="00440B3B">
            <w:pPr>
              <w:tabs>
                <w:tab w:val="left" w:pos="1395"/>
              </w:tabs>
              <w:rPr>
                <w:sz w:val="20"/>
                <w:szCs w:val="20"/>
              </w:rPr>
            </w:pPr>
            <w:r w:rsidRPr="00861DD3">
              <w:rPr>
                <w:sz w:val="20"/>
                <w:szCs w:val="20"/>
              </w:rPr>
              <w:t>Total revenue for usage.</w:t>
            </w:r>
          </w:p>
        </w:tc>
      </w:tr>
      <w:tr w:rsidR="00440B3B" w:rsidRPr="00861DD3" w14:paraId="6B3A9B0B" w14:textId="77777777" w:rsidTr="00555A92">
        <w:trPr>
          <w:jc w:val="center"/>
        </w:trPr>
        <w:tc>
          <w:tcPr>
            <w:tcW w:w="1755" w:type="dxa"/>
            <w:vAlign w:val="center"/>
          </w:tcPr>
          <w:p w14:paraId="7E022D37" w14:textId="77777777" w:rsidR="00440B3B" w:rsidRPr="00861DD3" w:rsidRDefault="00440B3B" w:rsidP="00440B3B">
            <w:pPr>
              <w:tabs>
                <w:tab w:val="left" w:pos="1395"/>
              </w:tabs>
              <w:rPr>
                <w:sz w:val="20"/>
                <w:szCs w:val="20"/>
              </w:rPr>
            </w:pPr>
            <w:r w:rsidRPr="00861DD3">
              <w:rPr>
                <w:sz w:val="20"/>
                <w:szCs w:val="20"/>
              </w:rPr>
              <w:t>lease_cost</w:t>
            </w:r>
          </w:p>
        </w:tc>
        <w:tc>
          <w:tcPr>
            <w:tcW w:w="1984" w:type="dxa"/>
            <w:vAlign w:val="center"/>
          </w:tcPr>
          <w:p w14:paraId="348D874D"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348C533D"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066222D5" w14:textId="6FAB3D7B" w:rsidR="00440B3B" w:rsidRPr="00861DD3" w:rsidRDefault="00440B3B" w:rsidP="00440B3B">
            <w:pPr>
              <w:tabs>
                <w:tab w:val="left" w:pos="1395"/>
              </w:tabs>
              <w:rPr>
                <w:sz w:val="20"/>
                <w:szCs w:val="20"/>
              </w:rPr>
            </w:pPr>
            <w:r>
              <w:rPr>
                <w:sz w:val="20"/>
                <w:szCs w:val="20"/>
              </w:rPr>
              <w:t>-</w:t>
            </w:r>
          </w:p>
        </w:tc>
        <w:tc>
          <w:tcPr>
            <w:tcW w:w="2496" w:type="dxa"/>
            <w:vAlign w:val="center"/>
          </w:tcPr>
          <w:p w14:paraId="7DDEE66B" w14:textId="77777777" w:rsidR="00440B3B" w:rsidRPr="00861DD3" w:rsidRDefault="00440B3B" w:rsidP="00440B3B">
            <w:pPr>
              <w:tabs>
                <w:tab w:val="left" w:pos="1395"/>
              </w:tabs>
              <w:rPr>
                <w:sz w:val="20"/>
                <w:szCs w:val="20"/>
              </w:rPr>
            </w:pPr>
            <w:r w:rsidRPr="00861DD3">
              <w:rPr>
                <w:sz w:val="20"/>
                <w:szCs w:val="20"/>
              </w:rPr>
              <w:t>Lease cost</w:t>
            </w:r>
          </w:p>
        </w:tc>
      </w:tr>
      <w:tr w:rsidR="00440B3B" w:rsidRPr="00861DD3" w14:paraId="6216D8A8" w14:textId="77777777" w:rsidTr="00555A92">
        <w:trPr>
          <w:jc w:val="center"/>
        </w:trPr>
        <w:tc>
          <w:tcPr>
            <w:tcW w:w="1755" w:type="dxa"/>
            <w:vAlign w:val="center"/>
          </w:tcPr>
          <w:p w14:paraId="425ADEB8" w14:textId="77777777" w:rsidR="00440B3B" w:rsidRPr="00861DD3" w:rsidRDefault="00440B3B" w:rsidP="00440B3B">
            <w:pPr>
              <w:tabs>
                <w:tab w:val="left" w:pos="1395"/>
              </w:tabs>
              <w:rPr>
                <w:sz w:val="20"/>
                <w:szCs w:val="20"/>
              </w:rPr>
            </w:pPr>
            <w:r w:rsidRPr="00861DD3">
              <w:rPr>
                <w:sz w:val="20"/>
                <w:szCs w:val="20"/>
              </w:rPr>
              <w:t>fuel</w:t>
            </w:r>
          </w:p>
        </w:tc>
        <w:tc>
          <w:tcPr>
            <w:tcW w:w="1984" w:type="dxa"/>
            <w:vAlign w:val="center"/>
          </w:tcPr>
          <w:p w14:paraId="331F1E13"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4BD18197"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3F654AA8" w14:textId="17627BF1" w:rsidR="00440B3B" w:rsidRPr="00861DD3" w:rsidRDefault="00440B3B" w:rsidP="00440B3B">
            <w:pPr>
              <w:tabs>
                <w:tab w:val="left" w:pos="1395"/>
              </w:tabs>
              <w:rPr>
                <w:sz w:val="20"/>
                <w:szCs w:val="20"/>
              </w:rPr>
            </w:pPr>
            <w:r>
              <w:rPr>
                <w:sz w:val="20"/>
                <w:szCs w:val="20"/>
              </w:rPr>
              <w:t>-</w:t>
            </w:r>
          </w:p>
        </w:tc>
        <w:tc>
          <w:tcPr>
            <w:tcW w:w="2496" w:type="dxa"/>
            <w:vAlign w:val="center"/>
          </w:tcPr>
          <w:p w14:paraId="2BEDEFD7" w14:textId="77777777" w:rsidR="00440B3B" w:rsidRPr="00861DD3" w:rsidRDefault="00440B3B" w:rsidP="00440B3B">
            <w:pPr>
              <w:tabs>
                <w:tab w:val="left" w:pos="1395"/>
              </w:tabs>
              <w:rPr>
                <w:sz w:val="20"/>
                <w:szCs w:val="20"/>
              </w:rPr>
            </w:pPr>
            <w:r w:rsidRPr="00861DD3">
              <w:rPr>
                <w:sz w:val="20"/>
                <w:szCs w:val="20"/>
              </w:rPr>
              <w:t>Fuel cost</w:t>
            </w:r>
          </w:p>
        </w:tc>
      </w:tr>
      <w:tr w:rsidR="00440B3B" w:rsidRPr="00861DD3" w14:paraId="4A82EAB2" w14:textId="77777777" w:rsidTr="00555A92">
        <w:trPr>
          <w:jc w:val="center"/>
        </w:trPr>
        <w:tc>
          <w:tcPr>
            <w:tcW w:w="1755" w:type="dxa"/>
            <w:vAlign w:val="center"/>
          </w:tcPr>
          <w:p w14:paraId="21827ECC" w14:textId="77777777" w:rsidR="00440B3B" w:rsidRPr="00861DD3" w:rsidRDefault="00440B3B" w:rsidP="00440B3B">
            <w:pPr>
              <w:tabs>
                <w:tab w:val="left" w:pos="1395"/>
              </w:tabs>
              <w:rPr>
                <w:sz w:val="20"/>
                <w:szCs w:val="20"/>
              </w:rPr>
            </w:pPr>
            <w:r w:rsidRPr="00861DD3">
              <w:rPr>
                <w:sz w:val="20"/>
                <w:szCs w:val="20"/>
              </w:rPr>
              <w:t>guards</w:t>
            </w:r>
          </w:p>
        </w:tc>
        <w:tc>
          <w:tcPr>
            <w:tcW w:w="1984" w:type="dxa"/>
            <w:vAlign w:val="center"/>
          </w:tcPr>
          <w:p w14:paraId="264722D1"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120F6313"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73589DC0" w14:textId="38398187" w:rsidR="00440B3B" w:rsidRPr="00861DD3" w:rsidRDefault="00440B3B" w:rsidP="00440B3B">
            <w:pPr>
              <w:tabs>
                <w:tab w:val="left" w:pos="1395"/>
              </w:tabs>
              <w:rPr>
                <w:sz w:val="20"/>
                <w:szCs w:val="20"/>
              </w:rPr>
            </w:pPr>
            <w:r>
              <w:rPr>
                <w:sz w:val="20"/>
                <w:szCs w:val="20"/>
              </w:rPr>
              <w:t>-</w:t>
            </w:r>
          </w:p>
        </w:tc>
        <w:tc>
          <w:tcPr>
            <w:tcW w:w="2496" w:type="dxa"/>
            <w:vAlign w:val="center"/>
          </w:tcPr>
          <w:p w14:paraId="29A8C464" w14:textId="77777777" w:rsidR="00440B3B" w:rsidRPr="00861DD3" w:rsidRDefault="00440B3B" w:rsidP="00440B3B">
            <w:pPr>
              <w:tabs>
                <w:tab w:val="left" w:pos="1395"/>
              </w:tabs>
              <w:rPr>
                <w:sz w:val="20"/>
                <w:szCs w:val="20"/>
              </w:rPr>
            </w:pPr>
            <w:r w:rsidRPr="00861DD3">
              <w:rPr>
                <w:sz w:val="20"/>
                <w:szCs w:val="20"/>
              </w:rPr>
              <w:t>Guards cost</w:t>
            </w:r>
          </w:p>
        </w:tc>
      </w:tr>
      <w:tr w:rsidR="00440B3B" w:rsidRPr="00861DD3" w14:paraId="092DB594" w14:textId="77777777" w:rsidTr="00555A92">
        <w:trPr>
          <w:jc w:val="center"/>
        </w:trPr>
        <w:tc>
          <w:tcPr>
            <w:tcW w:w="1755" w:type="dxa"/>
            <w:vAlign w:val="center"/>
          </w:tcPr>
          <w:p w14:paraId="1B729B9D" w14:textId="77777777" w:rsidR="00440B3B" w:rsidRPr="00861DD3" w:rsidRDefault="00440B3B" w:rsidP="00440B3B">
            <w:pPr>
              <w:tabs>
                <w:tab w:val="left" w:pos="1395"/>
              </w:tabs>
              <w:rPr>
                <w:sz w:val="20"/>
                <w:szCs w:val="20"/>
              </w:rPr>
            </w:pPr>
            <w:r w:rsidRPr="00861DD3">
              <w:rPr>
                <w:sz w:val="20"/>
                <w:szCs w:val="20"/>
              </w:rPr>
              <w:t>ms_variable</w:t>
            </w:r>
          </w:p>
        </w:tc>
        <w:tc>
          <w:tcPr>
            <w:tcW w:w="1984" w:type="dxa"/>
            <w:vAlign w:val="center"/>
          </w:tcPr>
          <w:p w14:paraId="16C88D8F"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26EB7148"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316591D4" w14:textId="112ADBA2" w:rsidR="00440B3B" w:rsidRPr="00861DD3" w:rsidRDefault="00440B3B" w:rsidP="00440B3B">
            <w:pPr>
              <w:tabs>
                <w:tab w:val="left" w:pos="1395"/>
              </w:tabs>
              <w:rPr>
                <w:sz w:val="20"/>
                <w:szCs w:val="20"/>
              </w:rPr>
            </w:pPr>
            <w:r>
              <w:rPr>
                <w:sz w:val="20"/>
                <w:szCs w:val="20"/>
              </w:rPr>
              <w:t>-</w:t>
            </w:r>
          </w:p>
        </w:tc>
        <w:tc>
          <w:tcPr>
            <w:tcW w:w="2496" w:type="dxa"/>
            <w:vAlign w:val="center"/>
          </w:tcPr>
          <w:p w14:paraId="20982E1C" w14:textId="77777777" w:rsidR="00440B3B" w:rsidRPr="00861DD3" w:rsidRDefault="00440B3B" w:rsidP="00440B3B">
            <w:pPr>
              <w:tabs>
                <w:tab w:val="left" w:pos="1395"/>
              </w:tabs>
              <w:rPr>
                <w:sz w:val="20"/>
                <w:szCs w:val="20"/>
              </w:rPr>
            </w:pPr>
          </w:p>
        </w:tc>
      </w:tr>
      <w:tr w:rsidR="00440B3B" w:rsidRPr="00861DD3" w14:paraId="1F07D0E7" w14:textId="77777777" w:rsidTr="00555A92">
        <w:trPr>
          <w:jc w:val="center"/>
        </w:trPr>
        <w:tc>
          <w:tcPr>
            <w:tcW w:w="1755" w:type="dxa"/>
            <w:vAlign w:val="center"/>
          </w:tcPr>
          <w:p w14:paraId="399B943B" w14:textId="77777777" w:rsidR="00440B3B" w:rsidRPr="00861DD3" w:rsidRDefault="00440B3B" w:rsidP="00440B3B">
            <w:pPr>
              <w:tabs>
                <w:tab w:val="left" w:pos="1395"/>
              </w:tabs>
              <w:rPr>
                <w:sz w:val="20"/>
                <w:szCs w:val="20"/>
              </w:rPr>
            </w:pPr>
            <w:r w:rsidRPr="00861DD3">
              <w:rPr>
                <w:sz w:val="20"/>
                <w:szCs w:val="20"/>
              </w:rPr>
              <w:t>ms_fixed</w:t>
            </w:r>
          </w:p>
        </w:tc>
        <w:tc>
          <w:tcPr>
            <w:tcW w:w="1984" w:type="dxa"/>
            <w:vAlign w:val="center"/>
          </w:tcPr>
          <w:p w14:paraId="20926E62"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2CA15C00"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455340E5" w14:textId="3438832F" w:rsidR="00440B3B" w:rsidRPr="00861DD3" w:rsidRDefault="00440B3B" w:rsidP="00440B3B">
            <w:pPr>
              <w:tabs>
                <w:tab w:val="left" w:pos="1395"/>
              </w:tabs>
              <w:rPr>
                <w:sz w:val="20"/>
                <w:szCs w:val="20"/>
              </w:rPr>
            </w:pPr>
            <w:r>
              <w:rPr>
                <w:sz w:val="20"/>
                <w:szCs w:val="20"/>
              </w:rPr>
              <w:t>-</w:t>
            </w:r>
          </w:p>
        </w:tc>
        <w:tc>
          <w:tcPr>
            <w:tcW w:w="2496" w:type="dxa"/>
            <w:vAlign w:val="center"/>
          </w:tcPr>
          <w:p w14:paraId="25ED6351" w14:textId="77777777" w:rsidR="00440B3B" w:rsidRPr="00861DD3" w:rsidRDefault="00440B3B" w:rsidP="00440B3B">
            <w:pPr>
              <w:tabs>
                <w:tab w:val="left" w:pos="1395"/>
              </w:tabs>
              <w:rPr>
                <w:sz w:val="20"/>
                <w:szCs w:val="20"/>
              </w:rPr>
            </w:pPr>
          </w:p>
        </w:tc>
      </w:tr>
      <w:tr w:rsidR="00440B3B" w:rsidRPr="00861DD3" w14:paraId="5322DA22" w14:textId="77777777" w:rsidTr="00555A92">
        <w:trPr>
          <w:jc w:val="center"/>
        </w:trPr>
        <w:tc>
          <w:tcPr>
            <w:tcW w:w="1755" w:type="dxa"/>
            <w:vAlign w:val="center"/>
          </w:tcPr>
          <w:p w14:paraId="09E5E36C" w14:textId="77777777" w:rsidR="00440B3B" w:rsidRPr="00861DD3" w:rsidRDefault="00440B3B" w:rsidP="00440B3B">
            <w:pPr>
              <w:tabs>
                <w:tab w:val="left" w:pos="1395"/>
              </w:tabs>
              <w:rPr>
                <w:sz w:val="20"/>
                <w:szCs w:val="20"/>
              </w:rPr>
            </w:pPr>
            <w:r w:rsidRPr="00861DD3">
              <w:rPr>
                <w:sz w:val="20"/>
                <w:szCs w:val="20"/>
              </w:rPr>
              <w:t>electricity</w:t>
            </w:r>
          </w:p>
        </w:tc>
        <w:tc>
          <w:tcPr>
            <w:tcW w:w="1984" w:type="dxa"/>
            <w:vAlign w:val="center"/>
          </w:tcPr>
          <w:p w14:paraId="53524DDF"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1782413A"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7B0D000B" w14:textId="770D77CA" w:rsidR="00440B3B" w:rsidRPr="00861DD3" w:rsidRDefault="00440B3B" w:rsidP="00440B3B">
            <w:pPr>
              <w:tabs>
                <w:tab w:val="left" w:pos="1395"/>
              </w:tabs>
              <w:rPr>
                <w:sz w:val="20"/>
                <w:szCs w:val="20"/>
              </w:rPr>
            </w:pPr>
            <w:r>
              <w:rPr>
                <w:sz w:val="20"/>
                <w:szCs w:val="20"/>
              </w:rPr>
              <w:t>-</w:t>
            </w:r>
          </w:p>
        </w:tc>
        <w:tc>
          <w:tcPr>
            <w:tcW w:w="2496" w:type="dxa"/>
            <w:vAlign w:val="center"/>
          </w:tcPr>
          <w:p w14:paraId="3CC7AC1E" w14:textId="77777777" w:rsidR="00440B3B" w:rsidRPr="00861DD3" w:rsidRDefault="00440B3B" w:rsidP="00440B3B">
            <w:pPr>
              <w:tabs>
                <w:tab w:val="left" w:pos="1395"/>
              </w:tabs>
              <w:rPr>
                <w:sz w:val="20"/>
                <w:szCs w:val="20"/>
              </w:rPr>
            </w:pPr>
            <w:r w:rsidRPr="00861DD3">
              <w:rPr>
                <w:sz w:val="20"/>
                <w:szCs w:val="20"/>
              </w:rPr>
              <w:t>Electricity cost</w:t>
            </w:r>
          </w:p>
        </w:tc>
      </w:tr>
      <w:tr w:rsidR="00440B3B" w:rsidRPr="00861DD3" w14:paraId="5A66BA06" w14:textId="77777777" w:rsidTr="00555A92">
        <w:trPr>
          <w:jc w:val="center"/>
        </w:trPr>
        <w:tc>
          <w:tcPr>
            <w:tcW w:w="1755" w:type="dxa"/>
            <w:vAlign w:val="center"/>
          </w:tcPr>
          <w:p w14:paraId="7B171F04" w14:textId="77777777" w:rsidR="00440B3B" w:rsidRPr="00861DD3" w:rsidRDefault="00440B3B" w:rsidP="00440B3B">
            <w:pPr>
              <w:tabs>
                <w:tab w:val="left" w:pos="1395"/>
              </w:tabs>
              <w:rPr>
                <w:sz w:val="20"/>
                <w:szCs w:val="20"/>
              </w:rPr>
            </w:pPr>
            <w:r w:rsidRPr="00861DD3">
              <w:rPr>
                <w:sz w:val="20"/>
                <w:szCs w:val="20"/>
              </w:rPr>
              <w:t>tx_l2</w:t>
            </w:r>
          </w:p>
        </w:tc>
        <w:tc>
          <w:tcPr>
            <w:tcW w:w="1984" w:type="dxa"/>
            <w:vAlign w:val="center"/>
          </w:tcPr>
          <w:p w14:paraId="410DE665"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4D4C99F7"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0EBB7A71" w14:textId="5AB978CB" w:rsidR="00440B3B" w:rsidRPr="00861DD3" w:rsidRDefault="00440B3B" w:rsidP="00440B3B">
            <w:pPr>
              <w:tabs>
                <w:tab w:val="left" w:pos="1395"/>
              </w:tabs>
              <w:rPr>
                <w:sz w:val="20"/>
                <w:szCs w:val="20"/>
              </w:rPr>
            </w:pPr>
            <w:r>
              <w:rPr>
                <w:sz w:val="20"/>
                <w:szCs w:val="20"/>
              </w:rPr>
              <w:t>-</w:t>
            </w:r>
          </w:p>
        </w:tc>
        <w:tc>
          <w:tcPr>
            <w:tcW w:w="2496" w:type="dxa"/>
            <w:vAlign w:val="center"/>
          </w:tcPr>
          <w:p w14:paraId="4954EF22" w14:textId="77777777" w:rsidR="00440B3B" w:rsidRPr="00861DD3" w:rsidRDefault="00440B3B" w:rsidP="00440B3B">
            <w:pPr>
              <w:tabs>
                <w:tab w:val="left" w:pos="1395"/>
              </w:tabs>
              <w:rPr>
                <w:sz w:val="20"/>
                <w:szCs w:val="20"/>
              </w:rPr>
            </w:pPr>
          </w:p>
        </w:tc>
      </w:tr>
      <w:tr w:rsidR="00440B3B" w:rsidRPr="00861DD3" w:rsidDel="00BE023F" w14:paraId="5B754304" w14:textId="439D636C" w:rsidTr="00555A92">
        <w:trPr>
          <w:jc w:val="center"/>
          <w:del w:id="1886" w:author="P.Mahmoudi" w:date="2020-08-22T14:55:00Z"/>
        </w:trPr>
        <w:tc>
          <w:tcPr>
            <w:tcW w:w="1755" w:type="dxa"/>
            <w:vAlign w:val="center"/>
          </w:tcPr>
          <w:p w14:paraId="31FB6DBE" w14:textId="09712258" w:rsidR="00440B3B" w:rsidRPr="00861DD3" w:rsidDel="00BE023F" w:rsidRDefault="00440B3B" w:rsidP="00440B3B">
            <w:pPr>
              <w:tabs>
                <w:tab w:val="left" w:pos="1395"/>
              </w:tabs>
              <w:rPr>
                <w:del w:id="1887" w:author="P.Mahmoudi" w:date="2020-08-22T14:55:00Z"/>
                <w:sz w:val="20"/>
                <w:szCs w:val="20"/>
              </w:rPr>
            </w:pPr>
            <w:del w:id="1888" w:author="P.Mahmoudi" w:date="2020-08-22T14:55:00Z">
              <w:r w:rsidRPr="00861DD3" w:rsidDel="00BE023F">
                <w:rPr>
                  <w:sz w:val="20"/>
                  <w:szCs w:val="20"/>
                </w:rPr>
                <w:delText>internet_cost</w:delText>
              </w:r>
            </w:del>
          </w:p>
        </w:tc>
        <w:tc>
          <w:tcPr>
            <w:tcW w:w="1984" w:type="dxa"/>
            <w:vAlign w:val="center"/>
          </w:tcPr>
          <w:p w14:paraId="15ADEBA4" w14:textId="543F4B28" w:rsidR="00440B3B" w:rsidRPr="00861DD3" w:rsidDel="00BE023F" w:rsidRDefault="00440B3B" w:rsidP="00440B3B">
            <w:pPr>
              <w:tabs>
                <w:tab w:val="left" w:pos="1395"/>
              </w:tabs>
              <w:rPr>
                <w:del w:id="1889" w:author="P.Mahmoudi" w:date="2020-08-22T14:55:00Z"/>
                <w:sz w:val="20"/>
                <w:szCs w:val="20"/>
              </w:rPr>
            </w:pPr>
            <w:del w:id="1890" w:author="P.Mahmoudi" w:date="2020-08-22T14:55:00Z">
              <w:r w:rsidRPr="00861DD3" w:rsidDel="00BE023F">
                <w:rPr>
                  <w:sz w:val="20"/>
                  <w:szCs w:val="20"/>
                </w:rPr>
                <w:delText>mt_site_cost_finance</w:delText>
              </w:r>
            </w:del>
          </w:p>
        </w:tc>
        <w:tc>
          <w:tcPr>
            <w:tcW w:w="1418" w:type="dxa"/>
            <w:vAlign w:val="center"/>
          </w:tcPr>
          <w:p w14:paraId="4C35AF58" w14:textId="1B33186C" w:rsidR="00440B3B" w:rsidRPr="00861DD3" w:rsidDel="00BE023F" w:rsidRDefault="00440B3B" w:rsidP="00440B3B">
            <w:pPr>
              <w:tabs>
                <w:tab w:val="left" w:pos="1395"/>
              </w:tabs>
              <w:rPr>
                <w:del w:id="1891" w:author="P.Mahmoudi" w:date="2020-08-22T14:55:00Z"/>
                <w:sz w:val="20"/>
                <w:szCs w:val="20"/>
              </w:rPr>
            </w:pPr>
            <w:del w:id="1892" w:author="P.Mahmoudi" w:date="2020-08-22T14:55:00Z">
              <w:r w:rsidRPr="00861DD3" w:rsidDel="00BE023F">
                <w:rPr>
                  <w:sz w:val="20"/>
                  <w:szCs w:val="20"/>
                </w:rPr>
                <w:delText>Basic</w:delText>
              </w:r>
            </w:del>
          </w:p>
        </w:tc>
        <w:tc>
          <w:tcPr>
            <w:tcW w:w="1842" w:type="dxa"/>
            <w:vAlign w:val="center"/>
          </w:tcPr>
          <w:p w14:paraId="4294A8B9" w14:textId="3BEDD3EF" w:rsidR="00440B3B" w:rsidRPr="00861DD3" w:rsidDel="00BE023F" w:rsidRDefault="00440B3B" w:rsidP="00440B3B">
            <w:pPr>
              <w:tabs>
                <w:tab w:val="left" w:pos="1395"/>
              </w:tabs>
              <w:rPr>
                <w:del w:id="1893" w:author="P.Mahmoudi" w:date="2020-08-22T14:55:00Z"/>
                <w:sz w:val="20"/>
                <w:szCs w:val="20"/>
              </w:rPr>
            </w:pPr>
            <w:del w:id="1894" w:author="P.Mahmoudi" w:date="2020-08-22T14:55:00Z">
              <w:r w:rsidDel="00BE023F">
                <w:rPr>
                  <w:sz w:val="20"/>
                  <w:szCs w:val="20"/>
                </w:rPr>
                <w:delText>-</w:delText>
              </w:r>
            </w:del>
          </w:p>
        </w:tc>
        <w:tc>
          <w:tcPr>
            <w:tcW w:w="2496" w:type="dxa"/>
            <w:vAlign w:val="center"/>
          </w:tcPr>
          <w:p w14:paraId="5C198E4F" w14:textId="2DE84B4C" w:rsidR="00440B3B" w:rsidRPr="00861DD3" w:rsidDel="00BE023F" w:rsidRDefault="00440B3B" w:rsidP="00440B3B">
            <w:pPr>
              <w:tabs>
                <w:tab w:val="left" w:pos="1395"/>
              </w:tabs>
              <w:rPr>
                <w:del w:id="1895" w:author="P.Mahmoudi" w:date="2020-08-22T14:55:00Z"/>
                <w:sz w:val="20"/>
                <w:szCs w:val="20"/>
              </w:rPr>
            </w:pPr>
            <w:del w:id="1896" w:author="P.Mahmoudi" w:date="2020-08-22T14:55:00Z">
              <w:r w:rsidRPr="00861DD3" w:rsidDel="00BE023F">
                <w:rPr>
                  <w:sz w:val="20"/>
                  <w:szCs w:val="20"/>
                </w:rPr>
                <w:delText>Internet cost</w:delText>
              </w:r>
            </w:del>
          </w:p>
        </w:tc>
      </w:tr>
      <w:tr w:rsidR="00440B3B" w:rsidRPr="00861DD3" w14:paraId="6879C476" w14:textId="77777777" w:rsidTr="00555A92">
        <w:trPr>
          <w:jc w:val="center"/>
        </w:trPr>
        <w:tc>
          <w:tcPr>
            <w:tcW w:w="1755" w:type="dxa"/>
            <w:vAlign w:val="center"/>
          </w:tcPr>
          <w:p w14:paraId="3C98D3E2" w14:textId="77777777" w:rsidR="00440B3B" w:rsidRPr="00861DD3" w:rsidRDefault="00440B3B" w:rsidP="00440B3B">
            <w:pPr>
              <w:tabs>
                <w:tab w:val="left" w:pos="1395"/>
              </w:tabs>
              <w:rPr>
                <w:sz w:val="20"/>
                <w:szCs w:val="20"/>
              </w:rPr>
            </w:pPr>
            <w:r w:rsidRPr="00861DD3">
              <w:rPr>
                <w:sz w:val="20"/>
                <w:szCs w:val="20"/>
              </w:rPr>
              <w:t>vpls_cost</w:t>
            </w:r>
          </w:p>
        </w:tc>
        <w:tc>
          <w:tcPr>
            <w:tcW w:w="1984" w:type="dxa"/>
            <w:vAlign w:val="center"/>
          </w:tcPr>
          <w:p w14:paraId="4E05605D"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3F4EB2C4"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492CE105" w14:textId="16BB1BE4" w:rsidR="00440B3B" w:rsidRPr="00861DD3" w:rsidRDefault="00440B3B" w:rsidP="00440B3B">
            <w:pPr>
              <w:tabs>
                <w:tab w:val="left" w:pos="1395"/>
              </w:tabs>
              <w:rPr>
                <w:sz w:val="20"/>
                <w:szCs w:val="20"/>
              </w:rPr>
            </w:pPr>
            <w:r>
              <w:rPr>
                <w:sz w:val="20"/>
                <w:szCs w:val="20"/>
              </w:rPr>
              <w:t>-</w:t>
            </w:r>
          </w:p>
        </w:tc>
        <w:tc>
          <w:tcPr>
            <w:tcW w:w="2496" w:type="dxa"/>
            <w:vAlign w:val="center"/>
          </w:tcPr>
          <w:p w14:paraId="59C15229" w14:textId="77777777" w:rsidR="00440B3B" w:rsidRPr="00861DD3" w:rsidRDefault="00440B3B" w:rsidP="00440B3B">
            <w:pPr>
              <w:tabs>
                <w:tab w:val="left" w:pos="1395"/>
              </w:tabs>
              <w:rPr>
                <w:sz w:val="20"/>
                <w:szCs w:val="20"/>
              </w:rPr>
            </w:pPr>
            <w:r w:rsidRPr="00861DD3">
              <w:rPr>
                <w:sz w:val="20"/>
                <w:szCs w:val="20"/>
              </w:rPr>
              <w:t>Vpls cost</w:t>
            </w:r>
          </w:p>
        </w:tc>
      </w:tr>
      <w:tr w:rsidR="00440B3B" w:rsidRPr="00861DD3" w14:paraId="04DD99CE" w14:textId="77777777" w:rsidTr="00555A92">
        <w:trPr>
          <w:jc w:val="center"/>
        </w:trPr>
        <w:tc>
          <w:tcPr>
            <w:tcW w:w="1755" w:type="dxa"/>
            <w:vAlign w:val="center"/>
          </w:tcPr>
          <w:p w14:paraId="2272CD58" w14:textId="77777777" w:rsidR="00440B3B" w:rsidRPr="00861DD3" w:rsidRDefault="00440B3B" w:rsidP="00440B3B">
            <w:pPr>
              <w:tabs>
                <w:tab w:val="left" w:pos="1395"/>
              </w:tabs>
              <w:rPr>
                <w:sz w:val="20"/>
                <w:szCs w:val="20"/>
              </w:rPr>
            </w:pPr>
            <w:r w:rsidRPr="00861DD3">
              <w:rPr>
                <w:sz w:val="20"/>
                <w:szCs w:val="20"/>
              </w:rPr>
              <w:t>space_and_power</w:t>
            </w:r>
          </w:p>
        </w:tc>
        <w:tc>
          <w:tcPr>
            <w:tcW w:w="1984" w:type="dxa"/>
            <w:vAlign w:val="center"/>
          </w:tcPr>
          <w:p w14:paraId="293C60B8"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0C572BB8"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0734E027" w14:textId="2329C356" w:rsidR="00440B3B" w:rsidRPr="00861DD3" w:rsidRDefault="00440B3B" w:rsidP="00440B3B">
            <w:pPr>
              <w:tabs>
                <w:tab w:val="left" w:pos="1395"/>
              </w:tabs>
              <w:rPr>
                <w:sz w:val="20"/>
                <w:szCs w:val="20"/>
              </w:rPr>
            </w:pPr>
            <w:r>
              <w:rPr>
                <w:sz w:val="20"/>
                <w:szCs w:val="20"/>
              </w:rPr>
              <w:t>-</w:t>
            </w:r>
          </w:p>
        </w:tc>
        <w:tc>
          <w:tcPr>
            <w:tcW w:w="2496" w:type="dxa"/>
            <w:vAlign w:val="center"/>
          </w:tcPr>
          <w:p w14:paraId="1287F563" w14:textId="77777777" w:rsidR="00440B3B" w:rsidRPr="00861DD3" w:rsidRDefault="00440B3B" w:rsidP="00440B3B">
            <w:pPr>
              <w:tabs>
                <w:tab w:val="left" w:pos="1395"/>
              </w:tabs>
              <w:rPr>
                <w:sz w:val="20"/>
                <w:szCs w:val="20"/>
              </w:rPr>
            </w:pPr>
          </w:p>
        </w:tc>
      </w:tr>
      <w:tr w:rsidR="00440B3B" w:rsidRPr="00861DD3" w14:paraId="2E443CF2" w14:textId="77777777" w:rsidTr="00555A92">
        <w:trPr>
          <w:jc w:val="center"/>
        </w:trPr>
        <w:tc>
          <w:tcPr>
            <w:tcW w:w="1755" w:type="dxa"/>
            <w:vAlign w:val="center"/>
          </w:tcPr>
          <w:p w14:paraId="44622836" w14:textId="77777777" w:rsidR="00440B3B" w:rsidRPr="00861DD3" w:rsidRDefault="00440B3B" w:rsidP="00440B3B">
            <w:pPr>
              <w:tabs>
                <w:tab w:val="left" w:pos="1395"/>
              </w:tabs>
              <w:rPr>
                <w:sz w:val="20"/>
                <w:szCs w:val="20"/>
              </w:rPr>
            </w:pPr>
            <w:r w:rsidRPr="00861DD3">
              <w:rPr>
                <w:sz w:val="20"/>
                <w:szCs w:val="20"/>
              </w:rPr>
              <w:t>total_transmission_cost</w:t>
            </w:r>
          </w:p>
        </w:tc>
        <w:tc>
          <w:tcPr>
            <w:tcW w:w="1984" w:type="dxa"/>
            <w:vAlign w:val="center"/>
          </w:tcPr>
          <w:p w14:paraId="04AD7830"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0DE87161" w14:textId="77777777" w:rsidR="00440B3B" w:rsidRPr="00861DD3" w:rsidRDefault="00440B3B" w:rsidP="00440B3B">
            <w:pPr>
              <w:tabs>
                <w:tab w:val="left" w:pos="1395"/>
              </w:tabs>
              <w:rPr>
                <w:sz w:val="20"/>
                <w:szCs w:val="20"/>
              </w:rPr>
            </w:pPr>
            <w:r w:rsidRPr="00861DD3">
              <w:rPr>
                <w:sz w:val="20"/>
                <w:szCs w:val="20"/>
              </w:rPr>
              <w:t>Basic</w:t>
            </w:r>
          </w:p>
        </w:tc>
        <w:tc>
          <w:tcPr>
            <w:tcW w:w="1842" w:type="dxa"/>
            <w:vAlign w:val="center"/>
          </w:tcPr>
          <w:p w14:paraId="29524299" w14:textId="143774FD" w:rsidR="00440B3B" w:rsidRPr="00861DD3" w:rsidRDefault="00440B3B" w:rsidP="00440B3B">
            <w:pPr>
              <w:tabs>
                <w:tab w:val="left" w:pos="1395"/>
              </w:tabs>
              <w:rPr>
                <w:sz w:val="20"/>
                <w:szCs w:val="20"/>
              </w:rPr>
            </w:pPr>
            <w:r>
              <w:rPr>
                <w:sz w:val="20"/>
                <w:szCs w:val="20"/>
              </w:rPr>
              <w:t>-</w:t>
            </w:r>
          </w:p>
        </w:tc>
        <w:tc>
          <w:tcPr>
            <w:tcW w:w="2496" w:type="dxa"/>
            <w:vAlign w:val="center"/>
          </w:tcPr>
          <w:p w14:paraId="53D1AF70" w14:textId="77777777" w:rsidR="00440B3B" w:rsidRPr="00861DD3" w:rsidRDefault="00440B3B" w:rsidP="00440B3B">
            <w:pPr>
              <w:tabs>
                <w:tab w:val="left" w:pos="1395"/>
              </w:tabs>
              <w:rPr>
                <w:sz w:val="20"/>
                <w:szCs w:val="20"/>
              </w:rPr>
            </w:pPr>
            <w:r w:rsidRPr="00861DD3">
              <w:rPr>
                <w:sz w:val="20"/>
                <w:szCs w:val="20"/>
              </w:rPr>
              <w:t>Total transmission cost</w:t>
            </w:r>
          </w:p>
        </w:tc>
      </w:tr>
      <w:tr w:rsidR="00440B3B" w:rsidRPr="00861DD3" w14:paraId="182341B9" w14:textId="77777777" w:rsidTr="00555A92">
        <w:trPr>
          <w:jc w:val="center"/>
        </w:trPr>
        <w:tc>
          <w:tcPr>
            <w:tcW w:w="1755" w:type="dxa"/>
            <w:vAlign w:val="center"/>
          </w:tcPr>
          <w:p w14:paraId="0AE2E0EA" w14:textId="77777777" w:rsidR="00440B3B" w:rsidRPr="00861DD3" w:rsidRDefault="00440B3B" w:rsidP="00440B3B">
            <w:pPr>
              <w:tabs>
                <w:tab w:val="left" w:pos="1395"/>
              </w:tabs>
              <w:rPr>
                <w:sz w:val="20"/>
                <w:szCs w:val="20"/>
              </w:rPr>
            </w:pPr>
            <w:r w:rsidRPr="00861DD3">
              <w:rPr>
                <w:sz w:val="20"/>
                <w:szCs w:val="20"/>
              </w:rPr>
              <w:lastRenderedPageBreak/>
              <w:t>total_sitecost</w:t>
            </w:r>
          </w:p>
        </w:tc>
        <w:tc>
          <w:tcPr>
            <w:tcW w:w="1984" w:type="dxa"/>
            <w:vAlign w:val="center"/>
          </w:tcPr>
          <w:p w14:paraId="3CDB320C" w14:textId="77777777" w:rsidR="00440B3B" w:rsidRPr="00861DD3" w:rsidRDefault="00440B3B" w:rsidP="00440B3B">
            <w:pPr>
              <w:tabs>
                <w:tab w:val="left" w:pos="1395"/>
              </w:tabs>
              <w:rPr>
                <w:sz w:val="20"/>
                <w:szCs w:val="20"/>
              </w:rPr>
            </w:pPr>
            <w:r w:rsidRPr="00861DD3">
              <w:rPr>
                <w:sz w:val="20"/>
                <w:szCs w:val="20"/>
              </w:rPr>
              <w:t>mt_site_cost_finance</w:t>
            </w:r>
          </w:p>
        </w:tc>
        <w:tc>
          <w:tcPr>
            <w:tcW w:w="1418" w:type="dxa"/>
            <w:vAlign w:val="center"/>
          </w:tcPr>
          <w:p w14:paraId="401BC350" w14:textId="77777777" w:rsidR="00440B3B" w:rsidRPr="00861DD3" w:rsidRDefault="00440B3B" w:rsidP="00440B3B">
            <w:pPr>
              <w:tabs>
                <w:tab w:val="left" w:pos="1395"/>
              </w:tabs>
              <w:rPr>
                <w:sz w:val="20"/>
                <w:szCs w:val="20"/>
              </w:rPr>
            </w:pPr>
            <w:r w:rsidRPr="00861DD3">
              <w:rPr>
                <w:sz w:val="20"/>
                <w:szCs w:val="20"/>
              </w:rPr>
              <w:t>Derived</w:t>
            </w:r>
          </w:p>
        </w:tc>
        <w:tc>
          <w:tcPr>
            <w:tcW w:w="1842" w:type="dxa"/>
            <w:vAlign w:val="center"/>
          </w:tcPr>
          <w:p w14:paraId="04209C72" w14:textId="2D768E62" w:rsidR="00440B3B" w:rsidRPr="00861DD3" w:rsidRDefault="00440B3B" w:rsidP="00440B3B">
            <w:pPr>
              <w:tabs>
                <w:tab w:val="left" w:pos="1395"/>
              </w:tabs>
              <w:rPr>
                <w:sz w:val="20"/>
                <w:szCs w:val="20"/>
              </w:rPr>
            </w:pPr>
            <w:ins w:id="1897" w:author="P.Mahmoudi" w:date="2020-07-26T17:54:00Z">
              <w:r w:rsidRPr="00861DD3">
                <w:rPr>
                  <w:sz w:val="20"/>
                  <w:szCs w:val="20"/>
                </w:rPr>
                <w:t>lease_cost +fuel + guards+ms_variable+ ms_fixed + electricity+ total_transmission_cost</w:t>
              </w:r>
            </w:ins>
            <w:del w:id="1898" w:author="P.Mahmoudi" w:date="2020-07-26T17:54:00Z">
              <w:r w:rsidRPr="00861DD3" w:rsidDel="008C3B0B">
                <w:rPr>
                  <w:sz w:val="20"/>
                  <w:szCs w:val="20"/>
                </w:rPr>
                <w:delText>lease_cost +fuel + guards+ms_variable+ ms_fixed + electricity+ total_transmission_cost</w:delText>
              </w:r>
            </w:del>
          </w:p>
        </w:tc>
        <w:tc>
          <w:tcPr>
            <w:tcW w:w="2496" w:type="dxa"/>
            <w:vAlign w:val="center"/>
          </w:tcPr>
          <w:p w14:paraId="721E86B8" w14:textId="77777777" w:rsidR="00440B3B" w:rsidRPr="00861DD3" w:rsidRDefault="00440B3B" w:rsidP="00440B3B">
            <w:pPr>
              <w:tabs>
                <w:tab w:val="left" w:pos="1395"/>
              </w:tabs>
              <w:rPr>
                <w:sz w:val="20"/>
                <w:szCs w:val="20"/>
              </w:rPr>
            </w:pPr>
            <w:r w:rsidRPr="00861DD3">
              <w:rPr>
                <w:sz w:val="20"/>
                <w:szCs w:val="20"/>
              </w:rPr>
              <w:t>Total cost spend for the site</w:t>
            </w:r>
          </w:p>
        </w:tc>
      </w:tr>
      <w:tr w:rsidR="00BE023F" w:rsidRPr="00861DD3" w14:paraId="26CEB607" w14:textId="77777777" w:rsidTr="00555A92">
        <w:trPr>
          <w:jc w:val="center"/>
          <w:ins w:id="1899" w:author="P.Mahmoudi" w:date="2020-08-22T14:56:00Z"/>
        </w:trPr>
        <w:tc>
          <w:tcPr>
            <w:tcW w:w="1755" w:type="dxa"/>
            <w:vAlign w:val="center"/>
          </w:tcPr>
          <w:p w14:paraId="01BA2D29" w14:textId="5A833E79" w:rsidR="00BE023F" w:rsidRPr="00861DD3" w:rsidRDefault="00931C74" w:rsidP="00440B3B">
            <w:pPr>
              <w:tabs>
                <w:tab w:val="left" w:pos="1395"/>
              </w:tabs>
              <w:rPr>
                <w:ins w:id="1900" w:author="P.Mahmoudi" w:date="2020-08-22T14:56:00Z"/>
                <w:sz w:val="20"/>
                <w:szCs w:val="20"/>
              </w:rPr>
            </w:pPr>
            <w:ins w:id="1901" w:author="P.Mahmoudi" w:date="2020-08-22T15:06:00Z">
              <w:r>
                <w:rPr>
                  <w:sz w:val="20"/>
                  <w:szCs w:val="20"/>
                </w:rPr>
                <w:t>4</w:t>
              </w:r>
            </w:ins>
            <w:ins w:id="1902" w:author="P.Mahmoudi" w:date="2020-08-22T14:56:00Z">
              <w:r w:rsidR="00BE023F" w:rsidRPr="00BE023F">
                <w:rPr>
                  <w:sz w:val="20"/>
                  <w:szCs w:val="20"/>
                </w:rPr>
                <w:t>g_handset</w:t>
              </w:r>
            </w:ins>
          </w:p>
        </w:tc>
        <w:tc>
          <w:tcPr>
            <w:tcW w:w="1984" w:type="dxa"/>
            <w:vAlign w:val="center"/>
          </w:tcPr>
          <w:p w14:paraId="5E632D2C" w14:textId="2A5D7CF3" w:rsidR="00BE023F" w:rsidRPr="00861DD3" w:rsidRDefault="00BE023F" w:rsidP="00440B3B">
            <w:pPr>
              <w:tabs>
                <w:tab w:val="left" w:pos="1395"/>
              </w:tabs>
              <w:rPr>
                <w:ins w:id="1903" w:author="P.Mahmoudi" w:date="2020-08-22T14:56:00Z"/>
                <w:sz w:val="20"/>
                <w:szCs w:val="20"/>
              </w:rPr>
            </w:pPr>
            <w:ins w:id="1904" w:author="P.Mahmoudi" w:date="2020-08-22T15:03:00Z">
              <w:r w:rsidRPr="00BE023F">
                <w:rPr>
                  <w:sz w:val="20"/>
                  <w:szCs w:val="20"/>
                </w:rPr>
                <w:t>edl_src_gemalto_ota_device</w:t>
              </w:r>
            </w:ins>
          </w:p>
        </w:tc>
        <w:tc>
          <w:tcPr>
            <w:tcW w:w="1418" w:type="dxa"/>
            <w:vAlign w:val="center"/>
          </w:tcPr>
          <w:p w14:paraId="1DC8E26E" w14:textId="42A68DF8" w:rsidR="00BE023F" w:rsidRPr="00861DD3" w:rsidRDefault="00931C74" w:rsidP="00440B3B">
            <w:pPr>
              <w:tabs>
                <w:tab w:val="left" w:pos="1395"/>
              </w:tabs>
              <w:rPr>
                <w:ins w:id="1905" w:author="P.Mahmoudi" w:date="2020-08-22T14:56:00Z"/>
                <w:sz w:val="20"/>
                <w:szCs w:val="20"/>
              </w:rPr>
            </w:pPr>
            <w:ins w:id="1906" w:author="P.Mahmoudi" w:date="2020-08-22T15:06:00Z">
              <w:r w:rsidRPr="00861DD3">
                <w:rPr>
                  <w:sz w:val="20"/>
                  <w:szCs w:val="20"/>
                </w:rPr>
                <w:t>Derived</w:t>
              </w:r>
            </w:ins>
          </w:p>
        </w:tc>
        <w:tc>
          <w:tcPr>
            <w:tcW w:w="1842" w:type="dxa"/>
            <w:vAlign w:val="center"/>
          </w:tcPr>
          <w:p w14:paraId="3EA36097" w14:textId="1618F8C5" w:rsidR="00BE023F" w:rsidRPr="00861DD3" w:rsidRDefault="00BE023F" w:rsidP="00440B3B">
            <w:pPr>
              <w:tabs>
                <w:tab w:val="left" w:pos="1395"/>
              </w:tabs>
              <w:rPr>
                <w:ins w:id="1907" w:author="P.Mahmoudi" w:date="2020-08-22T14:56:00Z"/>
                <w:sz w:val="20"/>
                <w:szCs w:val="20"/>
              </w:rPr>
            </w:pPr>
            <w:ins w:id="1908" w:author="P.Mahmoudi" w:date="2020-08-22T15:00:00Z">
              <w:r w:rsidRPr="00BE023F">
                <w:rPr>
                  <w:sz w:val="20"/>
                  <w:szCs w:val="20"/>
                </w:rPr>
                <w:t>count(distinct case when handset_type='4G' then msisdn end)</w:t>
              </w:r>
            </w:ins>
          </w:p>
        </w:tc>
        <w:tc>
          <w:tcPr>
            <w:tcW w:w="2496" w:type="dxa"/>
            <w:vAlign w:val="center"/>
          </w:tcPr>
          <w:p w14:paraId="1CBD5766" w14:textId="30397195" w:rsidR="00BE023F" w:rsidRPr="00861DD3" w:rsidRDefault="00BE023F" w:rsidP="00440B3B">
            <w:pPr>
              <w:tabs>
                <w:tab w:val="left" w:pos="1395"/>
              </w:tabs>
              <w:rPr>
                <w:ins w:id="1909" w:author="P.Mahmoudi" w:date="2020-08-22T14:56:00Z"/>
                <w:sz w:val="20"/>
                <w:szCs w:val="20"/>
              </w:rPr>
            </w:pPr>
            <w:ins w:id="1910" w:author="P.Mahmoudi" w:date="2020-08-22T15:04:00Z">
              <w:r>
                <w:rPr>
                  <w:sz w:val="20"/>
                  <w:szCs w:val="20"/>
                </w:rPr>
                <w:t>Number of customers who their handset type is 4G</w:t>
              </w:r>
            </w:ins>
          </w:p>
        </w:tc>
      </w:tr>
      <w:tr w:rsidR="00931C74" w:rsidRPr="00861DD3" w14:paraId="1E846899" w14:textId="77777777" w:rsidTr="00555A92">
        <w:trPr>
          <w:jc w:val="center"/>
          <w:ins w:id="1911" w:author="P.Mahmoudi" w:date="2020-08-22T15:05:00Z"/>
        </w:trPr>
        <w:tc>
          <w:tcPr>
            <w:tcW w:w="1755" w:type="dxa"/>
            <w:vAlign w:val="center"/>
          </w:tcPr>
          <w:p w14:paraId="1BCB4602" w14:textId="6F4F8747" w:rsidR="00931C74" w:rsidRPr="00BE023F" w:rsidRDefault="00931C74" w:rsidP="00931C74">
            <w:pPr>
              <w:tabs>
                <w:tab w:val="left" w:pos="1395"/>
              </w:tabs>
              <w:rPr>
                <w:ins w:id="1912" w:author="P.Mahmoudi" w:date="2020-08-22T15:05:00Z"/>
                <w:sz w:val="20"/>
                <w:szCs w:val="20"/>
              </w:rPr>
            </w:pPr>
            <w:ins w:id="1913" w:author="P.Mahmoudi" w:date="2020-08-22T15:06:00Z">
              <w:r>
                <w:rPr>
                  <w:sz w:val="20"/>
                  <w:szCs w:val="20"/>
                </w:rPr>
                <w:t>3</w:t>
              </w:r>
            </w:ins>
            <w:ins w:id="1914" w:author="P.Mahmoudi" w:date="2020-08-22T15:05:00Z">
              <w:r w:rsidRPr="00BE023F">
                <w:rPr>
                  <w:sz w:val="20"/>
                  <w:szCs w:val="20"/>
                </w:rPr>
                <w:t>g_handset</w:t>
              </w:r>
            </w:ins>
          </w:p>
        </w:tc>
        <w:tc>
          <w:tcPr>
            <w:tcW w:w="1984" w:type="dxa"/>
            <w:vAlign w:val="center"/>
          </w:tcPr>
          <w:p w14:paraId="60497159" w14:textId="0811E949" w:rsidR="00931C74" w:rsidRPr="00BE023F" w:rsidRDefault="00931C74" w:rsidP="00931C74">
            <w:pPr>
              <w:tabs>
                <w:tab w:val="left" w:pos="1395"/>
              </w:tabs>
              <w:rPr>
                <w:ins w:id="1915" w:author="P.Mahmoudi" w:date="2020-08-22T15:05:00Z"/>
                <w:sz w:val="20"/>
                <w:szCs w:val="20"/>
              </w:rPr>
            </w:pPr>
            <w:ins w:id="1916" w:author="P.Mahmoudi" w:date="2020-08-22T15:05:00Z">
              <w:r w:rsidRPr="00BE023F">
                <w:rPr>
                  <w:sz w:val="20"/>
                  <w:szCs w:val="20"/>
                </w:rPr>
                <w:t>edl_src_gemalto_ota_device</w:t>
              </w:r>
            </w:ins>
          </w:p>
        </w:tc>
        <w:tc>
          <w:tcPr>
            <w:tcW w:w="1418" w:type="dxa"/>
            <w:vAlign w:val="center"/>
          </w:tcPr>
          <w:p w14:paraId="7C8E4D21" w14:textId="1CEC0AF3" w:rsidR="00931C74" w:rsidRPr="00861DD3" w:rsidRDefault="00931C74" w:rsidP="00931C74">
            <w:pPr>
              <w:tabs>
                <w:tab w:val="left" w:pos="1395"/>
              </w:tabs>
              <w:rPr>
                <w:ins w:id="1917" w:author="P.Mahmoudi" w:date="2020-08-22T15:05:00Z"/>
                <w:sz w:val="20"/>
                <w:szCs w:val="20"/>
              </w:rPr>
            </w:pPr>
            <w:ins w:id="1918" w:author="P.Mahmoudi" w:date="2020-08-22T15:06:00Z">
              <w:r w:rsidRPr="00861DD3">
                <w:rPr>
                  <w:sz w:val="20"/>
                  <w:szCs w:val="20"/>
                </w:rPr>
                <w:t>Derived</w:t>
              </w:r>
            </w:ins>
          </w:p>
        </w:tc>
        <w:tc>
          <w:tcPr>
            <w:tcW w:w="1842" w:type="dxa"/>
            <w:vAlign w:val="center"/>
          </w:tcPr>
          <w:p w14:paraId="7A31D71B" w14:textId="598CB0A9" w:rsidR="00931C74" w:rsidRPr="00BE023F" w:rsidRDefault="00931C74" w:rsidP="00931C74">
            <w:pPr>
              <w:tabs>
                <w:tab w:val="left" w:pos="1395"/>
              </w:tabs>
              <w:rPr>
                <w:ins w:id="1919" w:author="P.Mahmoudi" w:date="2020-08-22T15:05:00Z"/>
                <w:sz w:val="20"/>
                <w:szCs w:val="20"/>
              </w:rPr>
            </w:pPr>
            <w:ins w:id="1920" w:author="P.Mahmoudi" w:date="2020-08-22T15:06:00Z">
              <w:r w:rsidRPr="00931C74">
                <w:rPr>
                  <w:sz w:val="20"/>
                  <w:szCs w:val="20"/>
                </w:rPr>
                <w:t>count(distinct case when handset_type='3G' then msisdn end)</w:t>
              </w:r>
            </w:ins>
          </w:p>
        </w:tc>
        <w:tc>
          <w:tcPr>
            <w:tcW w:w="2496" w:type="dxa"/>
            <w:vAlign w:val="center"/>
          </w:tcPr>
          <w:p w14:paraId="65162B34" w14:textId="728A3173" w:rsidR="00931C74" w:rsidRDefault="00931C74">
            <w:pPr>
              <w:tabs>
                <w:tab w:val="left" w:pos="1395"/>
              </w:tabs>
              <w:rPr>
                <w:ins w:id="1921" w:author="P.Mahmoudi" w:date="2020-08-22T15:05:00Z"/>
                <w:sz w:val="20"/>
                <w:szCs w:val="20"/>
              </w:rPr>
            </w:pPr>
            <w:ins w:id="1922" w:author="P.Mahmoudi" w:date="2020-08-22T15:05:00Z">
              <w:r>
                <w:rPr>
                  <w:sz w:val="20"/>
                  <w:szCs w:val="20"/>
                </w:rPr>
                <w:t xml:space="preserve">Number of customers who their handset type is </w:t>
              </w:r>
            </w:ins>
            <w:ins w:id="1923" w:author="P.Mahmoudi" w:date="2020-08-22T15:06:00Z">
              <w:r>
                <w:rPr>
                  <w:sz w:val="20"/>
                  <w:szCs w:val="20"/>
                </w:rPr>
                <w:t>3</w:t>
              </w:r>
            </w:ins>
            <w:ins w:id="1924" w:author="P.Mahmoudi" w:date="2020-08-22T15:05:00Z">
              <w:r>
                <w:rPr>
                  <w:sz w:val="20"/>
                  <w:szCs w:val="20"/>
                </w:rPr>
                <w:t>G</w:t>
              </w:r>
            </w:ins>
          </w:p>
        </w:tc>
      </w:tr>
      <w:tr w:rsidR="00931C74" w:rsidRPr="00861DD3" w14:paraId="460FFA99" w14:textId="77777777" w:rsidTr="00555A92">
        <w:trPr>
          <w:jc w:val="center"/>
          <w:ins w:id="1925" w:author="P.Mahmoudi" w:date="2020-08-22T15:05:00Z"/>
        </w:trPr>
        <w:tc>
          <w:tcPr>
            <w:tcW w:w="1755" w:type="dxa"/>
            <w:vAlign w:val="center"/>
          </w:tcPr>
          <w:p w14:paraId="216D88F9" w14:textId="03DF406B" w:rsidR="00931C74" w:rsidRPr="00BE023F" w:rsidRDefault="00931C74" w:rsidP="00931C74">
            <w:pPr>
              <w:tabs>
                <w:tab w:val="left" w:pos="1395"/>
              </w:tabs>
              <w:rPr>
                <w:ins w:id="1926" w:author="P.Mahmoudi" w:date="2020-08-22T15:05:00Z"/>
                <w:sz w:val="20"/>
                <w:szCs w:val="20"/>
              </w:rPr>
            </w:pPr>
            <w:ins w:id="1927" w:author="P.Mahmoudi" w:date="2020-08-22T15:06:00Z">
              <w:r>
                <w:rPr>
                  <w:sz w:val="20"/>
                  <w:szCs w:val="20"/>
                </w:rPr>
                <w:t>2</w:t>
              </w:r>
            </w:ins>
            <w:ins w:id="1928" w:author="P.Mahmoudi" w:date="2020-08-22T15:05:00Z">
              <w:r w:rsidRPr="00BE023F">
                <w:rPr>
                  <w:sz w:val="20"/>
                  <w:szCs w:val="20"/>
                </w:rPr>
                <w:t>g_handset</w:t>
              </w:r>
            </w:ins>
          </w:p>
        </w:tc>
        <w:tc>
          <w:tcPr>
            <w:tcW w:w="1984" w:type="dxa"/>
            <w:vAlign w:val="center"/>
          </w:tcPr>
          <w:p w14:paraId="022C84E3" w14:textId="54F6F2A3" w:rsidR="00931C74" w:rsidRPr="00BE023F" w:rsidRDefault="00931C74" w:rsidP="00931C74">
            <w:pPr>
              <w:tabs>
                <w:tab w:val="left" w:pos="1395"/>
              </w:tabs>
              <w:rPr>
                <w:ins w:id="1929" w:author="P.Mahmoudi" w:date="2020-08-22T15:05:00Z"/>
                <w:sz w:val="20"/>
                <w:szCs w:val="20"/>
              </w:rPr>
            </w:pPr>
            <w:ins w:id="1930" w:author="P.Mahmoudi" w:date="2020-08-22T15:05:00Z">
              <w:r w:rsidRPr="00BE023F">
                <w:rPr>
                  <w:sz w:val="20"/>
                  <w:szCs w:val="20"/>
                </w:rPr>
                <w:t>edl_src_gemalto_ota_device</w:t>
              </w:r>
            </w:ins>
          </w:p>
        </w:tc>
        <w:tc>
          <w:tcPr>
            <w:tcW w:w="1418" w:type="dxa"/>
            <w:vAlign w:val="center"/>
          </w:tcPr>
          <w:p w14:paraId="00F2B66F" w14:textId="30FBCA01" w:rsidR="00931C74" w:rsidRPr="00861DD3" w:rsidRDefault="00931C74" w:rsidP="00931C74">
            <w:pPr>
              <w:tabs>
                <w:tab w:val="left" w:pos="1395"/>
              </w:tabs>
              <w:rPr>
                <w:ins w:id="1931" w:author="P.Mahmoudi" w:date="2020-08-22T15:05:00Z"/>
                <w:sz w:val="20"/>
                <w:szCs w:val="20"/>
              </w:rPr>
            </w:pPr>
            <w:ins w:id="1932" w:author="P.Mahmoudi" w:date="2020-08-22T15:06:00Z">
              <w:r w:rsidRPr="00861DD3">
                <w:rPr>
                  <w:sz w:val="20"/>
                  <w:szCs w:val="20"/>
                </w:rPr>
                <w:t>Derived</w:t>
              </w:r>
            </w:ins>
          </w:p>
        </w:tc>
        <w:tc>
          <w:tcPr>
            <w:tcW w:w="1842" w:type="dxa"/>
            <w:vAlign w:val="center"/>
          </w:tcPr>
          <w:p w14:paraId="7A4D7C1E" w14:textId="73A9C2D9" w:rsidR="00931C74" w:rsidRPr="00BE023F" w:rsidRDefault="00931C74" w:rsidP="00931C74">
            <w:pPr>
              <w:tabs>
                <w:tab w:val="left" w:pos="1395"/>
              </w:tabs>
              <w:rPr>
                <w:ins w:id="1933" w:author="P.Mahmoudi" w:date="2020-08-22T15:05:00Z"/>
                <w:sz w:val="20"/>
                <w:szCs w:val="20"/>
              </w:rPr>
            </w:pPr>
            <w:ins w:id="1934" w:author="P.Mahmoudi" w:date="2020-08-22T15:06:00Z">
              <w:r w:rsidRPr="00931C74">
                <w:rPr>
                  <w:sz w:val="20"/>
                  <w:szCs w:val="20"/>
                </w:rPr>
                <w:t>count(distinct case when handset_type='2G' then msisdn end)</w:t>
              </w:r>
            </w:ins>
          </w:p>
        </w:tc>
        <w:tc>
          <w:tcPr>
            <w:tcW w:w="2496" w:type="dxa"/>
            <w:vAlign w:val="center"/>
          </w:tcPr>
          <w:p w14:paraId="099F79CA" w14:textId="0291EE6B" w:rsidR="00931C74" w:rsidRDefault="00931C74">
            <w:pPr>
              <w:tabs>
                <w:tab w:val="left" w:pos="1395"/>
              </w:tabs>
              <w:rPr>
                <w:ins w:id="1935" w:author="P.Mahmoudi" w:date="2020-08-22T15:05:00Z"/>
                <w:sz w:val="20"/>
                <w:szCs w:val="20"/>
              </w:rPr>
            </w:pPr>
            <w:ins w:id="1936" w:author="P.Mahmoudi" w:date="2020-08-22T15:05:00Z">
              <w:r>
                <w:rPr>
                  <w:sz w:val="20"/>
                  <w:szCs w:val="20"/>
                </w:rPr>
                <w:t xml:space="preserve">Number of customers who their handset type is </w:t>
              </w:r>
            </w:ins>
            <w:ins w:id="1937" w:author="P.Mahmoudi" w:date="2020-08-22T15:06:00Z">
              <w:r>
                <w:rPr>
                  <w:sz w:val="20"/>
                  <w:szCs w:val="20"/>
                </w:rPr>
                <w:t>2</w:t>
              </w:r>
            </w:ins>
            <w:ins w:id="1938" w:author="P.Mahmoudi" w:date="2020-08-22T15:05:00Z">
              <w:r>
                <w:rPr>
                  <w:sz w:val="20"/>
                  <w:szCs w:val="20"/>
                </w:rPr>
                <w:t>G</w:t>
              </w:r>
            </w:ins>
          </w:p>
        </w:tc>
      </w:tr>
      <w:tr w:rsidR="00931C74" w:rsidRPr="00861DD3" w14:paraId="6A6F24C9" w14:textId="77777777" w:rsidTr="00555A92">
        <w:trPr>
          <w:jc w:val="center"/>
          <w:ins w:id="1939" w:author="P.Mahmoudi" w:date="2020-08-22T15:05:00Z"/>
        </w:trPr>
        <w:tc>
          <w:tcPr>
            <w:tcW w:w="1755" w:type="dxa"/>
            <w:vAlign w:val="center"/>
          </w:tcPr>
          <w:p w14:paraId="1C0EF333" w14:textId="621B0F69" w:rsidR="00931C74" w:rsidRPr="00BE023F" w:rsidRDefault="00931C74" w:rsidP="00931C74">
            <w:pPr>
              <w:tabs>
                <w:tab w:val="left" w:pos="1395"/>
              </w:tabs>
              <w:rPr>
                <w:ins w:id="1940" w:author="P.Mahmoudi" w:date="2020-08-22T15:05:00Z"/>
                <w:sz w:val="20"/>
                <w:szCs w:val="20"/>
              </w:rPr>
            </w:pPr>
            <w:ins w:id="1941" w:author="P.Mahmoudi" w:date="2020-08-22T15:06:00Z">
              <w:r>
                <w:rPr>
                  <w:sz w:val="20"/>
                  <w:szCs w:val="20"/>
                </w:rPr>
                <w:t>other</w:t>
              </w:r>
            </w:ins>
            <w:ins w:id="1942" w:author="P.Mahmoudi" w:date="2020-08-22T15:05:00Z">
              <w:r w:rsidRPr="00BE023F">
                <w:rPr>
                  <w:sz w:val="20"/>
                  <w:szCs w:val="20"/>
                </w:rPr>
                <w:t>_handset</w:t>
              </w:r>
            </w:ins>
          </w:p>
        </w:tc>
        <w:tc>
          <w:tcPr>
            <w:tcW w:w="1984" w:type="dxa"/>
            <w:vAlign w:val="center"/>
          </w:tcPr>
          <w:p w14:paraId="0494AE4B" w14:textId="79A94017" w:rsidR="00931C74" w:rsidRPr="00BE023F" w:rsidRDefault="00931C74" w:rsidP="00931C74">
            <w:pPr>
              <w:tabs>
                <w:tab w:val="left" w:pos="1395"/>
              </w:tabs>
              <w:rPr>
                <w:ins w:id="1943" w:author="P.Mahmoudi" w:date="2020-08-22T15:05:00Z"/>
                <w:sz w:val="20"/>
                <w:szCs w:val="20"/>
              </w:rPr>
            </w:pPr>
            <w:ins w:id="1944" w:author="P.Mahmoudi" w:date="2020-08-22T15:05:00Z">
              <w:r w:rsidRPr="00BE023F">
                <w:rPr>
                  <w:sz w:val="20"/>
                  <w:szCs w:val="20"/>
                </w:rPr>
                <w:t>edl_src_gemalto_ota_device</w:t>
              </w:r>
            </w:ins>
          </w:p>
        </w:tc>
        <w:tc>
          <w:tcPr>
            <w:tcW w:w="1418" w:type="dxa"/>
            <w:vAlign w:val="center"/>
          </w:tcPr>
          <w:p w14:paraId="56EF20A7" w14:textId="7C39B581" w:rsidR="00931C74" w:rsidRPr="00861DD3" w:rsidRDefault="00931C74" w:rsidP="00931C74">
            <w:pPr>
              <w:tabs>
                <w:tab w:val="left" w:pos="1395"/>
              </w:tabs>
              <w:rPr>
                <w:ins w:id="1945" w:author="P.Mahmoudi" w:date="2020-08-22T15:05:00Z"/>
                <w:sz w:val="20"/>
                <w:szCs w:val="20"/>
              </w:rPr>
            </w:pPr>
            <w:ins w:id="1946" w:author="P.Mahmoudi" w:date="2020-08-22T15:06:00Z">
              <w:r w:rsidRPr="00861DD3">
                <w:rPr>
                  <w:sz w:val="20"/>
                  <w:szCs w:val="20"/>
                </w:rPr>
                <w:t>Derived</w:t>
              </w:r>
            </w:ins>
          </w:p>
        </w:tc>
        <w:tc>
          <w:tcPr>
            <w:tcW w:w="1842" w:type="dxa"/>
            <w:vAlign w:val="center"/>
          </w:tcPr>
          <w:p w14:paraId="2EC4835B" w14:textId="652E282D" w:rsidR="00931C74" w:rsidRPr="00BE023F" w:rsidRDefault="00931C74" w:rsidP="00931C74">
            <w:pPr>
              <w:tabs>
                <w:tab w:val="left" w:pos="1395"/>
              </w:tabs>
              <w:rPr>
                <w:ins w:id="1947" w:author="P.Mahmoudi" w:date="2020-08-22T15:05:00Z"/>
                <w:sz w:val="20"/>
                <w:szCs w:val="20"/>
              </w:rPr>
            </w:pPr>
            <w:ins w:id="1948" w:author="P.Mahmoudi" w:date="2020-08-22T15:07:00Z">
              <w:r w:rsidRPr="00931C74">
                <w:rPr>
                  <w:sz w:val="20"/>
                  <w:szCs w:val="20"/>
                </w:rPr>
                <w:t>count(distinct case when handset_type='Others' then msisdn end)</w:t>
              </w:r>
            </w:ins>
          </w:p>
        </w:tc>
        <w:tc>
          <w:tcPr>
            <w:tcW w:w="2496" w:type="dxa"/>
            <w:vAlign w:val="center"/>
          </w:tcPr>
          <w:p w14:paraId="43F007FC" w14:textId="5E7B7E0C" w:rsidR="00931C74" w:rsidRDefault="00931C74">
            <w:pPr>
              <w:tabs>
                <w:tab w:val="left" w:pos="1395"/>
              </w:tabs>
              <w:rPr>
                <w:ins w:id="1949" w:author="P.Mahmoudi" w:date="2020-08-22T15:05:00Z"/>
                <w:sz w:val="20"/>
                <w:szCs w:val="20"/>
              </w:rPr>
            </w:pPr>
            <w:ins w:id="1950" w:author="P.Mahmoudi" w:date="2020-08-22T15:05:00Z">
              <w:r>
                <w:rPr>
                  <w:sz w:val="20"/>
                  <w:szCs w:val="20"/>
                </w:rPr>
                <w:t xml:space="preserve">Number of customers who their handset type is </w:t>
              </w:r>
            </w:ins>
            <w:ins w:id="1951" w:author="P.Mahmoudi" w:date="2020-08-22T15:06:00Z">
              <w:r>
                <w:rPr>
                  <w:sz w:val="20"/>
                  <w:szCs w:val="20"/>
                </w:rPr>
                <w:t>other</w:t>
              </w:r>
            </w:ins>
          </w:p>
        </w:tc>
      </w:tr>
      <w:tr w:rsidR="00931C74" w:rsidRPr="00861DD3" w14:paraId="520C8F6D" w14:textId="77777777" w:rsidTr="00555A92">
        <w:trPr>
          <w:jc w:val="center"/>
          <w:ins w:id="1952" w:author="P.Mahmoudi" w:date="2020-08-22T15:08:00Z"/>
        </w:trPr>
        <w:tc>
          <w:tcPr>
            <w:tcW w:w="1755" w:type="dxa"/>
            <w:vAlign w:val="center"/>
          </w:tcPr>
          <w:p w14:paraId="2BB7587A" w14:textId="4477D7DC" w:rsidR="00931C74" w:rsidRDefault="00931C74" w:rsidP="00931C74">
            <w:pPr>
              <w:tabs>
                <w:tab w:val="left" w:pos="1395"/>
              </w:tabs>
              <w:rPr>
                <w:ins w:id="1953" w:author="P.Mahmoudi" w:date="2020-08-22T15:08:00Z"/>
                <w:sz w:val="20"/>
                <w:szCs w:val="20"/>
              </w:rPr>
            </w:pPr>
            <w:ins w:id="1954" w:author="P.Mahmoudi" w:date="2020-08-22T15:08:00Z">
              <w:r w:rsidRPr="00931C74">
                <w:rPr>
                  <w:sz w:val="20"/>
                  <w:szCs w:val="20"/>
                </w:rPr>
                <w:t>prepaid_subs</w:t>
              </w:r>
            </w:ins>
          </w:p>
        </w:tc>
        <w:tc>
          <w:tcPr>
            <w:tcW w:w="1984" w:type="dxa"/>
            <w:vAlign w:val="center"/>
          </w:tcPr>
          <w:p w14:paraId="33CA1870" w14:textId="48290BE1" w:rsidR="00931C74" w:rsidRPr="00BE023F" w:rsidRDefault="00931C74" w:rsidP="00931C74">
            <w:pPr>
              <w:tabs>
                <w:tab w:val="left" w:pos="1395"/>
              </w:tabs>
              <w:rPr>
                <w:ins w:id="1955" w:author="P.Mahmoudi" w:date="2020-08-22T15:08:00Z"/>
                <w:sz w:val="20"/>
                <w:szCs w:val="20"/>
              </w:rPr>
            </w:pPr>
            <w:ins w:id="1956" w:author="P.Mahmoudi" w:date="2020-08-22T15:11:00Z">
              <w:r w:rsidRPr="00931C74">
                <w:rPr>
                  <w:sz w:val="20"/>
                  <w:szCs w:val="20"/>
                </w:rPr>
                <w:t>edl_fct_subs_cvs_snapm_ir</w:t>
              </w:r>
            </w:ins>
          </w:p>
        </w:tc>
        <w:tc>
          <w:tcPr>
            <w:tcW w:w="1418" w:type="dxa"/>
            <w:vAlign w:val="center"/>
          </w:tcPr>
          <w:p w14:paraId="6B184B8A" w14:textId="29AB30ED" w:rsidR="00931C74" w:rsidRPr="00861DD3" w:rsidRDefault="00931C74" w:rsidP="00931C74">
            <w:pPr>
              <w:tabs>
                <w:tab w:val="left" w:pos="1395"/>
              </w:tabs>
              <w:rPr>
                <w:ins w:id="1957" w:author="P.Mahmoudi" w:date="2020-08-22T15:08:00Z"/>
                <w:sz w:val="20"/>
                <w:szCs w:val="20"/>
              </w:rPr>
            </w:pPr>
            <w:ins w:id="1958" w:author="P.Mahmoudi" w:date="2020-08-22T15:08:00Z">
              <w:r>
                <w:rPr>
                  <w:sz w:val="20"/>
                  <w:szCs w:val="20"/>
                </w:rPr>
                <w:t>Derived</w:t>
              </w:r>
            </w:ins>
          </w:p>
        </w:tc>
        <w:tc>
          <w:tcPr>
            <w:tcW w:w="1842" w:type="dxa"/>
            <w:vAlign w:val="center"/>
          </w:tcPr>
          <w:p w14:paraId="1E16D895" w14:textId="70132CC9" w:rsidR="00931C74" w:rsidRPr="00931C74" w:rsidRDefault="00931C74" w:rsidP="00931C74">
            <w:pPr>
              <w:tabs>
                <w:tab w:val="left" w:pos="1395"/>
              </w:tabs>
              <w:rPr>
                <w:ins w:id="1959" w:author="P.Mahmoudi" w:date="2020-08-22T15:08:00Z"/>
                <w:sz w:val="20"/>
                <w:szCs w:val="20"/>
              </w:rPr>
            </w:pPr>
            <w:ins w:id="1960" w:author="P.Mahmoudi" w:date="2020-08-22T15:08:00Z">
              <w:r w:rsidRPr="00931C74">
                <w:rPr>
                  <w:sz w:val="20"/>
                  <w:szCs w:val="20"/>
                </w:rPr>
                <w:t>count(distinct CASE WHEN payment_option_cd='P' THEN msisdn end)</w:t>
              </w:r>
            </w:ins>
          </w:p>
        </w:tc>
        <w:tc>
          <w:tcPr>
            <w:tcW w:w="2496" w:type="dxa"/>
            <w:vAlign w:val="center"/>
          </w:tcPr>
          <w:p w14:paraId="6D7F91E2" w14:textId="47B361A0" w:rsidR="00931C74" w:rsidRDefault="00931C74" w:rsidP="00931C74">
            <w:pPr>
              <w:tabs>
                <w:tab w:val="left" w:pos="1395"/>
              </w:tabs>
              <w:rPr>
                <w:ins w:id="1961" w:author="P.Mahmoudi" w:date="2020-08-22T15:08:00Z"/>
                <w:sz w:val="20"/>
                <w:szCs w:val="20"/>
              </w:rPr>
            </w:pPr>
            <w:ins w:id="1962" w:author="P.Mahmoudi" w:date="2020-08-22T15:11:00Z">
              <w:r>
                <w:rPr>
                  <w:sz w:val="20"/>
                  <w:szCs w:val="20"/>
                </w:rPr>
                <w:t>Number of prepaid customers</w:t>
              </w:r>
            </w:ins>
          </w:p>
        </w:tc>
      </w:tr>
      <w:tr w:rsidR="00931C74" w:rsidRPr="00861DD3" w14:paraId="5A00CF2C" w14:textId="77777777" w:rsidTr="00555A92">
        <w:trPr>
          <w:jc w:val="center"/>
          <w:ins w:id="1963" w:author="P.Mahmoudi" w:date="2020-08-22T15:11:00Z"/>
        </w:trPr>
        <w:tc>
          <w:tcPr>
            <w:tcW w:w="1755" w:type="dxa"/>
            <w:vAlign w:val="center"/>
          </w:tcPr>
          <w:p w14:paraId="15F68958" w14:textId="5C6143D3" w:rsidR="00931C74" w:rsidRPr="00931C74" w:rsidRDefault="00794BBE" w:rsidP="00931C74">
            <w:pPr>
              <w:tabs>
                <w:tab w:val="left" w:pos="1395"/>
              </w:tabs>
              <w:rPr>
                <w:ins w:id="1964" w:author="P.Mahmoudi" w:date="2020-08-22T15:11:00Z"/>
                <w:sz w:val="20"/>
                <w:szCs w:val="20"/>
              </w:rPr>
            </w:pPr>
            <w:ins w:id="1965" w:author="P.Mahmoudi" w:date="2020-08-22T15:18:00Z">
              <w:r>
                <w:rPr>
                  <w:sz w:val="20"/>
                  <w:szCs w:val="20"/>
                </w:rPr>
                <w:t>post</w:t>
              </w:r>
            </w:ins>
            <w:ins w:id="1966" w:author="P.Mahmoudi" w:date="2020-08-22T15:11:00Z">
              <w:r w:rsidR="00931C74" w:rsidRPr="00931C74">
                <w:rPr>
                  <w:sz w:val="20"/>
                  <w:szCs w:val="20"/>
                </w:rPr>
                <w:t>paid_subs</w:t>
              </w:r>
            </w:ins>
          </w:p>
        </w:tc>
        <w:tc>
          <w:tcPr>
            <w:tcW w:w="1984" w:type="dxa"/>
            <w:vAlign w:val="center"/>
          </w:tcPr>
          <w:p w14:paraId="2DFFBACE" w14:textId="63F85180" w:rsidR="00931C74" w:rsidRPr="00931C74" w:rsidRDefault="00931C74" w:rsidP="00931C74">
            <w:pPr>
              <w:tabs>
                <w:tab w:val="left" w:pos="1395"/>
              </w:tabs>
              <w:rPr>
                <w:ins w:id="1967" w:author="P.Mahmoudi" w:date="2020-08-22T15:11:00Z"/>
                <w:sz w:val="20"/>
                <w:szCs w:val="20"/>
              </w:rPr>
            </w:pPr>
            <w:ins w:id="1968" w:author="P.Mahmoudi" w:date="2020-08-22T15:11:00Z">
              <w:r w:rsidRPr="00931C74">
                <w:rPr>
                  <w:sz w:val="20"/>
                  <w:szCs w:val="20"/>
                </w:rPr>
                <w:t>edl_fct_subs_cvs_snapm_ir</w:t>
              </w:r>
            </w:ins>
          </w:p>
        </w:tc>
        <w:tc>
          <w:tcPr>
            <w:tcW w:w="1418" w:type="dxa"/>
            <w:vAlign w:val="center"/>
          </w:tcPr>
          <w:p w14:paraId="46AE2F67" w14:textId="485B7E7B" w:rsidR="00931C74" w:rsidRDefault="00931C74" w:rsidP="00931C74">
            <w:pPr>
              <w:tabs>
                <w:tab w:val="left" w:pos="1395"/>
              </w:tabs>
              <w:rPr>
                <w:ins w:id="1969" w:author="P.Mahmoudi" w:date="2020-08-22T15:11:00Z"/>
                <w:sz w:val="20"/>
                <w:szCs w:val="20"/>
              </w:rPr>
            </w:pPr>
            <w:ins w:id="1970" w:author="P.Mahmoudi" w:date="2020-08-22T15:11:00Z">
              <w:r>
                <w:rPr>
                  <w:sz w:val="20"/>
                  <w:szCs w:val="20"/>
                </w:rPr>
                <w:t>Derived</w:t>
              </w:r>
            </w:ins>
          </w:p>
        </w:tc>
        <w:tc>
          <w:tcPr>
            <w:tcW w:w="1842" w:type="dxa"/>
            <w:vAlign w:val="center"/>
          </w:tcPr>
          <w:p w14:paraId="235D4F99" w14:textId="42FE253B" w:rsidR="00931C74" w:rsidRPr="00931C74" w:rsidRDefault="00794BBE" w:rsidP="00931C74">
            <w:pPr>
              <w:tabs>
                <w:tab w:val="left" w:pos="1395"/>
              </w:tabs>
              <w:rPr>
                <w:ins w:id="1971" w:author="P.Mahmoudi" w:date="2020-08-22T15:11:00Z"/>
                <w:sz w:val="20"/>
                <w:szCs w:val="20"/>
              </w:rPr>
            </w:pPr>
            <w:ins w:id="1972" w:author="P.Mahmoudi" w:date="2020-08-22T15:17:00Z">
              <w:r w:rsidRPr="00794BBE">
                <w:rPr>
                  <w:sz w:val="20"/>
                  <w:szCs w:val="20"/>
                </w:rPr>
                <w:t>count(distinct CASE WHEN payment_option_cd='N' THEN msisdn end)</w:t>
              </w:r>
            </w:ins>
          </w:p>
        </w:tc>
        <w:tc>
          <w:tcPr>
            <w:tcW w:w="2496" w:type="dxa"/>
            <w:vAlign w:val="center"/>
          </w:tcPr>
          <w:p w14:paraId="4DC35781" w14:textId="2E89B09E" w:rsidR="00931C74" w:rsidRDefault="00931C74">
            <w:pPr>
              <w:tabs>
                <w:tab w:val="left" w:pos="1395"/>
              </w:tabs>
              <w:rPr>
                <w:ins w:id="1973" w:author="P.Mahmoudi" w:date="2020-08-22T15:11:00Z"/>
                <w:sz w:val="20"/>
                <w:szCs w:val="20"/>
              </w:rPr>
            </w:pPr>
            <w:ins w:id="1974" w:author="P.Mahmoudi" w:date="2020-08-22T15:11:00Z">
              <w:r>
                <w:rPr>
                  <w:sz w:val="20"/>
                  <w:szCs w:val="20"/>
                </w:rPr>
                <w:t xml:space="preserve">Number of </w:t>
              </w:r>
            </w:ins>
            <w:ins w:id="1975" w:author="P.Mahmoudi" w:date="2020-08-22T15:18:00Z">
              <w:r w:rsidR="00794BBE">
                <w:rPr>
                  <w:sz w:val="20"/>
                  <w:szCs w:val="20"/>
                </w:rPr>
                <w:t>post</w:t>
              </w:r>
            </w:ins>
            <w:ins w:id="1976" w:author="P.Mahmoudi" w:date="2020-08-22T15:11:00Z">
              <w:r>
                <w:rPr>
                  <w:sz w:val="20"/>
                  <w:szCs w:val="20"/>
                </w:rPr>
                <w:t>paid customers</w:t>
              </w:r>
            </w:ins>
          </w:p>
        </w:tc>
      </w:tr>
      <w:tr w:rsidR="00794BBE" w:rsidRPr="00861DD3" w14:paraId="23761519" w14:textId="77777777" w:rsidTr="00555A92">
        <w:trPr>
          <w:jc w:val="center"/>
          <w:ins w:id="1977" w:author="P.Mahmoudi" w:date="2020-08-22T15:18:00Z"/>
        </w:trPr>
        <w:tc>
          <w:tcPr>
            <w:tcW w:w="1755" w:type="dxa"/>
            <w:vAlign w:val="center"/>
          </w:tcPr>
          <w:p w14:paraId="23DE93EC" w14:textId="459E8BBA" w:rsidR="00794BBE" w:rsidRDefault="00794BBE" w:rsidP="00794BBE">
            <w:pPr>
              <w:tabs>
                <w:tab w:val="left" w:pos="1395"/>
              </w:tabs>
              <w:rPr>
                <w:ins w:id="1978" w:author="P.Mahmoudi" w:date="2020-08-22T15:18:00Z"/>
                <w:sz w:val="20"/>
                <w:szCs w:val="20"/>
              </w:rPr>
            </w:pPr>
            <w:ins w:id="1979" w:author="P.Mahmoudi" w:date="2020-08-22T15:18:00Z">
              <w:r w:rsidRPr="00794BBE">
                <w:rPr>
                  <w:sz w:val="20"/>
                  <w:szCs w:val="20"/>
                </w:rPr>
                <w:t>unknown_subs</w:t>
              </w:r>
            </w:ins>
          </w:p>
        </w:tc>
        <w:tc>
          <w:tcPr>
            <w:tcW w:w="1984" w:type="dxa"/>
            <w:vAlign w:val="center"/>
          </w:tcPr>
          <w:p w14:paraId="2CDD8579" w14:textId="5505E5BF" w:rsidR="00794BBE" w:rsidRPr="00931C74" w:rsidRDefault="00794BBE" w:rsidP="00794BBE">
            <w:pPr>
              <w:tabs>
                <w:tab w:val="left" w:pos="1395"/>
              </w:tabs>
              <w:rPr>
                <w:ins w:id="1980" w:author="P.Mahmoudi" w:date="2020-08-22T15:18:00Z"/>
                <w:sz w:val="20"/>
                <w:szCs w:val="20"/>
              </w:rPr>
            </w:pPr>
            <w:ins w:id="1981" w:author="P.Mahmoudi" w:date="2020-08-22T15:18:00Z">
              <w:r w:rsidRPr="00931C74">
                <w:rPr>
                  <w:sz w:val="20"/>
                  <w:szCs w:val="20"/>
                </w:rPr>
                <w:t>edl_fct_subs_cvs_snapm_ir</w:t>
              </w:r>
            </w:ins>
          </w:p>
        </w:tc>
        <w:tc>
          <w:tcPr>
            <w:tcW w:w="1418" w:type="dxa"/>
            <w:vAlign w:val="center"/>
          </w:tcPr>
          <w:p w14:paraId="49564A66" w14:textId="5E4BAF9E" w:rsidR="00794BBE" w:rsidRDefault="00794BBE" w:rsidP="00794BBE">
            <w:pPr>
              <w:tabs>
                <w:tab w:val="left" w:pos="1395"/>
              </w:tabs>
              <w:rPr>
                <w:ins w:id="1982" w:author="P.Mahmoudi" w:date="2020-08-22T15:18:00Z"/>
                <w:sz w:val="20"/>
                <w:szCs w:val="20"/>
              </w:rPr>
            </w:pPr>
            <w:ins w:id="1983" w:author="P.Mahmoudi" w:date="2020-08-22T15:18:00Z">
              <w:r>
                <w:rPr>
                  <w:sz w:val="20"/>
                  <w:szCs w:val="20"/>
                </w:rPr>
                <w:t>Derived</w:t>
              </w:r>
            </w:ins>
          </w:p>
        </w:tc>
        <w:tc>
          <w:tcPr>
            <w:tcW w:w="1842" w:type="dxa"/>
            <w:vAlign w:val="center"/>
          </w:tcPr>
          <w:p w14:paraId="0E7103EC" w14:textId="1C688439" w:rsidR="00794BBE" w:rsidRPr="00794BBE" w:rsidRDefault="00794BBE" w:rsidP="00794BBE">
            <w:pPr>
              <w:tabs>
                <w:tab w:val="left" w:pos="1395"/>
              </w:tabs>
              <w:rPr>
                <w:ins w:id="1984" w:author="P.Mahmoudi" w:date="2020-08-22T15:18:00Z"/>
                <w:sz w:val="20"/>
                <w:szCs w:val="20"/>
              </w:rPr>
            </w:pPr>
            <w:ins w:id="1985" w:author="P.Mahmoudi" w:date="2020-08-22T15:19:00Z">
              <w:r w:rsidRPr="00794BBE">
                <w:rPr>
                  <w:sz w:val="20"/>
                  <w:szCs w:val="20"/>
                </w:rPr>
                <w:t>count(distinct CASE WHEN payment_option_cd='NA' THEN msisdn end)</w:t>
              </w:r>
            </w:ins>
          </w:p>
        </w:tc>
        <w:tc>
          <w:tcPr>
            <w:tcW w:w="2496" w:type="dxa"/>
            <w:vAlign w:val="center"/>
          </w:tcPr>
          <w:p w14:paraId="20B0388C" w14:textId="3C13BA7A" w:rsidR="00794BBE" w:rsidRDefault="00794BBE">
            <w:pPr>
              <w:tabs>
                <w:tab w:val="left" w:pos="1395"/>
              </w:tabs>
              <w:rPr>
                <w:ins w:id="1986" w:author="P.Mahmoudi" w:date="2020-08-22T15:18:00Z"/>
                <w:sz w:val="20"/>
                <w:szCs w:val="20"/>
              </w:rPr>
            </w:pPr>
            <w:ins w:id="1987" w:author="P.Mahmoudi" w:date="2020-08-22T15:18:00Z">
              <w:r>
                <w:rPr>
                  <w:sz w:val="20"/>
                  <w:szCs w:val="20"/>
                </w:rPr>
                <w:t xml:space="preserve">Number of </w:t>
              </w:r>
            </w:ins>
            <w:ins w:id="1988" w:author="P.Mahmoudi" w:date="2020-08-22T15:19:00Z">
              <w:r>
                <w:rPr>
                  <w:sz w:val="20"/>
                  <w:szCs w:val="20"/>
                </w:rPr>
                <w:t xml:space="preserve">unknown contract type </w:t>
              </w:r>
            </w:ins>
            <w:ins w:id="1989" w:author="P.Mahmoudi" w:date="2020-08-22T15:18:00Z">
              <w:r>
                <w:rPr>
                  <w:sz w:val="20"/>
                  <w:szCs w:val="20"/>
                </w:rPr>
                <w:t>customers</w:t>
              </w:r>
            </w:ins>
          </w:p>
        </w:tc>
      </w:tr>
      <w:tr w:rsidR="00794BBE" w:rsidRPr="00861DD3" w14:paraId="00A6399E" w14:textId="77777777" w:rsidTr="00555A92">
        <w:trPr>
          <w:jc w:val="center"/>
          <w:ins w:id="1990" w:author="P.Mahmoudi" w:date="2020-08-22T15:19:00Z"/>
        </w:trPr>
        <w:tc>
          <w:tcPr>
            <w:tcW w:w="1755" w:type="dxa"/>
            <w:vAlign w:val="center"/>
          </w:tcPr>
          <w:p w14:paraId="108039FF" w14:textId="267DB786" w:rsidR="00794BBE" w:rsidRPr="00794BBE" w:rsidRDefault="00794BBE" w:rsidP="00794BBE">
            <w:pPr>
              <w:tabs>
                <w:tab w:val="left" w:pos="1395"/>
              </w:tabs>
              <w:rPr>
                <w:ins w:id="1991" w:author="P.Mahmoudi" w:date="2020-08-22T15:19:00Z"/>
                <w:sz w:val="20"/>
                <w:szCs w:val="20"/>
              </w:rPr>
            </w:pPr>
            <w:ins w:id="1992" w:author="P.Mahmoudi" w:date="2020-08-22T15:21:00Z">
              <w:r w:rsidRPr="00794BBE">
                <w:rPr>
                  <w:sz w:val="20"/>
                  <w:szCs w:val="20"/>
                </w:rPr>
                <w:t>top_subs</w:t>
              </w:r>
            </w:ins>
          </w:p>
        </w:tc>
        <w:tc>
          <w:tcPr>
            <w:tcW w:w="1984" w:type="dxa"/>
            <w:vAlign w:val="center"/>
          </w:tcPr>
          <w:p w14:paraId="223D9C1E" w14:textId="1A408AF1" w:rsidR="00794BBE" w:rsidRPr="00931C74" w:rsidRDefault="00794BBE" w:rsidP="00794BBE">
            <w:pPr>
              <w:tabs>
                <w:tab w:val="left" w:pos="1395"/>
              </w:tabs>
              <w:rPr>
                <w:ins w:id="1993" w:author="P.Mahmoudi" w:date="2020-08-22T15:19:00Z"/>
                <w:sz w:val="20"/>
                <w:szCs w:val="20"/>
              </w:rPr>
            </w:pPr>
            <w:ins w:id="1994" w:author="P.Mahmoudi" w:date="2020-08-22T15:21:00Z">
              <w:r w:rsidRPr="00931C74">
                <w:rPr>
                  <w:sz w:val="20"/>
                  <w:szCs w:val="20"/>
                </w:rPr>
                <w:t>edl_fct_subs_cvs_snapm_ir</w:t>
              </w:r>
            </w:ins>
          </w:p>
        </w:tc>
        <w:tc>
          <w:tcPr>
            <w:tcW w:w="1418" w:type="dxa"/>
            <w:vAlign w:val="center"/>
          </w:tcPr>
          <w:p w14:paraId="309AF262" w14:textId="4DF602BF" w:rsidR="00794BBE" w:rsidRDefault="00794BBE" w:rsidP="00794BBE">
            <w:pPr>
              <w:tabs>
                <w:tab w:val="left" w:pos="1395"/>
              </w:tabs>
              <w:rPr>
                <w:ins w:id="1995" w:author="P.Mahmoudi" w:date="2020-08-22T15:19:00Z"/>
                <w:sz w:val="20"/>
                <w:szCs w:val="20"/>
              </w:rPr>
            </w:pPr>
            <w:ins w:id="1996" w:author="P.Mahmoudi" w:date="2020-08-22T15:21:00Z">
              <w:r>
                <w:rPr>
                  <w:sz w:val="20"/>
                  <w:szCs w:val="20"/>
                </w:rPr>
                <w:t>Derived</w:t>
              </w:r>
            </w:ins>
          </w:p>
        </w:tc>
        <w:tc>
          <w:tcPr>
            <w:tcW w:w="1842" w:type="dxa"/>
            <w:vAlign w:val="center"/>
          </w:tcPr>
          <w:p w14:paraId="43515804" w14:textId="28BFA9F1" w:rsidR="00794BBE" w:rsidRPr="00794BBE" w:rsidRDefault="00794BBE" w:rsidP="00794BBE">
            <w:pPr>
              <w:tabs>
                <w:tab w:val="left" w:pos="1395"/>
              </w:tabs>
              <w:rPr>
                <w:ins w:id="1997" w:author="P.Mahmoudi" w:date="2020-08-22T15:19:00Z"/>
                <w:sz w:val="20"/>
                <w:szCs w:val="20"/>
              </w:rPr>
            </w:pPr>
            <w:ins w:id="1998" w:author="P.Mahmoudi" w:date="2020-08-22T15:21:00Z">
              <w:r w:rsidRPr="00794BBE">
                <w:rPr>
                  <w:sz w:val="20"/>
                  <w:szCs w:val="20"/>
                </w:rPr>
                <w:t>count(DISTINCT case when customer_segment_txt = 'TOP' then msisdn end)</w:t>
              </w:r>
            </w:ins>
          </w:p>
        </w:tc>
        <w:tc>
          <w:tcPr>
            <w:tcW w:w="2496" w:type="dxa"/>
            <w:vAlign w:val="center"/>
          </w:tcPr>
          <w:p w14:paraId="22AA770F" w14:textId="16269974" w:rsidR="00794BBE" w:rsidRDefault="00794BBE" w:rsidP="00794BBE">
            <w:pPr>
              <w:tabs>
                <w:tab w:val="left" w:pos="1395"/>
              </w:tabs>
              <w:rPr>
                <w:ins w:id="1999" w:author="P.Mahmoudi" w:date="2020-08-22T15:19:00Z"/>
                <w:sz w:val="20"/>
                <w:szCs w:val="20"/>
              </w:rPr>
            </w:pPr>
            <w:ins w:id="2000" w:author="P.Mahmoudi" w:date="2020-08-22T15:21:00Z">
              <w:r>
                <w:rPr>
                  <w:sz w:val="20"/>
                  <w:szCs w:val="20"/>
                </w:rPr>
                <w:t>Number of top customers</w:t>
              </w:r>
            </w:ins>
          </w:p>
        </w:tc>
      </w:tr>
      <w:tr w:rsidR="00640B7A" w:rsidRPr="00861DD3" w14:paraId="664B7897" w14:textId="77777777" w:rsidTr="00555A92">
        <w:trPr>
          <w:jc w:val="center"/>
          <w:ins w:id="2001" w:author="P.Mahmoudi" w:date="2020-08-22T15:22:00Z"/>
        </w:trPr>
        <w:tc>
          <w:tcPr>
            <w:tcW w:w="1755" w:type="dxa"/>
            <w:vAlign w:val="center"/>
          </w:tcPr>
          <w:p w14:paraId="159179DC" w14:textId="1252EBFC" w:rsidR="00640B7A" w:rsidRPr="00794BBE" w:rsidRDefault="00640B7A" w:rsidP="00640B7A">
            <w:pPr>
              <w:tabs>
                <w:tab w:val="left" w:pos="1395"/>
              </w:tabs>
              <w:rPr>
                <w:ins w:id="2002" w:author="P.Mahmoudi" w:date="2020-08-22T15:22:00Z"/>
                <w:sz w:val="20"/>
                <w:szCs w:val="20"/>
              </w:rPr>
            </w:pPr>
            <w:ins w:id="2003" w:author="P.Mahmoudi" w:date="2020-08-22T15:23:00Z">
              <w:r w:rsidRPr="00640B7A">
                <w:rPr>
                  <w:sz w:val="20"/>
                  <w:szCs w:val="20"/>
                </w:rPr>
                <w:t>veryhigh_subs</w:t>
              </w:r>
            </w:ins>
          </w:p>
        </w:tc>
        <w:tc>
          <w:tcPr>
            <w:tcW w:w="1984" w:type="dxa"/>
            <w:vAlign w:val="center"/>
          </w:tcPr>
          <w:p w14:paraId="08FC9EE7" w14:textId="4A9AD493" w:rsidR="00640B7A" w:rsidRPr="00931C74" w:rsidRDefault="00640B7A" w:rsidP="00640B7A">
            <w:pPr>
              <w:tabs>
                <w:tab w:val="left" w:pos="1395"/>
              </w:tabs>
              <w:rPr>
                <w:ins w:id="2004" w:author="P.Mahmoudi" w:date="2020-08-22T15:22:00Z"/>
                <w:sz w:val="20"/>
                <w:szCs w:val="20"/>
              </w:rPr>
            </w:pPr>
            <w:ins w:id="2005" w:author="P.Mahmoudi" w:date="2020-08-22T15:24:00Z">
              <w:r w:rsidRPr="00931C74">
                <w:rPr>
                  <w:sz w:val="20"/>
                  <w:szCs w:val="20"/>
                </w:rPr>
                <w:t>edl_fct_subs_cvs_snapm_ir</w:t>
              </w:r>
            </w:ins>
          </w:p>
        </w:tc>
        <w:tc>
          <w:tcPr>
            <w:tcW w:w="1418" w:type="dxa"/>
            <w:vAlign w:val="center"/>
          </w:tcPr>
          <w:p w14:paraId="5E68BD50" w14:textId="30D9E458" w:rsidR="00640B7A" w:rsidRDefault="00640B7A" w:rsidP="00640B7A">
            <w:pPr>
              <w:tabs>
                <w:tab w:val="left" w:pos="1395"/>
              </w:tabs>
              <w:rPr>
                <w:ins w:id="2006" w:author="P.Mahmoudi" w:date="2020-08-22T15:22:00Z"/>
                <w:sz w:val="20"/>
                <w:szCs w:val="20"/>
              </w:rPr>
            </w:pPr>
            <w:ins w:id="2007" w:author="P.Mahmoudi" w:date="2020-08-22T15:24:00Z">
              <w:r>
                <w:rPr>
                  <w:sz w:val="20"/>
                  <w:szCs w:val="20"/>
                </w:rPr>
                <w:t>Derived</w:t>
              </w:r>
            </w:ins>
          </w:p>
        </w:tc>
        <w:tc>
          <w:tcPr>
            <w:tcW w:w="1842" w:type="dxa"/>
            <w:vAlign w:val="center"/>
          </w:tcPr>
          <w:p w14:paraId="73338525" w14:textId="5B68AF8B" w:rsidR="00640B7A" w:rsidRPr="00794BBE" w:rsidRDefault="00640B7A" w:rsidP="00640B7A">
            <w:pPr>
              <w:tabs>
                <w:tab w:val="left" w:pos="1395"/>
              </w:tabs>
              <w:rPr>
                <w:ins w:id="2008" w:author="P.Mahmoudi" w:date="2020-08-22T15:22:00Z"/>
                <w:sz w:val="20"/>
                <w:szCs w:val="20"/>
              </w:rPr>
            </w:pPr>
            <w:ins w:id="2009" w:author="P.Mahmoudi" w:date="2020-08-22T15:25:00Z">
              <w:r w:rsidRPr="00640B7A">
                <w:rPr>
                  <w:sz w:val="20"/>
                  <w:szCs w:val="20"/>
                </w:rPr>
                <w:t>count(DISTINCT case when customer_segment</w:t>
              </w:r>
              <w:r w:rsidRPr="00640B7A">
                <w:rPr>
                  <w:sz w:val="20"/>
                  <w:szCs w:val="20"/>
                </w:rPr>
                <w:lastRenderedPageBreak/>
                <w:t>_txt = 'VERY HIGH' then msisdn end)</w:t>
              </w:r>
            </w:ins>
          </w:p>
        </w:tc>
        <w:tc>
          <w:tcPr>
            <w:tcW w:w="2496" w:type="dxa"/>
            <w:vAlign w:val="center"/>
          </w:tcPr>
          <w:p w14:paraId="1A87C98A" w14:textId="12968CA2" w:rsidR="00640B7A" w:rsidRDefault="00640B7A">
            <w:pPr>
              <w:tabs>
                <w:tab w:val="left" w:pos="1395"/>
              </w:tabs>
              <w:rPr>
                <w:ins w:id="2010" w:author="P.Mahmoudi" w:date="2020-08-22T15:22:00Z"/>
                <w:sz w:val="20"/>
                <w:szCs w:val="20"/>
              </w:rPr>
            </w:pPr>
            <w:ins w:id="2011" w:author="P.Mahmoudi" w:date="2020-08-22T15:24:00Z">
              <w:r>
                <w:rPr>
                  <w:sz w:val="20"/>
                  <w:szCs w:val="20"/>
                </w:rPr>
                <w:lastRenderedPageBreak/>
                <w:t>Number of very high customers</w:t>
              </w:r>
            </w:ins>
          </w:p>
        </w:tc>
      </w:tr>
      <w:tr w:rsidR="00640B7A" w:rsidRPr="00861DD3" w14:paraId="73E8D92C" w14:textId="77777777" w:rsidTr="00555A92">
        <w:trPr>
          <w:jc w:val="center"/>
          <w:ins w:id="2012" w:author="P.Mahmoudi" w:date="2020-08-22T15:22:00Z"/>
        </w:trPr>
        <w:tc>
          <w:tcPr>
            <w:tcW w:w="1755" w:type="dxa"/>
            <w:vAlign w:val="center"/>
          </w:tcPr>
          <w:p w14:paraId="20A9AABF" w14:textId="5EA8E879" w:rsidR="00640B7A" w:rsidRPr="00794BBE" w:rsidRDefault="00640B7A" w:rsidP="00640B7A">
            <w:pPr>
              <w:tabs>
                <w:tab w:val="left" w:pos="1395"/>
              </w:tabs>
              <w:rPr>
                <w:ins w:id="2013" w:author="P.Mahmoudi" w:date="2020-08-22T15:22:00Z"/>
                <w:sz w:val="20"/>
                <w:szCs w:val="20"/>
              </w:rPr>
            </w:pPr>
            <w:ins w:id="2014" w:author="P.Mahmoudi" w:date="2020-08-22T15:23:00Z">
              <w:r w:rsidRPr="00640B7A">
                <w:rPr>
                  <w:sz w:val="20"/>
                  <w:szCs w:val="20"/>
                </w:rPr>
                <w:lastRenderedPageBreak/>
                <w:t>high_subs</w:t>
              </w:r>
            </w:ins>
          </w:p>
        </w:tc>
        <w:tc>
          <w:tcPr>
            <w:tcW w:w="1984" w:type="dxa"/>
            <w:vAlign w:val="center"/>
          </w:tcPr>
          <w:p w14:paraId="28082247" w14:textId="0664ADD8" w:rsidR="00640B7A" w:rsidRPr="00931C74" w:rsidRDefault="00640B7A" w:rsidP="00640B7A">
            <w:pPr>
              <w:tabs>
                <w:tab w:val="left" w:pos="1395"/>
              </w:tabs>
              <w:rPr>
                <w:ins w:id="2015" w:author="P.Mahmoudi" w:date="2020-08-22T15:22:00Z"/>
                <w:sz w:val="20"/>
                <w:szCs w:val="20"/>
              </w:rPr>
            </w:pPr>
            <w:ins w:id="2016" w:author="P.Mahmoudi" w:date="2020-08-22T15:24:00Z">
              <w:r w:rsidRPr="00931C74">
                <w:rPr>
                  <w:sz w:val="20"/>
                  <w:szCs w:val="20"/>
                </w:rPr>
                <w:t>edl_fct_subs_cvs_snapm_ir</w:t>
              </w:r>
            </w:ins>
          </w:p>
        </w:tc>
        <w:tc>
          <w:tcPr>
            <w:tcW w:w="1418" w:type="dxa"/>
            <w:vAlign w:val="center"/>
          </w:tcPr>
          <w:p w14:paraId="5B17BCCE" w14:textId="5F6DFAE7" w:rsidR="00640B7A" w:rsidRDefault="00640B7A" w:rsidP="00640B7A">
            <w:pPr>
              <w:tabs>
                <w:tab w:val="left" w:pos="1395"/>
              </w:tabs>
              <w:rPr>
                <w:ins w:id="2017" w:author="P.Mahmoudi" w:date="2020-08-22T15:22:00Z"/>
                <w:sz w:val="20"/>
                <w:szCs w:val="20"/>
              </w:rPr>
            </w:pPr>
            <w:ins w:id="2018" w:author="P.Mahmoudi" w:date="2020-08-22T15:24:00Z">
              <w:r>
                <w:rPr>
                  <w:sz w:val="20"/>
                  <w:szCs w:val="20"/>
                </w:rPr>
                <w:t>Derived</w:t>
              </w:r>
            </w:ins>
          </w:p>
        </w:tc>
        <w:tc>
          <w:tcPr>
            <w:tcW w:w="1842" w:type="dxa"/>
            <w:vAlign w:val="center"/>
          </w:tcPr>
          <w:p w14:paraId="38B321D3" w14:textId="74A195AC" w:rsidR="00640B7A" w:rsidRPr="00794BBE" w:rsidRDefault="007B7E1F" w:rsidP="00640B7A">
            <w:pPr>
              <w:tabs>
                <w:tab w:val="left" w:pos="1395"/>
              </w:tabs>
              <w:rPr>
                <w:ins w:id="2019" w:author="P.Mahmoudi" w:date="2020-08-22T15:22:00Z"/>
                <w:sz w:val="20"/>
                <w:szCs w:val="20"/>
              </w:rPr>
            </w:pPr>
            <w:ins w:id="2020" w:author="P.Mahmoudi" w:date="2020-08-22T15:25:00Z">
              <w:r w:rsidRPr="007B7E1F">
                <w:rPr>
                  <w:sz w:val="20"/>
                  <w:szCs w:val="20"/>
                </w:rPr>
                <w:t>count(DISTINCT case when customer_segment_txt = 'HIGH' then msisdn end)</w:t>
              </w:r>
            </w:ins>
          </w:p>
        </w:tc>
        <w:tc>
          <w:tcPr>
            <w:tcW w:w="2496" w:type="dxa"/>
            <w:vAlign w:val="center"/>
          </w:tcPr>
          <w:p w14:paraId="4B256036" w14:textId="5FC7C20F" w:rsidR="00640B7A" w:rsidRDefault="00640B7A">
            <w:pPr>
              <w:tabs>
                <w:tab w:val="left" w:pos="1395"/>
              </w:tabs>
              <w:rPr>
                <w:ins w:id="2021" w:author="P.Mahmoudi" w:date="2020-08-22T15:22:00Z"/>
                <w:sz w:val="20"/>
                <w:szCs w:val="20"/>
              </w:rPr>
            </w:pPr>
            <w:ins w:id="2022" w:author="P.Mahmoudi" w:date="2020-08-22T15:24:00Z">
              <w:r>
                <w:rPr>
                  <w:sz w:val="20"/>
                  <w:szCs w:val="20"/>
                </w:rPr>
                <w:t>Number of high customers</w:t>
              </w:r>
            </w:ins>
          </w:p>
        </w:tc>
      </w:tr>
      <w:tr w:rsidR="00640B7A" w:rsidRPr="00861DD3" w14:paraId="7AB26763" w14:textId="77777777" w:rsidTr="00555A92">
        <w:trPr>
          <w:jc w:val="center"/>
          <w:ins w:id="2023" w:author="P.Mahmoudi" w:date="2020-08-22T15:22:00Z"/>
        </w:trPr>
        <w:tc>
          <w:tcPr>
            <w:tcW w:w="1755" w:type="dxa"/>
            <w:vAlign w:val="center"/>
          </w:tcPr>
          <w:p w14:paraId="54C390A4" w14:textId="173B6F08" w:rsidR="00640B7A" w:rsidRPr="00794BBE" w:rsidRDefault="00640B7A" w:rsidP="00640B7A">
            <w:pPr>
              <w:tabs>
                <w:tab w:val="left" w:pos="1395"/>
              </w:tabs>
              <w:rPr>
                <w:ins w:id="2024" w:author="P.Mahmoudi" w:date="2020-08-22T15:22:00Z"/>
                <w:sz w:val="20"/>
                <w:szCs w:val="20"/>
              </w:rPr>
            </w:pPr>
            <w:ins w:id="2025" w:author="P.Mahmoudi" w:date="2020-08-22T15:23:00Z">
              <w:r w:rsidRPr="00640B7A">
                <w:rPr>
                  <w:sz w:val="20"/>
                  <w:szCs w:val="20"/>
                </w:rPr>
                <w:t>medium_subs</w:t>
              </w:r>
            </w:ins>
          </w:p>
        </w:tc>
        <w:tc>
          <w:tcPr>
            <w:tcW w:w="1984" w:type="dxa"/>
            <w:vAlign w:val="center"/>
          </w:tcPr>
          <w:p w14:paraId="6D90D5B1" w14:textId="411A34FF" w:rsidR="00640B7A" w:rsidRPr="00931C74" w:rsidRDefault="00640B7A" w:rsidP="00640B7A">
            <w:pPr>
              <w:tabs>
                <w:tab w:val="left" w:pos="1395"/>
              </w:tabs>
              <w:rPr>
                <w:ins w:id="2026" w:author="P.Mahmoudi" w:date="2020-08-22T15:22:00Z"/>
                <w:sz w:val="20"/>
                <w:szCs w:val="20"/>
              </w:rPr>
            </w:pPr>
            <w:ins w:id="2027" w:author="P.Mahmoudi" w:date="2020-08-22T15:24:00Z">
              <w:r w:rsidRPr="00931C74">
                <w:rPr>
                  <w:sz w:val="20"/>
                  <w:szCs w:val="20"/>
                </w:rPr>
                <w:t>edl_fct_subs_cvs_snapm_ir</w:t>
              </w:r>
            </w:ins>
          </w:p>
        </w:tc>
        <w:tc>
          <w:tcPr>
            <w:tcW w:w="1418" w:type="dxa"/>
            <w:vAlign w:val="center"/>
          </w:tcPr>
          <w:p w14:paraId="6862D9A4" w14:textId="2570002B" w:rsidR="00640B7A" w:rsidRDefault="00640B7A" w:rsidP="00640B7A">
            <w:pPr>
              <w:tabs>
                <w:tab w:val="left" w:pos="1395"/>
              </w:tabs>
              <w:rPr>
                <w:ins w:id="2028" w:author="P.Mahmoudi" w:date="2020-08-22T15:22:00Z"/>
                <w:sz w:val="20"/>
                <w:szCs w:val="20"/>
              </w:rPr>
            </w:pPr>
            <w:ins w:id="2029" w:author="P.Mahmoudi" w:date="2020-08-22T15:24:00Z">
              <w:r>
                <w:rPr>
                  <w:sz w:val="20"/>
                  <w:szCs w:val="20"/>
                </w:rPr>
                <w:t>Derived</w:t>
              </w:r>
            </w:ins>
          </w:p>
        </w:tc>
        <w:tc>
          <w:tcPr>
            <w:tcW w:w="1842" w:type="dxa"/>
            <w:vAlign w:val="center"/>
          </w:tcPr>
          <w:p w14:paraId="3344499D" w14:textId="65AA4699" w:rsidR="00640B7A" w:rsidRPr="00794BBE" w:rsidRDefault="007B7E1F" w:rsidP="00640B7A">
            <w:pPr>
              <w:tabs>
                <w:tab w:val="left" w:pos="1395"/>
              </w:tabs>
              <w:rPr>
                <w:ins w:id="2030" w:author="P.Mahmoudi" w:date="2020-08-22T15:22:00Z"/>
                <w:sz w:val="20"/>
                <w:szCs w:val="20"/>
              </w:rPr>
            </w:pPr>
            <w:ins w:id="2031" w:author="P.Mahmoudi" w:date="2020-08-22T15:26:00Z">
              <w:r w:rsidRPr="007B7E1F">
                <w:rPr>
                  <w:sz w:val="20"/>
                  <w:szCs w:val="20"/>
                </w:rPr>
                <w:t>count(DISTINCT case when customer_segment_txt = 'MEDIUM' then msisdn end)</w:t>
              </w:r>
            </w:ins>
          </w:p>
        </w:tc>
        <w:tc>
          <w:tcPr>
            <w:tcW w:w="2496" w:type="dxa"/>
            <w:vAlign w:val="center"/>
          </w:tcPr>
          <w:p w14:paraId="5DC8C820" w14:textId="13D08615" w:rsidR="00640B7A" w:rsidRDefault="00640B7A">
            <w:pPr>
              <w:tabs>
                <w:tab w:val="left" w:pos="1395"/>
              </w:tabs>
              <w:rPr>
                <w:ins w:id="2032" w:author="P.Mahmoudi" w:date="2020-08-22T15:22:00Z"/>
                <w:sz w:val="20"/>
                <w:szCs w:val="20"/>
              </w:rPr>
            </w:pPr>
            <w:ins w:id="2033" w:author="P.Mahmoudi" w:date="2020-08-22T15:24:00Z">
              <w:r>
                <w:rPr>
                  <w:sz w:val="20"/>
                  <w:szCs w:val="20"/>
                </w:rPr>
                <w:t>Number of medium customers</w:t>
              </w:r>
            </w:ins>
          </w:p>
        </w:tc>
      </w:tr>
      <w:tr w:rsidR="00640B7A" w:rsidRPr="00861DD3" w14:paraId="43BB1227" w14:textId="77777777" w:rsidTr="00555A92">
        <w:trPr>
          <w:jc w:val="center"/>
          <w:ins w:id="2034" w:author="P.Mahmoudi" w:date="2020-08-22T15:22:00Z"/>
        </w:trPr>
        <w:tc>
          <w:tcPr>
            <w:tcW w:w="1755" w:type="dxa"/>
            <w:vAlign w:val="center"/>
          </w:tcPr>
          <w:p w14:paraId="4EF178DD" w14:textId="22E81027" w:rsidR="00640B7A" w:rsidRPr="00794BBE" w:rsidRDefault="00640B7A" w:rsidP="00640B7A">
            <w:pPr>
              <w:tabs>
                <w:tab w:val="left" w:pos="1395"/>
              </w:tabs>
              <w:rPr>
                <w:ins w:id="2035" w:author="P.Mahmoudi" w:date="2020-08-22T15:22:00Z"/>
                <w:sz w:val="20"/>
                <w:szCs w:val="20"/>
              </w:rPr>
            </w:pPr>
            <w:ins w:id="2036" w:author="P.Mahmoudi" w:date="2020-08-22T15:23:00Z">
              <w:r w:rsidRPr="00640B7A">
                <w:rPr>
                  <w:sz w:val="20"/>
                  <w:szCs w:val="20"/>
                </w:rPr>
                <w:t>low_subs</w:t>
              </w:r>
            </w:ins>
          </w:p>
        </w:tc>
        <w:tc>
          <w:tcPr>
            <w:tcW w:w="1984" w:type="dxa"/>
            <w:vAlign w:val="center"/>
          </w:tcPr>
          <w:p w14:paraId="20B69885" w14:textId="32EC88BB" w:rsidR="00640B7A" w:rsidRPr="00931C74" w:rsidRDefault="00640B7A" w:rsidP="00640B7A">
            <w:pPr>
              <w:tabs>
                <w:tab w:val="left" w:pos="1395"/>
              </w:tabs>
              <w:rPr>
                <w:ins w:id="2037" w:author="P.Mahmoudi" w:date="2020-08-22T15:22:00Z"/>
                <w:sz w:val="20"/>
                <w:szCs w:val="20"/>
              </w:rPr>
            </w:pPr>
            <w:ins w:id="2038" w:author="P.Mahmoudi" w:date="2020-08-22T15:24:00Z">
              <w:r w:rsidRPr="00931C74">
                <w:rPr>
                  <w:sz w:val="20"/>
                  <w:szCs w:val="20"/>
                </w:rPr>
                <w:t>edl_fct_subs_cvs_snapm_ir</w:t>
              </w:r>
            </w:ins>
          </w:p>
        </w:tc>
        <w:tc>
          <w:tcPr>
            <w:tcW w:w="1418" w:type="dxa"/>
            <w:vAlign w:val="center"/>
          </w:tcPr>
          <w:p w14:paraId="1805DED1" w14:textId="37462B73" w:rsidR="00640B7A" w:rsidRDefault="00640B7A" w:rsidP="00640B7A">
            <w:pPr>
              <w:tabs>
                <w:tab w:val="left" w:pos="1395"/>
              </w:tabs>
              <w:rPr>
                <w:ins w:id="2039" w:author="P.Mahmoudi" w:date="2020-08-22T15:22:00Z"/>
                <w:sz w:val="20"/>
                <w:szCs w:val="20"/>
              </w:rPr>
            </w:pPr>
            <w:ins w:id="2040" w:author="P.Mahmoudi" w:date="2020-08-22T15:24:00Z">
              <w:r>
                <w:rPr>
                  <w:sz w:val="20"/>
                  <w:szCs w:val="20"/>
                </w:rPr>
                <w:t>Derived</w:t>
              </w:r>
            </w:ins>
          </w:p>
        </w:tc>
        <w:tc>
          <w:tcPr>
            <w:tcW w:w="1842" w:type="dxa"/>
            <w:vAlign w:val="center"/>
          </w:tcPr>
          <w:p w14:paraId="3441A9C1" w14:textId="77902A17" w:rsidR="00640B7A" w:rsidRPr="00794BBE" w:rsidRDefault="007B7E1F" w:rsidP="00640B7A">
            <w:pPr>
              <w:tabs>
                <w:tab w:val="left" w:pos="1395"/>
              </w:tabs>
              <w:rPr>
                <w:ins w:id="2041" w:author="P.Mahmoudi" w:date="2020-08-22T15:22:00Z"/>
                <w:sz w:val="20"/>
                <w:szCs w:val="20"/>
              </w:rPr>
            </w:pPr>
            <w:ins w:id="2042" w:author="P.Mahmoudi" w:date="2020-08-22T15:26:00Z">
              <w:r w:rsidRPr="007B7E1F">
                <w:rPr>
                  <w:sz w:val="20"/>
                  <w:szCs w:val="20"/>
                </w:rPr>
                <w:t>count(DISTINCT case when customer_segment_txt = 'LOW' then msisdn end)</w:t>
              </w:r>
            </w:ins>
          </w:p>
        </w:tc>
        <w:tc>
          <w:tcPr>
            <w:tcW w:w="2496" w:type="dxa"/>
            <w:vAlign w:val="center"/>
          </w:tcPr>
          <w:p w14:paraId="561A22EF" w14:textId="5FD0AD2D" w:rsidR="00640B7A" w:rsidRDefault="00640B7A">
            <w:pPr>
              <w:tabs>
                <w:tab w:val="left" w:pos="1395"/>
              </w:tabs>
              <w:rPr>
                <w:ins w:id="2043" w:author="P.Mahmoudi" w:date="2020-08-22T15:22:00Z"/>
                <w:sz w:val="20"/>
                <w:szCs w:val="20"/>
              </w:rPr>
            </w:pPr>
            <w:ins w:id="2044" w:author="P.Mahmoudi" w:date="2020-08-22T15:24:00Z">
              <w:r>
                <w:rPr>
                  <w:sz w:val="20"/>
                  <w:szCs w:val="20"/>
                </w:rPr>
                <w:t>Number of low customers</w:t>
              </w:r>
            </w:ins>
          </w:p>
        </w:tc>
      </w:tr>
      <w:tr w:rsidR="00640B7A" w:rsidRPr="00861DD3" w14:paraId="7AB0AB01" w14:textId="77777777" w:rsidTr="00555A92">
        <w:trPr>
          <w:jc w:val="center"/>
          <w:ins w:id="2045" w:author="P.Mahmoudi" w:date="2020-08-22T15:22:00Z"/>
        </w:trPr>
        <w:tc>
          <w:tcPr>
            <w:tcW w:w="1755" w:type="dxa"/>
            <w:vAlign w:val="center"/>
          </w:tcPr>
          <w:p w14:paraId="585A0AEE" w14:textId="0F18E676" w:rsidR="00640B7A" w:rsidRPr="00794BBE" w:rsidRDefault="00640B7A" w:rsidP="00640B7A">
            <w:pPr>
              <w:tabs>
                <w:tab w:val="left" w:pos="1395"/>
              </w:tabs>
              <w:rPr>
                <w:ins w:id="2046" w:author="P.Mahmoudi" w:date="2020-08-22T15:22:00Z"/>
                <w:sz w:val="20"/>
                <w:szCs w:val="20"/>
              </w:rPr>
            </w:pPr>
            <w:ins w:id="2047" w:author="P.Mahmoudi" w:date="2020-08-22T15:23:00Z">
              <w:r w:rsidRPr="00640B7A">
                <w:rPr>
                  <w:sz w:val="20"/>
                  <w:szCs w:val="20"/>
                </w:rPr>
                <w:t>newcomers_subs</w:t>
              </w:r>
            </w:ins>
          </w:p>
        </w:tc>
        <w:tc>
          <w:tcPr>
            <w:tcW w:w="1984" w:type="dxa"/>
            <w:vAlign w:val="center"/>
          </w:tcPr>
          <w:p w14:paraId="11621F1C" w14:textId="51BF673F" w:rsidR="00640B7A" w:rsidRPr="00931C74" w:rsidRDefault="00640B7A" w:rsidP="00640B7A">
            <w:pPr>
              <w:tabs>
                <w:tab w:val="left" w:pos="1395"/>
              </w:tabs>
              <w:rPr>
                <w:ins w:id="2048" w:author="P.Mahmoudi" w:date="2020-08-22T15:22:00Z"/>
                <w:sz w:val="20"/>
                <w:szCs w:val="20"/>
              </w:rPr>
            </w:pPr>
            <w:ins w:id="2049" w:author="P.Mahmoudi" w:date="2020-08-22T15:24:00Z">
              <w:r w:rsidRPr="00931C74">
                <w:rPr>
                  <w:sz w:val="20"/>
                  <w:szCs w:val="20"/>
                </w:rPr>
                <w:t>edl_fct_subs_cvs_snapm_ir</w:t>
              </w:r>
            </w:ins>
          </w:p>
        </w:tc>
        <w:tc>
          <w:tcPr>
            <w:tcW w:w="1418" w:type="dxa"/>
            <w:vAlign w:val="center"/>
          </w:tcPr>
          <w:p w14:paraId="7C50360E" w14:textId="36E8ADC9" w:rsidR="00640B7A" w:rsidRDefault="00640B7A" w:rsidP="00640B7A">
            <w:pPr>
              <w:tabs>
                <w:tab w:val="left" w:pos="1395"/>
              </w:tabs>
              <w:rPr>
                <w:ins w:id="2050" w:author="P.Mahmoudi" w:date="2020-08-22T15:22:00Z"/>
                <w:sz w:val="20"/>
                <w:szCs w:val="20"/>
              </w:rPr>
            </w:pPr>
            <w:ins w:id="2051" w:author="P.Mahmoudi" w:date="2020-08-22T15:24:00Z">
              <w:r>
                <w:rPr>
                  <w:sz w:val="20"/>
                  <w:szCs w:val="20"/>
                </w:rPr>
                <w:t>Derived</w:t>
              </w:r>
            </w:ins>
          </w:p>
        </w:tc>
        <w:tc>
          <w:tcPr>
            <w:tcW w:w="1842" w:type="dxa"/>
            <w:vAlign w:val="center"/>
          </w:tcPr>
          <w:p w14:paraId="2C36C2D4" w14:textId="6B693B8D" w:rsidR="00640B7A" w:rsidRPr="00794BBE" w:rsidRDefault="007B7E1F" w:rsidP="00640B7A">
            <w:pPr>
              <w:tabs>
                <w:tab w:val="left" w:pos="1395"/>
              </w:tabs>
              <w:rPr>
                <w:ins w:id="2052" w:author="P.Mahmoudi" w:date="2020-08-22T15:22:00Z"/>
                <w:sz w:val="20"/>
                <w:szCs w:val="20"/>
              </w:rPr>
            </w:pPr>
            <w:ins w:id="2053" w:author="P.Mahmoudi" w:date="2020-08-22T15:26:00Z">
              <w:r w:rsidRPr="007B7E1F">
                <w:rPr>
                  <w:sz w:val="20"/>
                  <w:szCs w:val="20"/>
                </w:rPr>
                <w:t>count(DISTINCT case when customer_segment_txt = 'NEWCOMER' then msisdn end)</w:t>
              </w:r>
            </w:ins>
          </w:p>
        </w:tc>
        <w:tc>
          <w:tcPr>
            <w:tcW w:w="2496" w:type="dxa"/>
            <w:vAlign w:val="center"/>
          </w:tcPr>
          <w:p w14:paraId="4BDD0FB7" w14:textId="39B973C6" w:rsidR="00640B7A" w:rsidRDefault="00640B7A">
            <w:pPr>
              <w:tabs>
                <w:tab w:val="left" w:pos="1395"/>
              </w:tabs>
              <w:rPr>
                <w:ins w:id="2054" w:author="P.Mahmoudi" w:date="2020-08-22T15:22:00Z"/>
                <w:sz w:val="20"/>
                <w:szCs w:val="20"/>
              </w:rPr>
            </w:pPr>
            <w:ins w:id="2055" w:author="P.Mahmoudi" w:date="2020-08-22T15:24:00Z">
              <w:r>
                <w:rPr>
                  <w:sz w:val="20"/>
                  <w:szCs w:val="20"/>
                </w:rPr>
                <w:t xml:space="preserve">Number of </w:t>
              </w:r>
            </w:ins>
            <w:ins w:id="2056" w:author="P.Mahmoudi" w:date="2020-08-22T15:25:00Z">
              <w:r>
                <w:rPr>
                  <w:sz w:val="20"/>
                  <w:szCs w:val="20"/>
                </w:rPr>
                <w:t>newcommer</w:t>
              </w:r>
            </w:ins>
            <w:ins w:id="2057" w:author="P.Mahmoudi" w:date="2020-08-22T15:24:00Z">
              <w:r>
                <w:rPr>
                  <w:sz w:val="20"/>
                  <w:szCs w:val="20"/>
                </w:rPr>
                <w:t xml:space="preserve"> customers</w:t>
              </w:r>
            </w:ins>
          </w:p>
        </w:tc>
      </w:tr>
      <w:tr w:rsidR="00640B7A" w:rsidRPr="00861DD3" w14:paraId="0A47475F" w14:textId="77777777" w:rsidTr="00555A92">
        <w:trPr>
          <w:jc w:val="center"/>
          <w:ins w:id="2058" w:author="P.Mahmoudi" w:date="2020-08-22T15:23:00Z"/>
        </w:trPr>
        <w:tc>
          <w:tcPr>
            <w:tcW w:w="1755" w:type="dxa"/>
            <w:vAlign w:val="center"/>
          </w:tcPr>
          <w:p w14:paraId="378ACCCF" w14:textId="37508B5C" w:rsidR="00640B7A" w:rsidRPr="00794BBE" w:rsidRDefault="00640B7A" w:rsidP="00640B7A">
            <w:pPr>
              <w:tabs>
                <w:tab w:val="left" w:pos="1395"/>
              </w:tabs>
              <w:rPr>
                <w:ins w:id="2059" w:author="P.Mahmoudi" w:date="2020-08-22T15:23:00Z"/>
                <w:sz w:val="20"/>
                <w:szCs w:val="20"/>
              </w:rPr>
            </w:pPr>
            <w:ins w:id="2060" w:author="P.Mahmoudi" w:date="2020-08-22T15:24:00Z">
              <w:r w:rsidRPr="00640B7A">
                <w:rPr>
                  <w:sz w:val="20"/>
                  <w:szCs w:val="20"/>
                </w:rPr>
                <w:t>others_subs</w:t>
              </w:r>
            </w:ins>
          </w:p>
        </w:tc>
        <w:tc>
          <w:tcPr>
            <w:tcW w:w="1984" w:type="dxa"/>
            <w:vAlign w:val="center"/>
          </w:tcPr>
          <w:p w14:paraId="62DFF198" w14:textId="73B531D2" w:rsidR="00640B7A" w:rsidRPr="00931C74" w:rsidRDefault="00640B7A" w:rsidP="00640B7A">
            <w:pPr>
              <w:tabs>
                <w:tab w:val="left" w:pos="1395"/>
              </w:tabs>
              <w:rPr>
                <w:ins w:id="2061" w:author="P.Mahmoudi" w:date="2020-08-22T15:23:00Z"/>
                <w:sz w:val="20"/>
                <w:szCs w:val="20"/>
              </w:rPr>
            </w:pPr>
            <w:ins w:id="2062" w:author="P.Mahmoudi" w:date="2020-08-22T15:24:00Z">
              <w:r w:rsidRPr="00931C74">
                <w:rPr>
                  <w:sz w:val="20"/>
                  <w:szCs w:val="20"/>
                </w:rPr>
                <w:t>edl_fct_subs_cvs_snapm_ir</w:t>
              </w:r>
            </w:ins>
          </w:p>
        </w:tc>
        <w:tc>
          <w:tcPr>
            <w:tcW w:w="1418" w:type="dxa"/>
            <w:vAlign w:val="center"/>
          </w:tcPr>
          <w:p w14:paraId="4444509A" w14:textId="09453D07" w:rsidR="00640B7A" w:rsidRDefault="00640B7A" w:rsidP="00640B7A">
            <w:pPr>
              <w:tabs>
                <w:tab w:val="left" w:pos="1395"/>
              </w:tabs>
              <w:rPr>
                <w:ins w:id="2063" w:author="P.Mahmoudi" w:date="2020-08-22T15:23:00Z"/>
                <w:sz w:val="20"/>
                <w:szCs w:val="20"/>
              </w:rPr>
            </w:pPr>
            <w:ins w:id="2064" w:author="P.Mahmoudi" w:date="2020-08-22T15:24:00Z">
              <w:r>
                <w:rPr>
                  <w:sz w:val="20"/>
                  <w:szCs w:val="20"/>
                </w:rPr>
                <w:t>Derived</w:t>
              </w:r>
            </w:ins>
          </w:p>
        </w:tc>
        <w:tc>
          <w:tcPr>
            <w:tcW w:w="1842" w:type="dxa"/>
            <w:vAlign w:val="center"/>
          </w:tcPr>
          <w:p w14:paraId="0BD4EB81" w14:textId="3B95373C" w:rsidR="00640B7A" w:rsidRPr="00794BBE" w:rsidRDefault="007B7E1F" w:rsidP="00640B7A">
            <w:pPr>
              <w:tabs>
                <w:tab w:val="left" w:pos="1395"/>
              </w:tabs>
              <w:rPr>
                <w:ins w:id="2065" w:author="P.Mahmoudi" w:date="2020-08-22T15:23:00Z"/>
                <w:sz w:val="20"/>
                <w:szCs w:val="20"/>
              </w:rPr>
            </w:pPr>
            <w:ins w:id="2066" w:author="P.Mahmoudi" w:date="2020-08-22T15:27:00Z">
              <w:r w:rsidRPr="007B7E1F">
                <w:rPr>
                  <w:sz w:val="20"/>
                  <w:szCs w:val="20"/>
                </w:rPr>
                <w:t>count(DISTINCT case when customer_segment_txt not in ('TOP','VERY HIGH','HIGH','MEDIUM','LOW','NEWCOMER') then msisdn end)</w:t>
              </w:r>
            </w:ins>
          </w:p>
        </w:tc>
        <w:tc>
          <w:tcPr>
            <w:tcW w:w="2496" w:type="dxa"/>
            <w:vAlign w:val="center"/>
          </w:tcPr>
          <w:p w14:paraId="025B7940" w14:textId="75DFBB08" w:rsidR="00640B7A" w:rsidRDefault="00640B7A">
            <w:pPr>
              <w:tabs>
                <w:tab w:val="left" w:pos="1395"/>
              </w:tabs>
              <w:rPr>
                <w:ins w:id="2067" w:author="P.Mahmoudi" w:date="2020-08-22T15:23:00Z"/>
                <w:sz w:val="20"/>
                <w:szCs w:val="20"/>
              </w:rPr>
            </w:pPr>
            <w:ins w:id="2068" w:author="P.Mahmoudi" w:date="2020-08-22T15:24:00Z">
              <w:r>
                <w:rPr>
                  <w:sz w:val="20"/>
                  <w:szCs w:val="20"/>
                </w:rPr>
                <w:t xml:space="preserve">Number of </w:t>
              </w:r>
            </w:ins>
            <w:ins w:id="2069" w:author="P.Mahmoudi" w:date="2020-08-22T15:25:00Z">
              <w:r>
                <w:rPr>
                  <w:sz w:val="20"/>
                  <w:szCs w:val="20"/>
                </w:rPr>
                <w:t>other segment</w:t>
              </w:r>
            </w:ins>
            <w:ins w:id="2070" w:author="P.Mahmoudi" w:date="2020-08-22T15:24:00Z">
              <w:r>
                <w:rPr>
                  <w:sz w:val="20"/>
                  <w:szCs w:val="20"/>
                </w:rPr>
                <w:t xml:space="preserve"> customers</w:t>
              </w:r>
            </w:ins>
          </w:p>
        </w:tc>
      </w:tr>
      <w:tr w:rsidR="00640B7A" w:rsidRPr="00861DD3" w:rsidDel="007B7E1F" w14:paraId="495B4DB3" w14:textId="0A2806B2" w:rsidTr="00555A92">
        <w:trPr>
          <w:jc w:val="center"/>
          <w:del w:id="2071" w:author="P.Mahmoudi" w:date="2020-08-22T15:29:00Z"/>
        </w:trPr>
        <w:tc>
          <w:tcPr>
            <w:tcW w:w="1755" w:type="dxa"/>
            <w:vAlign w:val="center"/>
          </w:tcPr>
          <w:p w14:paraId="1B9D19DF" w14:textId="0D4F7889" w:rsidR="00640B7A" w:rsidRPr="00861DD3" w:rsidDel="007B7E1F" w:rsidRDefault="00640B7A" w:rsidP="00640B7A">
            <w:pPr>
              <w:tabs>
                <w:tab w:val="left" w:pos="1395"/>
              </w:tabs>
              <w:rPr>
                <w:del w:id="2072" w:author="P.Mahmoudi" w:date="2020-08-22T15:29:00Z"/>
                <w:sz w:val="20"/>
                <w:szCs w:val="20"/>
              </w:rPr>
            </w:pPr>
            <w:del w:id="2073" w:author="P.Mahmoudi" w:date="2020-08-22T15:29:00Z">
              <w:r w:rsidRPr="00861DD3" w:rsidDel="007B7E1F">
                <w:rPr>
                  <w:sz w:val="20"/>
                  <w:szCs w:val="20"/>
                </w:rPr>
                <w:delText>recharge_cnt</w:delText>
              </w:r>
            </w:del>
          </w:p>
        </w:tc>
        <w:tc>
          <w:tcPr>
            <w:tcW w:w="1984" w:type="dxa"/>
            <w:vAlign w:val="center"/>
          </w:tcPr>
          <w:p w14:paraId="74F6344F" w14:textId="3CCFE53B" w:rsidR="00640B7A" w:rsidRPr="00861DD3" w:rsidDel="007B7E1F" w:rsidRDefault="00640B7A" w:rsidP="00640B7A">
            <w:pPr>
              <w:tabs>
                <w:tab w:val="left" w:pos="1395"/>
              </w:tabs>
              <w:rPr>
                <w:del w:id="2074" w:author="P.Mahmoudi" w:date="2020-08-22T15:29:00Z"/>
                <w:sz w:val="20"/>
                <w:szCs w:val="20"/>
              </w:rPr>
            </w:pPr>
            <w:del w:id="2075" w:author="P.Mahmoudi" w:date="2020-08-22T15:29:00Z">
              <w:r w:rsidRPr="00861DD3" w:rsidDel="007B7E1F">
                <w:rPr>
                  <w:sz w:val="20"/>
                  <w:szCs w:val="20"/>
                </w:rPr>
                <w:delText>dl_recharge_daily</w:delText>
              </w:r>
            </w:del>
          </w:p>
        </w:tc>
        <w:tc>
          <w:tcPr>
            <w:tcW w:w="1418" w:type="dxa"/>
            <w:vAlign w:val="center"/>
          </w:tcPr>
          <w:p w14:paraId="2441B2A9" w14:textId="0E99CA86" w:rsidR="00640B7A" w:rsidRPr="00861DD3" w:rsidDel="007B7E1F" w:rsidRDefault="00640B7A" w:rsidP="00640B7A">
            <w:pPr>
              <w:tabs>
                <w:tab w:val="left" w:pos="1395"/>
              </w:tabs>
              <w:rPr>
                <w:del w:id="2076" w:author="P.Mahmoudi" w:date="2020-08-22T15:29:00Z"/>
                <w:sz w:val="20"/>
                <w:szCs w:val="20"/>
              </w:rPr>
            </w:pPr>
            <w:del w:id="2077" w:author="P.Mahmoudi" w:date="2020-08-22T15:29:00Z">
              <w:r w:rsidRPr="00861DD3" w:rsidDel="007B7E1F">
                <w:rPr>
                  <w:sz w:val="20"/>
                  <w:szCs w:val="20"/>
                </w:rPr>
                <w:delText>Derived</w:delText>
              </w:r>
            </w:del>
          </w:p>
        </w:tc>
        <w:tc>
          <w:tcPr>
            <w:tcW w:w="1842" w:type="dxa"/>
            <w:vAlign w:val="center"/>
          </w:tcPr>
          <w:p w14:paraId="076FCFE5" w14:textId="3CFB3219" w:rsidR="00640B7A" w:rsidRPr="00861DD3" w:rsidDel="007B7E1F" w:rsidRDefault="00640B7A" w:rsidP="00640B7A">
            <w:pPr>
              <w:tabs>
                <w:tab w:val="left" w:pos="1395"/>
              </w:tabs>
              <w:rPr>
                <w:del w:id="2078" w:author="P.Mahmoudi" w:date="2020-08-22T15:29:00Z"/>
                <w:sz w:val="20"/>
                <w:szCs w:val="20"/>
              </w:rPr>
            </w:pPr>
            <w:del w:id="2079" w:author="P.Mahmoudi" w:date="2020-08-22T15:29:00Z">
              <w:r w:rsidRPr="00861DD3" w:rsidDel="007B7E1F">
                <w:rPr>
                  <w:sz w:val="20"/>
                  <w:szCs w:val="20"/>
                </w:rPr>
                <w:delText>count of recharges</w:delText>
              </w:r>
            </w:del>
          </w:p>
        </w:tc>
        <w:tc>
          <w:tcPr>
            <w:tcW w:w="2496" w:type="dxa"/>
            <w:vAlign w:val="center"/>
          </w:tcPr>
          <w:p w14:paraId="67873724" w14:textId="0BBDC480" w:rsidR="00640B7A" w:rsidRPr="00861DD3" w:rsidDel="007B7E1F" w:rsidRDefault="00640B7A" w:rsidP="00640B7A">
            <w:pPr>
              <w:tabs>
                <w:tab w:val="left" w:pos="1395"/>
              </w:tabs>
              <w:rPr>
                <w:del w:id="2080" w:author="P.Mahmoudi" w:date="2020-08-22T15:29:00Z"/>
                <w:sz w:val="20"/>
                <w:szCs w:val="20"/>
              </w:rPr>
            </w:pPr>
            <w:del w:id="2081" w:author="P.Mahmoudi" w:date="2020-08-22T15:29:00Z">
              <w:r w:rsidRPr="00861DD3" w:rsidDel="007B7E1F">
                <w:rPr>
                  <w:sz w:val="20"/>
                  <w:szCs w:val="20"/>
                </w:rPr>
                <w:delText>Count of recharges done</w:delText>
              </w:r>
            </w:del>
          </w:p>
        </w:tc>
      </w:tr>
      <w:tr w:rsidR="00640B7A" w:rsidRPr="00861DD3" w:rsidDel="007B7E1F" w14:paraId="3D47C8F9" w14:textId="003E1B8D" w:rsidTr="00555A92">
        <w:trPr>
          <w:jc w:val="center"/>
          <w:del w:id="2082" w:author="P.Mahmoudi" w:date="2020-08-22T15:29:00Z"/>
        </w:trPr>
        <w:tc>
          <w:tcPr>
            <w:tcW w:w="1755" w:type="dxa"/>
            <w:vAlign w:val="center"/>
          </w:tcPr>
          <w:p w14:paraId="4EC09BE6" w14:textId="3C9583E0" w:rsidR="00640B7A" w:rsidRPr="00861DD3" w:rsidDel="007B7E1F" w:rsidRDefault="00640B7A" w:rsidP="00640B7A">
            <w:pPr>
              <w:tabs>
                <w:tab w:val="left" w:pos="1395"/>
              </w:tabs>
              <w:rPr>
                <w:del w:id="2083" w:author="P.Mahmoudi" w:date="2020-08-22T15:29:00Z"/>
                <w:sz w:val="20"/>
                <w:szCs w:val="20"/>
              </w:rPr>
            </w:pPr>
            <w:del w:id="2084" w:author="P.Mahmoudi" w:date="2020-08-22T15:29:00Z">
              <w:r w:rsidRPr="00861DD3" w:rsidDel="007B7E1F">
                <w:rPr>
                  <w:sz w:val="20"/>
                  <w:szCs w:val="20"/>
                </w:rPr>
                <w:delText>subscription_cnt</w:delText>
              </w:r>
            </w:del>
          </w:p>
        </w:tc>
        <w:tc>
          <w:tcPr>
            <w:tcW w:w="1984" w:type="dxa"/>
            <w:vAlign w:val="center"/>
          </w:tcPr>
          <w:p w14:paraId="4E29B885" w14:textId="4EF0FE78" w:rsidR="00640B7A" w:rsidRPr="00861DD3" w:rsidDel="007B7E1F" w:rsidRDefault="00640B7A" w:rsidP="00640B7A">
            <w:pPr>
              <w:tabs>
                <w:tab w:val="left" w:pos="1395"/>
              </w:tabs>
              <w:rPr>
                <w:del w:id="2085" w:author="P.Mahmoudi" w:date="2020-08-22T15:29:00Z"/>
                <w:sz w:val="20"/>
                <w:szCs w:val="20"/>
              </w:rPr>
            </w:pPr>
            <w:del w:id="2086" w:author="P.Mahmoudi" w:date="2020-08-22T15:29:00Z">
              <w:r w:rsidRPr="00861DD3" w:rsidDel="007B7E1F">
                <w:rPr>
                  <w:sz w:val="20"/>
                  <w:szCs w:val="20"/>
                </w:rPr>
                <w:delText>dl_edl_bolton_msisdn_with_bolton_type_temp_2</w:delText>
              </w:r>
            </w:del>
          </w:p>
        </w:tc>
        <w:tc>
          <w:tcPr>
            <w:tcW w:w="1418" w:type="dxa"/>
            <w:vAlign w:val="center"/>
          </w:tcPr>
          <w:p w14:paraId="3198AAB9" w14:textId="0E5F101F" w:rsidR="00640B7A" w:rsidRPr="00861DD3" w:rsidDel="007B7E1F" w:rsidRDefault="00640B7A" w:rsidP="00640B7A">
            <w:pPr>
              <w:tabs>
                <w:tab w:val="left" w:pos="1395"/>
              </w:tabs>
              <w:rPr>
                <w:del w:id="2087" w:author="P.Mahmoudi" w:date="2020-08-22T15:29:00Z"/>
                <w:sz w:val="20"/>
                <w:szCs w:val="20"/>
              </w:rPr>
            </w:pPr>
            <w:del w:id="2088" w:author="P.Mahmoudi" w:date="2020-08-22T15:29:00Z">
              <w:r w:rsidRPr="00861DD3" w:rsidDel="007B7E1F">
                <w:rPr>
                  <w:sz w:val="20"/>
                  <w:szCs w:val="20"/>
                </w:rPr>
                <w:delText>Derived</w:delText>
              </w:r>
            </w:del>
          </w:p>
        </w:tc>
        <w:tc>
          <w:tcPr>
            <w:tcW w:w="1842" w:type="dxa"/>
            <w:vAlign w:val="center"/>
          </w:tcPr>
          <w:p w14:paraId="48DA3DF8" w14:textId="6D0A9489" w:rsidR="00640B7A" w:rsidRPr="00861DD3" w:rsidDel="007B7E1F" w:rsidRDefault="00640B7A" w:rsidP="00640B7A">
            <w:pPr>
              <w:tabs>
                <w:tab w:val="left" w:pos="1395"/>
              </w:tabs>
              <w:rPr>
                <w:del w:id="2089" w:author="P.Mahmoudi" w:date="2020-08-22T15:29:00Z"/>
                <w:sz w:val="20"/>
                <w:szCs w:val="20"/>
              </w:rPr>
            </w:pPr>
            <w:del w:id="2090" w:author="P.Mahmoudi" w:date="2020-08-22T15:29:00Z">
              <w:r w:rsidDel="007B7E1F">
                <w:rPr>
                  <w:sz w:val="20"/>
                  <w:szCs w:val="20"/>
                </w:rPr>
                <w:delText>-</w:delText>
              </w:r>
            </w:del>
          </w:p>
        </w:tc>
        <w:tc>
          <w:tcPr>
            <w:tcW w:w="2496" w:type="dxa"/>
            <w:vAlign w:val="center"/>
          </w:tcPr>
          <w:p w14:paraId="778826DC" w14:textId="448A146B" w:rsidR="00640B7A" w:rsidRPr="00861DD3" w:rsidDel="007B7E1F" w:rsidRDefault="00640B7A" w:rsidP="00640B7A">
            <w:pPr>
              <w:tabs>
                <w:tab w:val="left" w:pos="1395"/>
              </w:tabs>
              <w:rPr>
                <w:del w:id="2091" w:author="P.Mahmoudi" w:date="2020-08-22T15:29:00Z"/>
                <w:sz w:val="20"/>
                <w:szCs w:val="20"/>
              </w:rPr>
            </w:pPr>
            <w:del w:id="2092" w:author="P.Mahmoudi" w:date="2020-08-22T15:29:00Z">
              <w:r w:rsidRPr="00861DD3" w:rsidDel="007B7E1F">
                <w:rPr>
                  <w:sz w:val="20"/>
                  <w:szCs w:val="20"/>
                </w:rPr>
                <w:delText>Count of bundles purchased</w:delText>
              </w:r>
            </w:del>
          </w:p>
        </w:tc>
      </w:tr>
      <w:tr w:rsidR="007B7E1F" w:rsidRPr="00861DD3" w14:paraId="0A323A4F" w14:textId="77777777" w:rsidTr="00555A92">
        <w:trPr>
          <w:jc w:val="center"/>
          <w:ins w:id="2093" w:author="P.Mahmoudi" w:date="2020-08-22T15:27:00Z"/>
        </w:trPr>
        <w:tc>
          <w:tcPr>
            <w:tcW w:w="1755" w:type="dxa"/>
            <w:vAlign w:val="center"/>
          </w:tcPr>
          <w:p w14:paraId="73F08EEB" w14:textId="023001D5" w:rsidR="007B7E1F" w:rsidRPr="00861DD3" w:rsidRDefault="007B7E1F" w:rsidP="007B7E1F">
            <w:pPr>
              <w:tabs>
                <w:tab w:val="left" w:pos="1395"/>
              </w:tabs>
              <w:rPr>
                <w:ins w:id="2094" w:author="P.Mahmoudi" w:date="2020-08-22T15:27:00Z"/>
                <w:sz w:val="20"/>
                <w:szCs w:val="20"/>
              </w:rPr>
            </w:pPr>
            <w:ins w:id="2095" w:author="P.Mahmoudi" w:date="2020-08-22T15:27:00Z">
              <w:r w:rsidRPr="00861DD3">
                <w:rPr>
                  <w:sz w:val="20"/>
                  <w:szCs w:val="20"/>
                </w:rPr>
                <w:t>voice_usage_bin</w:t>
              </w:r>
            </w:ins>
          </w:p>
        </w:tc>
        <w:tc>
          <w:tcPr>
            <w:tcW w:w="1984" w:type="dxa"/>
            <w:vAlign w:val="center"/>
          </w:tcPr>
          <w:p w14:paraId="6EA7B033" w14:textId="58170318" w:rsidR="007B7E1F" w:rsidRPr="00861DD3" w:rsidRDefault="007B7E1F" w:rsidP="007B7E1F">
            <w:pPr>
              <w:tabs>
                <w:tab w:val="left" w:pos="1395"/>
              </w:tabs>
              <w:rPr>
                <w:ins w:id="2096" w:author="P.Mahmoudi" w:date="2020-08-22T15:27:00Z"/>
                <w:sz w:val="20"/>
                <w:szCs w:val="20"/>
              </w:rPr>
            </w:pPr>
            <w:ins w:id="2097" w:author="P.Mahmoudi" w:date="2020-08-22T15:30:00Z">
              <w:del w:id="2098" w:author="Gifil George" w:date="2020-08-22T18:13:00Z">
                <w:r w:rsidRPr="00EE54EA" w:rsidDel="00E7348D">
                  <w:rPr>
                    <w:rFonts w:ascii="Calibri" w:hAnsi="Calibri" w:cs="Calibri"/>
                    <w:color w:val="000000"/>
                    <w:sz w:val="20"/>
                    <w:szCs w:val="20"/>
                  </w:rPr>
                  <w:delText>dl_msisdn_cellsite_voice_gprs_sms</w:delText>
                </w:r>
              </w:del>
            </w:ins>
            <w:ins w:id="2099" w:author="Gifil George" w:date="2020-08-22T18:18:00Z">
              <w:r w:rsidR="00E7348D">
                <w:rPr>
                  <w:rFonts w:ascii="Calibri" w:hAnsi="Calibri" w:cs="Calibri"/>
                  <w:color w:val="000000"/>
                  <w:sz w:val="20"/>
                  <w:szCs w:val="20"/>
                </w:rPr>
                <w:t>dl_msisdn_cellsite_voice_gprs_sms</w:t>
              </w:r>
            </w:ins>
            <w:ins w:id="2100" w:author="Gifil George" w:date="2020-08-22T18:13:00Z">
              <w:r w:rsidR="00E7348D">
                <w:rPr>
                  <w:rFonts w:ascii="Calibri" w:hAnsi="Calibri" w:cs="Calibri"/>
                  <w:color w:val="000000"/>
                  <w:sz w:val="20"/>
                  <w:szCs w:val="20"/>
                </w:rPr>
                <w:t xml:space="preserve"> </w:t>
              </w:r>
            </w:ins>
          </w:p>
        </w:tc>
        <w:tc>
          <w:tcPr>
            <w:tcW w:w="1418" w:type="dxa"/>
            <w:vAlign w:val="center"/>
          </w:tcPr>
          <w:p w14:paraId="321F84D9" w14:textId="7EF78CBE" w:rsidR="007B7E1F" w:rsidRPr="00861DD3" w:rsidRDefault="007B7E1F" w:rsidP="007B7E1F">
            <w:pPr>
              <w:tabs>
                <w:tab w:val="left" w:pos="1395"/>
              </w:tabs>
              <w:rPr>
                <w:ins w:id="2101" w:author="P.Mahmoudi" w:date="2020-08-22T15:27:00Z"/>
                <w:sz w:val="20"/>
                <w:szCs w:val="20"/>
              </w:rPr>
            </w:pPr>
            <w:ins w:id="2102" w:author="P.Mahmoudi" w:date="2020-08-22T15:27:00Z">
              <w:r w:rsidRPr="00861DD3">
                <w:rPr>
                  <w:sz w:val="20"/>
                  <w:szCs w:val="20"/>
                </w:rPr>
                <w:t>Derived</w:t>
              </w:r>
            </w:ins>
          </w:p>
        </w:tc>
        <w:tc>
          <w:tcPr>
            <w:tcW w:w="1842" w:type="dxa"/>
            <w:vAlign w:val="center"/>
          </w:tcPr>
          <w:p w14:paraId="7E383718" w14:textId="79DF463A" w:rsidR="007B7E1F" w:rsidRDefault="007B7E1F" w:rsidP="007B7E1F">
            <w:pPr>
              <w:tabs>
                <w:tab w:val="left" w:pos="1395"/>
              </w:tabs>
              <w:rPr>
                <w:ins w:id="2103" w:author="P.Mahmoudi" w:date="2020-08-22T15:27:00Z"/>
                <w:sz w:val="20"/>
                <w:szCs w:val="20"/>
              </w:rPr>
            </w:pPr>
            <w:ins w:id="2104" w:author="P.Mahmoudi" w:date="2020-08-22T15:27:00Z">
              <w:r>
                <w:rPr>
                  <w:sz w:val="20"/>
                  <w:szCs w:val="20"/>
                </w:rPr>
                <w:t>-</w:t>
              </w:r>
            </w:ins>
          </w:p>
        </w:tc>
        <w:tc>
          <w:tcPr>
            <w:tcW w:w="2496" w:type="dxa"/>
            <w:vAlign w:val="center"/>
          </w:tcPr>
          <w:p w14:paraId="4DA691BF" w14:textId="059621AD" w:rsidR="007B7E1F" w:rsidRPr="00861DD3" w:rsidRDefault="007B7E1F" w:rsidP="007B7E1F">
            <w:pPr>
              <w:tabs>
                <w:tab w:val="left" w:pos="1395"/>
              </w:tabs>
              <w:rPr>
                <w:ins w:id="2105" w:author="P.Mahmoudi" w:date="2020-08-22T15:27:00Z"/>
                <w:sz w:val="20"/>
                <w:szCs w:val="20"/>
              </w:rPr>
            </w:pPr>
            <w:ins w:id="2106" w:author="P.Mahmoudi" w:date="2020-08-22T15:27:00Z">
              <w:r w:rsidRPr="00861DD3">
                <w:rPr>
                  <w:sz w:val="20"/>
                  <w:szCs w:val="20"/>
                </w:rPr>
                <w:t>Voice usage is classified into different buckets (zero,low,medium,high,very high)</w:t>
              </w:r>
            </w:ins>
          </w:p>
        </w:tc>
      </w:tr>
      <w:tr w:rsidR="007B7E1F" w:rsidRPr="00861DD3" w14:paraId="74EA2A25" w14:textId="77777777" w:rsidTr="00555A92">
        <w:trPr>
          <w:jc w:val="center"/>
        </w:trPr>
        <w:tc>
          <w:tcPr>
            <w:tcW w:w="1755" w:type="dxa"/>
            <w:vAlign w:val="center"/>
          </w:tcPr>
          <w:p w14:paraId="05F5C676" w14:textId="77777777" w:rsidR="007B7E1F" w:rsidRPr="00861DD3" w:rsidRDefault="007B7E1F" w:rsidP="007B7E1F">
            <w:pPr>
              <w:tabs>
                <w:tab w:val="left" w:pos="1395"/>
              </w:tabs>
              <w:rPr>
                <w:sz w:val="20"/>
                <w:szCs w:val="20"/>
              </w:rPr>
            </w:pPr>
            <w:r w:rsidRPr="00861DD3">
              <w:rPr>
                <w:sz w:val="20"/>
                <w:szCs w:val="20"/>
              </w:rPr>
              <w:t>data_usage_bin</w:t>
            </w:r>
          </w:p>
        </w:tc>
        <w:tc>
          <w:tcPr>
            <w:tcW w:w="1984" w:type="dxa"/>
            <w:vAlign w:val="center"/>
          </w:tcPr>
          <w:p w14:paraId="40CB53B7" w14:textId="46303A89" w:rsidR="007B7E1F" w:rsidRPr="00861DD3" w:rsidRDefault="007B7E1F" w:rsidP="007B7E1F">
            <w:pPr>
              <w:tabs>
                <w:tab w:val="left" w:pos="1395"/>
              </w:tabs>
              <w:rPr>
                <w:sz w:val="20"/>
                <w:szCs w:val="20"/>
              </w:rPr>
            </w:pPr>
            <w:ins w:id="2107" w:author="P.Mahmoudi" w:date="2020-08-22T15:30:00Z">
              <w:del w:id="2108" w:author="Gifil George" w:date="2020-08-22T18:13:00Z">
                <w:r w:rsidRPr="00EE54EA" w:rsidDel="00E7348D">
                  <w:rPr>
                    <w:rFonts w:ascii="Calibri" w:hAnsi="Calibri" w:cs="Calibri"/>
                    <w:color w:val="000000"/>
                    <w:sz w:val="20"/>
                    <w:szCs w:val="20"/>
                  </w:rPr>
                  <w:delText>dl_msisdn_cellsite_voice_gprs_sms</w:delText>
                </w:r>
              </w:del>
            </w:ins>
            <w:ins w:id="2109" w:author="Gifil George" w:date="2020-08-22T18:18:00Z">
              <w:r w:rsidR="00E7348D">
                <w:rPr>
                  <w:rFonts w:ascii="Calibri" w:hAnsi="Calibri" w:cs="Calibri"/>
                  <w:color w:val="000000"/>
                  <w:sz w:val="20"/>
                  <w:szCs w:val="20"/>
                </w:rPr>
                <w:t>dl_msisdn_cellsite_voice_gprs_sms</w:t>
              </w:r>
            </w:ins>
            <w:ins w:id="2110" w:author="Gifil George" w:date="2020-08-22T18:13:00Z">
              <w:r w:rsidR="00E7348D">
                <w:rPr>
                  <w:rFonts w:ascii="Calibri" w:hAnsi="Calibri" w:cs="Calibri"/>
                  <w:color w:val="000000"/>
                  <w:sz w:val="20"/>
                  <w:szCs w:val="20"/>
                </w:rPr>
                <w:t xml:space="preserve"> </w:t>
              </w:r>
            </w:ins>
            <w:del w:id="2111" w:author="P.Mahmoudi" w:date="2020-08-22T15:30:00Z">
              <w:r w:rsidRPr="00861DD3" w:rsidDel="007B7E1F">
                <w:rPr>
                  <w:sz w:val="20"/>
                  <w:szCs w:val="20"/>
                </w:rPr>
                <w:delText>tmp_usage_voice_gprs</w:delText>
              </w:r>
            </w:del>
          </w:p>
        </w:tc>
        <w:tc>
          <w:tcPr>
            <w:tcW w:w="1418" w:type="dxa"/>
            <w:vAlign w:val="center"/>
          </w:tcPr>
          <w:p w14:paraId="53576BD2" w14:textId="77777777" w:rsidR="007B7E1F" w:rsidRPr="00861DD3" w:rsidRDefault="007B7E1F" w:rsidP="007B7E1F">
            <w:pPr>
              <w:tabs>
                <w:tab w:val="left" w:pos="1395"/>
              </w:tabs>
              <w:rPr>
                <w:sz w:val="20"/>
                <w:szCs w:val="20"/>
              </w:rPr>
            </w:pPr>
            <w:r w:rsidRPr="00861DD3">
              <w:rPr>
                <w:sz w:val="20"/>
                <w:szCs w:val="20"/>
              </w:rPr>
              <w:t>Derived</w:t>
            </w:r>
          </w:p>
        </w:tc>
        <w:tc>
          <w:tcPr>
            <w:tcW w:w="1842" w:type="dxa"/>
            <w:vAlign w:val="center"/>
          </w:tcPr>
          <w:p w14:paraId="5BD0370C" w14:textId="5E50A9BC" w:rsidR="007B7E1F" w:rsidRPr="00861DD3" w:rsidRDefault="007B7E1F" w:rsidP="007B7E1F">
            <w:pPr>
              <w:tabs>
                <w:tab w:val="left" w:pos="1395"/>
              </w:tabs>
              <w:rPr>
                <w:sz w:val="20"/>
                <w:szCs w:val="20"/>
              </w:rPr>
            </w:pPr>
            <w:r>
              <w:rPr>
                <w:sz w:val="20"/>
                <w:szCs w:val="20"/>
              </w:rPr>
              <w:t>-</w:t>
            </w:r>
          </w:p>
        </w:tc>
        <w:tc>
          <w:tcPr>
            <w:tcW w:w="2496" w:type="dxa"/>
            <w:vAlign w:val="center"/>
          </w:tcPr>
          <w:p w14:paraId="5DDCA671" w14:textId="77777777" w:rsidR="007B7E1F" w:rsidRPr="00861DD3" w:rsidRDefault="007B7E1F" w:rsidP="007B7E1F">
            <w:pPr>
              <w:tabs>
                <w:tab w:val="left" w:pos="1395"/>
              </w:tabs>
              <w:rPr>
                <w:sz w:val="20"/>
                <w:szCs w:val="20"/>
              </w:rPr>
            </w:pPr>
            <w:r w:rsidRPr="00861DD3">
              <w:rPr>
                <w:sz w:val="20"/>
                <w:szCs w:val="20"/>
              </w:rPr>
              <w:t>Data usage is classified into different buckets (zero,low,medium,high,very high)</w:t>
            </w:r>
          </w:p>
        </w:tc>
      </w:tr>
      <w:tr w:rsidR="007B7E1F" w:rsidRPr="00861DD3" w:rsidDel="007B7E1F" w14:paraId="74324393" w14:textId="00714469" w:rsidTr="00555A92">
        <w:trPr>
          <w:jc w:val="center"/>
          <w:del w:id="2112" w:author="P.Mahmoudi" w:date="2020-08-22T15:28:00Z"/>
        </w:trPr>
        <w:tc>
          <w:tcPr>
            <w:tcW w:w="1755" w:type="dxa"/>
            <w:vAlign w:val="center"/>
          </w:tcPr>
          <w:p w14:paraId="565FB943" w14:textId="2C2290D8" w:rsidR="007B7E1F" w:rsidRPr="00861DD3" w:rsidDel="007B7E1F" w:rsidRDefault="007B7E1F" w:rsidP="007B7E1F">
            <w:pPr>
              <w:tabs>
                <w:tab w:val="left" w:pos="1395"/>
              </w:tabs>
              <w:rPr>
                <w:del w:id="2113" w:author="P.Mahmoudi" w:date="2020-08-22T15:28:00Z"/>
                <w:sz w:val="20"/>
                <w:szCs w:val="20"/>
              </w:rPr>
            </w:pPr>
            <w:del w:id="2114" w:author="P.Mahmoudi" w:date="2020-08-22T15:28:00Z">
              <w:r w:rsidRPr="00861DD3" w:rsidDel="007B7E1F">
                <w:rPr>
                  <w:sz w:val="20"/>
                  <w:szCs w:val="20"/>
                </w:rPr>
                <w:delText>voice_usage_bin</w:delText>
              </w:r>
            </w:del>
          </w:p>
        </w:tc>
        <w:tc>
          <w:tcPr>
            <w:tcW w:w="1984" w:type="dxa"/>
            <w:vAlign w:val="center"/>
          </w:tcPr>
          <w:p w14:paraId="315327DE" w14:textId="451B8696" w:rsidR="007B7E1F" w:rsidRPr="00861DD3" w:rsidDel="007B7E1F" w:rsidRDefault="007B7E1F" w:rsidP="007B7E1F">
            <w:pPr>
              <w:tabs>
                <w:tab w:val="left" w:pos="1395"/>
              </w:tabs>
              <w:rPr>
                <w:del w:id="2115" w:author="P.Mahmoudi" w:date="2020-08-22T15:28:00Z"/>
                <w:sz w:val="20"/>
                <w:szCs w:val="20"/>
              </w:rPr>
            </w:pPr>
            <w:del w:id="2116" w:author="P.Mahmoudi" w:date="2020-08-22T15:28:00Z">
              <w:r w:rsidRPr="00861DD3" w:rsidDel="007B7E1F">
                <w:rPr>
                  <w:sz w:val="20"/>
                  <w:szCs w:val="20"/>
                </w:rPr>
                <w:delText>tmp_usage_voice_gprs</w:delText>
              </w:r>
            </w:del>
          </w:p>
        </w:tc>
        <w:tc>
          <w:tcPr>
            <w:tcW w:w="1418" w:type="dxa"/>
            <w:vAlign w:val="center"/>
          </w:tcPr>
          <w:p w14:paraId="5E2D3209" w14:textId="4C06F358" w:rsidR="007B7E1F" w:rsidRPr="00861DD3" w:rsidDel="007B7E1F" w:rsidRDefault="007B7E1F" w:rsidP="007B7E1F">
            <w:pPr>
              <w:tabs>
                <w:tab w:val="left" w:pos="1395"/>
              </w:tabs>
              <w:rPr>
                <w:del w:id="2117" w:author="P.Mahmoudi" w:date="2020-08-22T15:28:00Z"/>
                <w:sz w:val="20"/>
                <w:szCs w:val="20"/>
              </w:rPr>
            </w:pPr>
            <w:del w:id="2118" w:author="P.Mahmoudi" w:date="2020-08-22T15:28:00Z">
              <w:r w:rsidRPr="00861DD3" w:rsidDel="007B7E1F">
                <w:rPr>
                  <w:sz w:val="20"/>
                  <w:szCs w:val="20"/>
                </w:rPr>
                <w:delText>Derived</w:delText>
              </w:r>
            </w:del>
          </w:p>
        </w:tc>
        <w:tc>
          <w:tcPr>
            <w:tcW w:w="1842" w:type="dxa"/>
            <w:vAlign w:val="center"/>
          </w:tcPr>
          <w:p w14:paraId="06E55A91" w14:textId="7376687A" w:rsidR="007B7E1F" w:rsidRPr="00861DD3" w:rsidDel="007B7E1F" w:rsidRDefault="007B7E1F" w:rsidP="007B7E1F">
            <w:pPr>
              <w:tabs>
                <w:tab w:val="left" w:pos="1395"/>
              </w:tabs>
              <w:rPr>
                <w:del w:id="2119" w:author="P.Mahmoudi" w:date="2020-08-22T15:28:00Z"/>
                <w:sz w:val="20"/>
                <w:szCs w:val="20"/>
              </w:rPr>
            </w:pPr>
            <w:del w:id="2120" w:author="P.Mahmoudi" w:date="2020-08-22T15:28:00Z">
              <w:r w:rsidDel="007B7E1F">
                <w:rPr>
                  <w:sz w:val="20"/>
                  <w:szCs w:val="20"/>
                </w:rPr>
                <w:delText>-</w:delText>
              </w:r>
            </w:del>
          </w:p>
        </w:tc>
        <w:tc>
          <w:tcPr>
            <w:tcW w:w="2496" w:type="dxa"/>
            <w:vAlign w:val="center"/>
          </w:tcPr>
          <w:p w14:paraId="27D0113E" w14:textId="4375274B" w:rsidR="007B7E1F" w:rsidRPr="00861DD3" w:rsidDel="007B7E1F" w:rsidRDefault="007B7E1F" w:rsidP="007B7E1F">
            <w:pPr>
              <w:tabs>
                <w:tab w:val="left" w:pos="1395"/>
              </w:tabs>
              <w:rPr>
                <w:del w:id="2121" w:author="P.Mahmoudi" w:date="2020-08-22T15:28:00Z"/>
                <w:sz w:val="20"/>
                <w:szCs w:val="20"/>
              </w:rPr>
            </w:pPr>
            <w:del w:id="2122" w:author="P.Mahmoudi" w:date="2020-08-22T15:28:00Z">
              <w:r w:rsidRPr="00861DD3" w:rsidDel="007B7E1F">
                <w:rPr>
                  <w:sz w:val="20"/>
                  <w:szCs w:val="20"/>
                </w:rPr>
                <w:delText>Voice usage is classified into different buckets (zero,low,medium,high,very high)</w:delText>
              </w:r>
            </w:del>
          </w:p>
        </w:tc>
      </w:tr>
      <w:tr w:rsidR="007B7E1F" w:rsidRPr="00861DD3" w14:paraId="3B10D04C" w14:textId="77777777" w:rsidTr="00555A92">
        <w:trPr>
          <w:jc w:val="center"/>
        </w:trPr>
        <w:tc>
          <w:tcPr>
            <w:tcW w:w="1755" w:type="dxa"/>
            <w:vAlign w:val="center"/>
          </w:tcPr>
          <w:p w14:paraId="47574641" w14:textId="77777777" w:rsidR="007B7E1F" w:rsidRPr="00861DD3" w:rsidRDefault="007B7E1F" w:rsidP="007B7E1F">
            <w:pPr>
              <w:tabs>
                <w:tab w:val="left" w:pos="1395"/>
              </w:tabs>
              <w:rPr>
                <w:sz w:val="20"/>
                <w:szCs w:val="20"/>
              </w:rPr>
            </w:pPr>
            <w:r w:rsidRPr="00861DD3">
              <w:rPr>
                <w:sz w:val="20"/>
                <w:szCs w:val="20"/>
              </w:rPr>
              <w:t>sms_usage_bin</w:t>
            </w:r>
          </w:p>
        </w:tc>
        <w:tc>
          <w:tcPr>
            <w:tcW w:w="1984" w:type="dxa"/>
            <w:vAlign w:val="center"/>
          </w:tcPr>
          <w:p w14:paraId="7A2EFC28" w14:textId="5ABCC439" w:rsidR="007B7E1F" w:rsidRPr="00861DD3" w:rsidRDefault="007B7E1F" w:rsidP="007B7E1F">
            <w:pPr>
              <w:tabs>
                <w:tab w:val="left" w:pos="1395"/>
              </w:tabs>
              <w:rPr>
                <w:sz w:val="20"/>
                <w:szCs w:val="20"/>
              </w:rPr>
            </w:pPr>
            <w:ins w:id="2123" w:author="P.Mahmoudi" w:date="2020-08-22T15:30:00Z">
              <w:del w:id="2124" w:author="Gifil George" w:date="2020-08-22T18:13:00Z">
                <w:r w:rsidRPr="00EE54EA" w:rsidDel="00E7348D">
                  <w:rPr>
                    <w:rFonts w:ascii="Calibri" w:hAnsi="Calibri" w:cs="Calibri"/>
                    <w:color w:val="000000"/>
                    <w:sz w:val="20"/>
                    <w:szCs w:val="20"/>
                  </w:rPr>
                  <w:delText>dl_msisdn_cellsite_voice_gprs_sms</w:delText>
                </w:r>
              </w:del>
            </w:ins>
            <w:ins w:id="2125" w:author="Gifil George" w:date="2020-08-22T18:18:00Z">
              <w:r w:rsidR="00E7348D">
                <w:rPr>
                  <w:rFonts w:ascii="Calibri" w:hAnsi="Calibri" w:cs="Calibri"/>
                  <w:color w:val="000000"/>
                  <w:sz w:val="20"/>
                  <w:szCs w:val="20"/>
                </w:rPr>
                <w:t>dl_msisdn_cellsite_voice_gprs_sms</w:t>
              </w:r>
            </w:ins>
            <w:ins w:id="2126" w:author="Gifil George" w:date="2020-08-22T18:13:00Z">
              <w:r w:rsidR="00E7348D">
                <w:rPr>
                  <w:rFonts w:ascii="Calibri" w:hAnsi="Calibri" w:cs="Calibri"/>
                  <w:color w:val="000000"/>
                  <w:sz w:val="20"/>
                  <w:szCs w:val="20"/>
                </w:rPr>
                <w:t xml:space="preserve"> </w:t>
              </w:r>
            </w:ins>
            <w:del w:id="2127" w:author="P.Mahmoudi" w:date="2020-08-22T15:30:00Z">
              <w:r w:rsidRPr="00861DD3" w:rsidDel="007B7E1F">
                <w:rPr>
                  <w:sz w:val="20"/>
                  <w:szCs w:val="20"/>
                </w:rPr>
                <w:delText>edl_fct_eds_unrated_sumd</w:delText>
              </w:r>
            </w:del>
          </w:p>
        </w:tc>
        <w:tc>
          <w:tcPr>
            <w:tcW w:w="1418" w:type="dxa"/>
            <w:vAlign w:val="center"/>
          </w:tcPr>
          <w:p w14:paraId="778C94D9" w14:textId="77777777" w:rsidR="007B7E1F" w:rsidRPr="00861DD3" w:rsidRDefault="007B7E1F" w:rsidP="007B7E1F">
            <w:pPr>
              <w:tabs>
                <w:tab w:val="left" w:pos="1395"/>
              </w:tabs>
              <w:rPr>
                <w:sz w:val="20"/>
                <w:szCs w:val="20"/>
              </w:rPr>
            </w:pPr>
            <w:r w:rsidRPr="00861DD3">
              <w:rPr>
                <w:sz w:val="20"/>
                <w:szCs w:val="20"/>
              </w:rPr>
              <w:t>Derived</w:t>
            </w:r>
          </w:p>
        </w:tc>
        <w:tc>
          <w:tcPr>
            <w:tcW w:w="1842" w:type="dxa"/>
            <w:vAlign w:val="center"/>
          </w:tcPr>
          <w:p w14:paraId="67372EA8" w14:textId="44AB84B6" w:rsidR="007B7E1F" w:rsidRPr="00861DD3" w:rsidRDefault="007B7E1F" w:rsidP="007B7E1F">
            <w:pPr>
              <w:tabs>
                <w:tab w:val="left" w:pos="1395"/>
              </w:tabs>
              <w:rPr>
                <w:sz w:val="20"/>
                <w:szCs w:val="20"/>
              </w:rPr>
            </w:pPr>
            <w:r>
              <w:rPr>
                <w:sz w:val="20"/>
                <w:szCs w:val="20"/>
              </w:rPr>
              <w:t>-</w:t>
            </w:r>
          </w:p>
        </w:tc>
        <w:tc>
          <w:tcPr>
            <w:tcW w:w="2496" w:type="dxa"/>
            <w:vAlign w:val="center"/>
          </w:tcPr>
          <w:p w14:paraId="4B05DD8A" w14:textId="77777777" w:rsidR="007B7E1F" w:rsidRPr="00861DD3" w:rsidRDefault="007B7E1F" w:rsidP="007B7E1F">
            <w:pPr>
              <w:tabs>
                <w:tab w:val="left" w:pos="1395"/>
              </w:tabs>
              <w:rPr>
                <w:sz w:val="20"/>
                <w:szCs w:val="20"/>
              </w:rPr>
            </w:pPr>
            <w:r w:rsidRPr="00861DD3">
              <w:rPr>
                <w:sz w:val="20"/>
                <w:szCs w:val="20"/>
              </w:rPr>
              <w:t>SMS usage is classified into different buckets (zero,low,medium,high,very high)</w:t>
            </w:r>
          </w:p>
        </w:tc>
      </w:tr>
      <w:tr w:rsidR="007B7E1F" w:rsidRPr="00861DD3" w:rsidDel="007B7E1F" w14:paraId="43E9BEEA" w14:textId="39A574B3" w:rsidTr="00555A92">
        <w:trPr>
          <w:jc w:val="center"/>
          <w:del w:id="2128" w:author="P.Mahmoudi" w:date="2020-08-22T15:32:00Z"/>
        </w:trPr>
        <w:tc>
          <w:tcPr>
            <w:tcW w:w="1755" w:type="dxa"/>
            <w:vAlign w:val="center"/>
          </w:tcPr>
          <w:p w14:paraId="0F13D34C" w14:textId="69C90DBE" w:rsidR="007B7E1F" w:rsidRPr="00861DD3" w:rsidDel="007B7E1F" w:rsidRDefault="007B7E1F" w:rsidP="007B7E1F">
            <w:pPr>
              <w:tabs>
                <w:tab w:val="left" w:pos="1395"/>
              </w:tabs>
              <w:rPr>
                <w:del w:id="2129" w:author="P.Mahmoudi" w:date="2020-08-22T15:32:00Z"/>
                <w:sz w:val="20"/>
                <w:szCs w:val="20"/>
              </w:rPr>
            </w:pPr>
            <w:del w:id="2130" w:author="P.Mahmoudi" w:date="2020-08-22T15:32:00Z">
              <w:r w:rsidRPr="00861DD3" w:rsidDel="007B7E1F">
                <w:rPr>
                  <w:sz w:val="20"/>
                  <w:szCs w:val="20"/>
                </w:rPr>
                <w:delText>current_profit</w:delText>
              </w:r>
            </w:del>
          </w:p>
        </w:tc>
        <w:tc>
          <w:tcPr>
            <w:tcW w:w="1984" w:type="dxa"/>
            <w:vAlign w:val="center"/>
          </w:tcPr>
          <w:p w14:paraId="069DBC5E" w14:textId="612126FC" w:rsidR="007B7E1F" w:rsidRPr="00861DD3" w:rsidDel="007B7E1F" w:rsidRDefault="007B7E1F" w:rsidP="007B7E1F">
            <w:pPr>
              <w:tabs>
                <w:tab w:val="left" w:pos="1395"/>
              </w:tabs>
              <w:rPr>
                <w:del w:id="2131" w:author="P.Mahmoudi" w:date="2020-08-22T15:32:00Z"/>
                <w:sz w:val="20"/>
                <w:szCs w:val="20"/>
              </w:rPr>
            </w:pPr>
            <w:del w:id="2132" w:author="P.Mahmoudi" w:date="2020-08-22T15:32:00Z">
              <w:r w:rsidRPr="00861DD3" w:rsidDel="007B7E1F">
                <w:rPr>
                  <w:sz w:val="20"/>
                  <w:szCs w:val="20"/>
                </w:rPr>
                <w:delText>tmp_usage_voice_gprs, mt_site_cost_finance</w:delText>
              </w:r>
            </w:del>
          </w:p>
        </w:tc>
        <w:tc>
          <w:tcPr>
            <w:tcW w:w="1418" w:type="dxa"/>
            <w:vAlign w:val="center"/>
          </w:tcPr>
          <w:p w14:paraId="6C5006A3" w14:textId="4FE18024" w:rsidR="007B7E1F" w:rsidRPr="00861DD3" w:rsidDel="007B7E1F" w:rsidRDefault="007B7E1F" w:rsidP="007B7E1F">
            <w:pPr>
              <w:tabs>
                <w:tab w:val="left" w:pos="1395"/>
              </w:tabs>
              <w:rPr>
                <w:del w:id="2133" w:author="P.Mahmoudi" w:date="2020-08-22T15:32:00Z"/>
                <w:sz w:val="20"/>
                <w:szCs w:val="20"/>
              </w:rPr>
            </w:pPr>
            <w:del w:id="2134" w:author="P.Mahmoudi" w:date="2020-08-22T15:32:00Z">
              <w:r w:rsidRPr="00861DD3" w:rsidDel="007B7E1F">
                <w:rPr>
                  <w:sz w:val="20"/>
                  <w:szCs w:val="20"/>
                </w:rPr>
                <w:delText>Derived</w:delText>
              </w:r>
            </w:del>
          </w:p>
        </w:tc>
        <w:tc>
          <w:tcPr>
            <w:tcW w:w="1842" w:type="dxa"/>
            <w:vAlign w:val="center"/>
          </w:tcPr>
          <w:p w14:paraId="551B86A9" w14:textId="18FDC2D1" w:rsidR="007B7E1F" w:rsidRPr="00861DD3" w:rsidDel="007B7E1F" w:rsidRDefault="007B7E1F" w:rsidP="007B7E1F">
            <w:pPr>
              <w:tabs>
                <w:tab w:val="left" w:pos="1395"/>
              </w:tabs>
              <w:rPr>
                <w:del w:id="2135" w:author="P.Mahmoudi" w:date="2020-08-22T15:32:00Z"/>
                <w:sz w:val="20"/>
                <w:szCs w:val="20"/>
              </w:rPr>
            </w:pPr>
            <w:del w:id="2136" w:author="P.Mahmoudi" w:date="2020-08-22T15:32:00Z">
              <w:r w:rsidRPr="00861DD3" w:rsidDel="007B7E1F">
                <w:rPr>
                  <w:sz w:val="20"/>
                  <w:szCs w:val="20"/>
                </w:rPr>
                <w:delText>nvl(tot_revenue,0)-nvl(total_sitecost,0)</w:delText>
              </w:r>
            </w:del>
          </w:p>
        </w:tc>
        <w:tc>
          <w:tcPr>
            <w:tcW w:w="2496" w:type="dxa"/>
            <w:vAlign w:val="center"/>
          </w:tcPr>
          <w:p w14:paraId="1C09ED85" w14:textId="5A278851" w:rsidR="007B7E1F" w:rsidRPr="00861DD3" w:rsidDel="007B7E1F" w:rsidRDefault="007B7E1F" w:rsidP="007B7E1F">
            <w:pPr>
              <w:tabs>
                <w:tab w:val="left" w:pos="1395"/>
              </w:tabs>
              <w:rPr>
                <w:del w:id="2137" w:author="P.Mahmoudi" w:date="2020-08-22T15:32:00Z"/>
                <w:sz w:val="20"/>
                <w:szCs w:val="20"/>
              </w:rPr>
            </w:pPr>
            <w:del w:id="2138" w:author="P.Mahmoudi" w:date="2020-08-22T15:32:00Z">
              <w:r w:rsidRPr="00861DD3" w:rsidDel="007B7E1F">
                <w:rPr>
                  <w:sz w:val="20"/>
                  <w:szCs w:val="20"/>
                </w:rPr>
                <w:delText>Current profit</w:delText>
              </w:r>
            </w:del>
          </w:p>
        </w:tc>
      </w:tr>
      <w:tr w:rsidR="007B7E1F" w:rsidRPr="00861DD3" w:rsidDel="007B7E1F" w14:paraId="765D3E4E" w14:textId="064AAB94" w:rsidTr="00555A92">
        <w:trPr>
          <w:jc w:val="center"/>
          <w:del w:id="2139" w:author="P.Mahmoudi" w:date="2020-08-22T15:32:00Z"/>
        </w:trPr>
        <w:tc>
          <w:tcPr>
            <w:tcW w:w="1755" w:type="dxa"/>
            <w:vAlign w:val="center"/>
          </w:tcPr>
          <w:p w14:paraId="794DE84D" w14:textId="1B7AD8BD" w:rsidR="007B7E1F" w:rsidRPr="00861DD3" w:rsidDel="007B7E1F" w:rsidRDefault="007B7E1F" w:rsidP="007B7E1F">
            <w:pPr>
              <w:tabs>
                <w:tab w:val="left" w:pos="1395"/>
              </w:tabs>
              <w:rPr>
                <w:del w:id="2140" w:author="P.Mahmoudi" w:date="2020-08-22T15:32:00Z"/>
                <w:sz w:val="20"/>
                <w:szCs w:val="20"/>
              </w:rPr>
            </w:pPr>
            <w:del w:id="2141" w:author="P.Mahmoudi" w:date="2020-08-22T15:32:00Z">
              <w:r w:rsidRPr="00861DD3" w:rsidDel="007B7E1F">
                <w:rPr>
                  <w:sz w:val="20"/>
                  <w:szCs w:val="20"/>
                </w:rPr>
                <w:delText>previous_profit</w:delText>
              </w:r>
            </w:del>
          </w:p>
        </w:tc>
        <w:tc>
          <w:tcPr>
            <w:tcW w:w="1984" w:type="dxa"/>
            <w:vAlign w:val="center"/>
          </w:tcPr>
          <w:p w14:paraId="3CD5D53F" w14:textId="52D978BE" w:rsidR="007B7E1F" w:rsidRPr="00861DD3" w:rsidDel="007B7E1F" w:rsidRDefault="007B7E1F" w:rsidP="007B7E1F">
            <w:pPr>
              <w:tabs>
                <w:tab w:val="left" w:pos="1395"/>
              </w:tabs>
              <w:rPr>
                <w:del w:id="2142" w:author="P.Mahmoudi" w:date="2020-08-22T15:32:00Z"/>
                <w:sz w:val="20"/>
                <w:szCs w:val="20"/>
              </w:rPr>
            </w:pPr>
            <w:del w:id="2143" w:author="P.Mahmoudi" w:date="2020-08-22T15:32:00Z">
              <w:r w:rsidRPr="00861DD3" w:rsidDel="007B7E1F">
                <w:rPr>
                  <w:sz w:val="20"/>
                  <w:szCs w:val="20"/>
                </w:rPr>
                <w:delText>tmp_usage_voice_gprs, mt_site_cost_finance</w:delText>
              </w:r>
            </w:del>
          </w:p>
        </w:tc>
        <w:tc>
          <w:tcPr>
            <w:tcW w:w="1418" w:type="dxa"/>
            <w:vAlign w:val="center"/>
          </w:tcPr>
          <w:p w14:paraId="7262B4B7" w14:textId="7BF9DFB2" w:rsidR="007B7E1F" w:rsidRPr="00861DD3" w:rsidDel="007B7E1F" w:rsidRDefault="007B7E1F" w:rsidP="007B7E1F">
            <w:pPr>
              <w:tabs>
                <w:tab w:val="left" w:pos="1395"/>
              </w:tabs>
              <w:rPr>
                <w:del w:id="2144" w:author="P.Mahmoudi" w:date="2020-08-22T15:32:00Z"/>
                <w:sz w:val="20"/>
                <w:szCs w:val="20"/>
              </w:rPr>
            </w:pPr>
            <w:del w:id="2145" w:author="P.Mahmoudi" w:date="2020-08-22T15:32:00Z">
              <w:r w:rsidRPr="00861DD3" w:rsidDel="007B7E1F">
                <w:rPr>
                  <w:sz w:val="20"/>
                  <w:szCs w:val="20"/>
                </w:rPr>
                <w:delText>Derived</w:delText>
              </w:r>
            </w:del>
          </w:p>
        </w:tc>
        <w:tc>
          <w:tcPr>
            <w:tcW w:w="1842" w:type="dxa"/>
            <w:vAlign w:val="center"/>
          </w:tcPr>
          <w:p w14:paraId="4FBBC0B9" w14:textId="3C07A53A" w:rsidR="007B7E1F" w:rsidRPr="00861DD3" w:rsidDel="007B7E1F" w:rsidRDefault="007B7E1F" w:rsidP="007B7E1F">
            <w:pPr>
              <w:tabs>
                <w:tab w:val="left" w:pos="1395"/>
              </w:tabs>
              <w:rPr>
                <w:del w:id="2146" w:author="P.Mahmoudi" w:date="2020-08-22T15:32:00Z"/>
                <w:sz w:val="20"/>
                <w:szCs w:val="20"/>
              </w:rPr>
            </w:pPr>
            <w:del w:id="2147" w:author="P.Mahmoudi" w:date="2020-08-22T15:32:00Z">
              <w:r w:rsidRPr="00861DD3" w:rsidDel="007B7E1F">
                <w:rPr>
                  <w:sz w:val="20"/>
                  <w:szCs w:val="20"/>
                </w:rPr>
                <w:delText>lag(nvl(tot_revenue,0)-nvl(total_sitecost,0)) over (partition by site_id,period_type,dayofweek(date_key) order by date_key)</w:delText>
              </w:r>
            </w:del>
          </w:p>
        </w:tc>
        <w:tc>
          <w:tcPr>
            <w:tcW w:w="2496" w:type="dxa"/>
            <w:vAlign w:val="center"/>
          </w:tcPr>
          <w:p w14:paraId="70DD56F1" w14:textId="0C5A7BC3" w:rsidR="007B7E1F" w:rsidRPr="00861DD3" w:rsidDel="007B7E1F" w:rsidRDefault="007B7E1F" w:rsidP="007B7E1F">
            <w:pPr>
              <w:tabs>
                <w:tab w:val="left" w:pos="1395"/>
              </w:tabs>
              <w:rPr>
                <w:del w:id="2148" w:author="P.Mahmoudi" w:date="2020-08-22T15:32:00Z"/>
                <w:sz w:val="20"/>
                <w:szCs w:val="20"/>
              </w:rPr>
            </w:pPr>
            <w:del w:id="2149" w:author="P.Mahmoudi" w:date="2020-08-22T15:32:00Z">
              <w:r w:rsidRPr="00861DD3" w:rsidDel="007B7E1F">
                <w:rPr>
                  <w:sz w:val="20"/>
                  <w:szCs w:val="20"/>
                </w:rPr>
                <w:delText>Median of previous same weekdays profits</w:delText>
              </w:r>
            </w:del>
          </w:p>
        </w:tc>
      </w:tr>
      <w:tr w:rsidR="007B7E1F" w:rsidRPr="00861DD3" w14:paraId="34A17EC7" w14:textId="77777777" w:rsidTr="00555A92">
        <w:trPr>
          <w:jc w:val="center"/>
        </w:trPr>
        <w:tc>
          <w:tcPr>
            <w:tcW w:w="1755" w:type="dxa"/>
            <w:vAlign w:val="center"/>
          </w:tcPr>
          <w:p w14:paraId="722C1FC2" w14:textId="77777777" w:rsidR="007B7E1F" w:rsidRPr="00861DD3" w:rsidRDefault="007B7E1F" w:rsidP="007B7E1F">
            <w:pPr>
              <w:tabs>
                <w:tab w:val="left" w:pos="1395"/>
              </w:tabs>
              <w:rPr>
                <w:sz w:val="20"/>
                <w:szCs w:val="20"/>
              </w:rPr>
            </w:pPr>
            <w:r w:rsidRPr="00861DD3">
              <w:rPr>
                <w:sz w:val="20"/>
                <w:szCs w:val="20"/>
              </w:rPr>
              <w:t>period_type</w:t>
            </w:r>
          </w:p>
        </w:tc>
        <w:tc>
          <w:tcPr>
            <w:tcW w:w="1984" w:type="dxa"/>
            <w:vAlign w:val="center"/>
          </w:tcPr>
          <w:p w14:paraId="21CB4532" w14:textId="77777777" w:rsidR="007B7E1F" w:rsidRPr="00861DD3" w:rsidRDefault="007B7E1F" w:rsidP="007B7E1F">
            <w:pPr>
              <w:tabs>
                <w:tab w:val="left" w:pos="1395"/>
              </w:tabs>
              <w:rPr>
                <w:sz w:val="20"/>
                <w:szCs w:val="20"/>
              </w:rPr>
            </w:pPr>
          </w:p>
        </w:tc>
        <w:tc>
          <w:tcPr>
            <w:tcW w:w="1418" w:type="dxa"/>
            <w:vAlign w:val="center"/>
          </w:tcPr>
          <w:p w14:paraId="0E2A626A" w14:textId="77777777" w:rsidR="007B7E1F" w:rsidRPr="00861DD3" w:rsidRDefault="007B7E1F" w:rsidP="007B7E1F">
            <w:pPr>
              <w:tabs>
                <w:tab w:val="left" w:pos="1395"/>
              </w:tabs>
              <w:rPr>
                <w:sz w:val="20"/>
                <w:szCs w:val="20"/>
              </w:rPr>
            </w:pPr>
            <w:r w:rsidRPr="00861DD3">
              <w:rPr>
                <w:sz w:val="20"/>
                <w:szCs w:val="20"/>
              </w:rPr>
              <w:t>Derived</w:t>
            </w:r>
          </w:p>
        </w:tc>
        <w:tc>
          <w:tcPr>
            <w:tcW w:w="1842" w:type="dxa"/>
            <w:vAlign w:val="center"/>
          </w:tcPr>
          <w:p w14:paraId="0B0E286B" w14:textId="77777777" w:rsidR="007B7E1F" w:rsidRPr="00861DD3" w:rsidRDefault="007B7E1F" w:rsidP="007B7E1F">
            <w:pPr>
              <w:tabs>
                <w:tab w:val="left" w:pos="1395"/>
              </w:tabs>
              <w:rPr>
                <w:sz w:val="20"/>
                <w:szCs w:val="20"/>
              </w:rPr>
            </w:pPr>
            <w:r w:rsidRPr="00861DD3">
              <w:rPr>
                <w:sz w:val="20"/>
                <w:szCs w:val="20"/>
              </w:rPr>
              <w:t xml:space="preserve">Daily profiler tagged as- Daily,  weekly profiler </w:t>
            </w:r>
            <w:r w:rsidRPr="00861DD3">
              <w:rPr>
                <w:sz w:val="20"/>
                <w:szCs w:val="20"/>
              </w:rPr>
              <w:lastRenderedPageBreak/>
              <w:t>tagged as - weekly, Monthly profiler tagged as -Monthly</w:t>
            </w:r>
          </w:p>
        </w:tc>
        <w:tc>
          <w:tcPr>
            <w:tcW w:w="2496" w:type="dxa"/>
            <w:vAlign w:val="center"/>
          </w:tcPr>
          <w:p w14:paraId="39315548" w14:textId="77777777" w:rsidR="007B7E1F" w:rsidRPr="00861DD3" w:rsidRDefault="007B7E1F" w:rsidP="007B7E1F">
            <w:pPr>
              <w:tabs>
                <w:tab w:val="left" w:pos="1395"/>
              </w:tabs>
              <w:rPr>
                <w:sz w:val="20"/>
                <w:szCs w:val="20"/>
              </w:rPr>
            </w:pPr>
            <w:r w:rsidRPr="00861DD3">
              <w:rPr>
                <w:sz w:val="20"/>
                <w:szCs w:val="20"/>
              </w:rPr>
              <w:lastRenderedPageBreak/>
              <w:t>Indicator for the tag</w:t>
            </w:r>
          </w:p>
        </w:tc>
      </w:tr>
      <w:tr w:rsidR="007B7E1F" w:rsidRPr="00861DD3" w:rsidDel="007B7E1F" w14:paraId="75A5799D" w14:textId="3F2F65AD" w:rsidTr="00555A92">
        <w:trPr>
          <w:jc w:val="center"/>
          <w:del w:id="2150" w:author="P.Mahmoudi" w:date="2020-08-22T15:32:00Z"/>
        </w:trPr>
        <w:tc>
          <w:tcPr>
            <w:tcW w:w="1755" w:type="dxa"/>
            <w:vAlign w:val="center"/>
          </w:tcPr>
          <w:p w14:paraId="3289670B" w14:textId="33C9E86C" w:rsidR="007B7E1F" w:rsidRPr="00861DD3" w:rsidDel="007B7E1F" w:rsidRDefault="007B7E1F" w:rsidP="007B7E1F">
            <w:pPr>
              <w:tabs>
                <w:tab w:val="left" w:pos="1395"/>
              </w:tabs>
              <w:rPr>
                <w:del w:id="2151" w:author="P.Mahmoudi" w:date="2020-08-22T15:32:00Z"/>
                <w:sz w:val="20"/>
                <w:szCs w:val="20"/>
              </w:rPr>
            </w:pPr>
            <w:del w:id="2152" w:author="P.Mahmoudi" w:date="2020-08-22T15:32:00Z">
              <w:r w:rsidRPr="00861DD3" w:rsidDel="007B7E1F">
                <w:rPr>
                  <w:sz w:val="20"/>
                  <w:szCs w:val="20"/>
                </w:rPr>
                <w:lastRenderedPageBreak/>
                <w:delText>percent_drop</w:delText>
              </w:r>
            </w:del>
          </w:p>
        </w:tc>
        <w:tc>
          <w:tcPr>
            <w:tcW w:w="1984" w:type="dxa"/>
            <w:vAlign w:val="center"/>
          </w:tcPr>
          <w:p w14:paraId="5C42E72A" w14:textId="63E6398B" w:rsidR="007B7E1F" w:rsidRPr="00861DD3" w:rsidDel="007B7E1F" w:rsidRDefault="007B7E1F" w:rsidP="007B7E1F">
            <w:pPr>
              <w:tabs>
                <w:tab w:val="left" w:pos="1395"/>
              </w:tabs>
              <w:rPr>
                <w:del w:id="2153" w:author="P.Mahmoudi" w:date="2020-08-22T15:32:00Z"/>
                <w:sz w:val="20"/>
                <w:szCs w:val="20"/>
              </w:rPr>
            </w:pPr>
          </w:p>
        </w:tc>
        <w:tc>
          <w:tcPr>
            <w:tcW w:w="1418" w:type="dxa"/>
            <w:vAlign w:val="center"/>
          </w:tcPr>
          <w:p w14:paraId="0DAB0BC1" w14:textId="123A8030" w:rsidR="007B7E1F" w:rsidRPr="00861DD3" w:rsidDel="007B7E1F" w:rsidRDefault="007B7E1F" w:rsidP="007B7E1F">
            <w:pPr>
              <w:tabs>
                <w:tab w:val="left" w:pos="1395"/>
              </w:tabs>
              <w:rPr>
                <w:del w:id="2154" w:author="P.Mahmoudi" w:date="2020-08-22T15:32:00Z"/>
                <w:sz w:val="20"/>
                <w:szCs w:val="20"/>
              </w:rPr>
            </w:pPr>
            <w:del w:id="2155" w:author="P.Mahmoudi" w:date="2020-08-22T15:32:00Z">
              <w:r w:rsidRPr="00861DD3" w:rsidDel="007B7E1F">
                <w:rPr>
                  <w:sz w:val="20"/>
                  <w:szCs w:val="20"/>
                </w:rPr>
                <w:delText>Derived</w:delText>
              </w:r>
            </w:del>
          </w:p>
        </w:tc>
        <w:tc>
          <w:tcPr>
            <w:tcW w:w="1842" w:type="dxa"/>
            <w:vAlign w:val="center"/>
          </w:tcPr>
          <w:p w14:paraId="75EEA840" w14:textId="6412494D" w:rsidR="007B7E1F" w:rsidRPr="00861DD3" w:rsidDel="007B7E1F" w:rsidRDefault="007B7E1F" w:rsidP="007B7E1F">
            <w:pPr>
              <w:tabs>
                <w:tab w:val="left" w:pos="1395"/>
              </w:tabs>
              <w:rPr>
                <w:del w:id="2156" w:author="P.Mahmoudi" w:date="2020-08-22T15:32:00Z"/>
                <w:sz w:val="20"/>
                <w:szCs w:val="20"/>
              </w:rPr>
            </w:pPr>
            <w:del w:id="2157" w:author="P.Mahmoudi" w:date="2020-08-22T15:32:00Z">
              <w:r w:rsidRPr="00861DD3" w:rsidDel="007B7E1F">
                <w:rPr>
                  <w:sz w:val="20"/>
                  <w:szCs w:val="20"/>
                </w:rPr>
                <w:delText>if((lag(nvl(tot_revenue,0)-nvl(total_sitecost,0)) over (partition by site_id,period_type,dayofweek(date_key) order by date_key))&lt;0,</w:delText>
              </w:r>
            </w:del>
          </w:p>
          <w:p w14:paraId="5FB9A7D8" w14:textId="1D9AE6F9" w:rsidR="007B7E1F" w:rsidRPr="00861DD3" w:rsidDel="007B7E1F" w:rsidRDefault="007B7E1F" w:rsidP="007B7E1F">
            <w:pPr>
              <w:tabs>
                <w:tab w:val="left" w:pos="1395"/>
              </w:tabs>
              <w:rPr>
                <w:del w:id="2158" w:author="P.Mahmoudi" w:date="2020-08-22T15:32:00Z"/>
                <w:sz w:val="20"/>
                <w:szCs w:val="20"/>
              </w:rPr>
            </w:pPr>
            <w:del w:id="2159" w:author="P.Mahmoudi" w:date="2020-08-22T15:32:00Z">
              <w:r w:rsidRPr="00861DD3" w:rsidDel="007B7E1F">
                <w:rPr>
                  <w:sz w:val="20"/>
                  <w:szCs w:val="20"/>
                </w:rPr>
                <w:delText>(nvl(tot_revenue,0)-nvl(total_sitecost,0)-(lag(nvl(tot_revenue,0)-nvl(total_sitecost,0)) over (partition by site_id,period_type,dayofweek(date_key) order by date_key)))/((-1)*(lag(nvl(tot_revenue,0)-nvl(total_sitecost,0)) over (partition by site_id,period_type,dayofweek(date_key) order by date_key))) ,</w:delText>
              </w:r>
            </w:del>
          </w:p>
          <w:p w14:paraId="7068E866" w14:textId="221F971D" w:rsidR="007B7E1F" w:rsidRPr="00861DD3" w:rsidDel="007B7E1F" w:rsidRDefault="007B7E1F" w:rsidP="007B7E1F">
            <w:pPr>
              <w:tabs>
                <w:tab w:val="left" w:pos="1395"/>
              </w:tabs>
              <w:rPr>
                <w:del w:id="2160" w:author="P.Mahmoudi" w:date="2020-08-22T15:32:00Z"/>
                <w:sz w:val="20"/>
                <w:szCs w:val="20"/>
              </w:rPr>
            </w:pPr>
            <w:del w:id="2161" w:author="P.Mahmoudi" w:date="2020-08-22T15:32:00Z">
              <w:r w:rsidRPr="00861DD3" w:rsidDel="007B7E1F">
                <w:rPr>
                  <w:sz w:val="20"/>
                  <w:szCs w:val="20"/>
                </w:rPr>
                <w:delText>(nvl(tot_revenue,0)-nvl(total_sitecost,0)-(lag(nvl(tot_revenue,0)-nvl(total_sitecost,0)) over (partition by site_id,period_type,dayofweek(date_key) order by date_key)))/(lag(nvl(tot_revenue,0)-nvl(total_sitecost,0)) over (partition by site_id,period_type,dayofweek(date_key) order by date_key)))</w:delText>
              </w:r>
            </w:del>
          </w:p>
        </w:tc>
        <w:tc>
          <w:tcPr>
            <w:tcW w:w="2496" w:type="dxa"/>
            <w:vAlign w:val="center"/>
          </w:tcPr>
          <w:p w14:paraId="03A89695" w14:textId="30F4ECDB" w:rsidR="007B7E1F" w:rsidRPr="00861DD3" w:rsidDel="007B7E1F" w:rsidRDefault="007B7E1F" w:rsidP="007B7E1F">
            <w:pPr>
              <w:tabs>
                <w:tab w:val="left" w:pos="1395"/>
              </w:tabs>
              <w:rPr>
                <w:del w:id="2162" w:author="P.Mahmoudi" w:date="2020-08-22T15:32:00Z"/>
                <w:sz w:val="20"/>
                <w:szCs w:val="20"/>
              </w:rPr>
            </w:pPr>
            <w:del w:id="2163" w:author="P.Mahmoudi" w:date="2020-08-22T15:32:00Z">
              <w:r w:rsidRPr="00861DD3" w:rsidDel="007B7E1F">
                <w:rPr>
                  <w:sz w:val="20"/>
                  <w:szCs w:val="20"/>
                </w:rPr>
                <w:delText xml:space="preserve">Change in profit </w:delText>
              </w:r>
            </w:del>
          </w:p>
        </w:tc>
      </w:tr>
    </w:tbl>
    <w:p w14:paraId="5C53228F" w14:textId="5F23A477" w:rsidR="000B0567" w:rsidRDefault="000B0567" w:rsidP="006C1B7E">
      <w:pPr>
        <w:jc w:val="both"/>
        <w:rPr>
          <w:ins w:id="2164" w:author="P.Mahmoudi" w:date="2020-08-22T13:16:00Z"/>
        </w:rPr>
      </w:pPr>
    </w:p>
    <w:p w14:paraId="75695B58" w14:textId="44E7AF9C" w:rsidR="00972755" w:rsidRDefault="00972755" w:rsidP="006C1B7E">
      <w:pPr>
        <w:jc w:val="both"/>
      </w:pPr>
      <w:ins w:id="2165" w:author="P.Mahmoudi" w:date="2020-08-22T13:16:00Z">
        <w:r w:rsidRPr="00972755">
          <w:rPr>
            <w:b/>
            <w:bCs/>
            <w:sz w:val="24"/>
            <w:rPrChange w:id="2166" w:author="P.Mahmoudi" w:date="2020-08-22T13:16:00Z">
              <w:rPr>
                <w:rFonts w:cs="Calibri"/>
                <w:color w:val="000000"/>
                <w:sz w:val="20"/>
                <w:szCs w:val="20"/>
                <w:lang w:val="en-IN" w:eastAsia="en-IN"/>
              </w:rPr>
            </w:rPrChange>
          </w:rPr>
          <w:t>cellsite_profitability_dl_anomaly</w:t>
        </w:r>
      </w:ins>
    </w:p>
    <w:p w14:paraId="20A32C69" w14:textId="0C22ABD3" w:rsidR="00D02B13" w:rsidRDefault="00D02B13" w:rsidP="006C1B7E">
      <w:pPr>
        <w:jc w:val="both"/>
        <w:rPr>
          <w:ins w:id="2167" w:author="P.Mahmoudi" w:date="2020-08-22T13:16:00Z"/>
        </w:rPr>
      </w:pPr>
    </w:p>
    <w:tbl>
      <w:tblPr>
        <w:tblW w:w="9495"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Look w:val="0400" w:firstRow="0" w:lastRow="0" w:firstColumn="0" w:lastColumn="0" w:noHBand="0" w:noVBand="1"/>
      </w:tblPr>
      <w:tblGrid>
        <w:gridCol w:w="1755"/>
        <w:gridCol w:w="1984"/>
        <w:gridCol w:w="1418"/>
        <w:gridCol w:w="1842"/>
        <w:gridCol w:w="2496"/>
      </w:tblGrid>
      <w:tr w:rsidR="007B7E1F" w:rsidRPr="00861DD3" w14:paraId="435F9998" w14:textId="77777777" w:rsidTr="00280212">
        <w:trPr>
          <w:jc w:val="center"/>
          <w:ins w:id="2168" w:author="P.Mahmoudi" w:date="2020-08-22T15:31:00Z"/>
        </w:trPr>
        <w:tc>
          <w:tcPr>
            <w:tcW w:w="1755" w:type="dxa"/>
            <w:shd w:val="clear" w:color="auto" w:fill="DBE5F1" w:themeFill="accent1" w:themeFillTint="33"/>
            <w:vAlign w:val="center"/>
          </w:tcPr>
          <w:p w14:paraId="08CE6683" w14:textId="77777777" w:rsidR="007B7E1F" w:rsidRPr="00861DD3" w:rsidRDefault="007B7E1F" w:rsidP="00280212">
            <w:pPr>
              <w:tabs>
                <w:tab w:val="left" w:pos="1395"/>
              </w:tabs>
              <w:rPr>
                <w:ins w:id="2169" w:author="P.Mahmoudi" w:date="2020-08-22T15:31:00Z"/>
                <w:b/>
                <w:sz w:val="20"/>
                <w:szCs w:val="20"/>
              </w:rPr>
            </w:pPr>
            <w:ins w:id="2170" w:author="P.Mahmoudi" w:date="2020-08-22T15:31:00Z">
              <w:r>
                <w:rPr>
                  <w:b/>
                  <w:sz w:val="20"/>
                  <w:szCs w:val="20"/>
                </w:rPr>
                <w:t>COLUMN NAME</w:t>
              </w:r>
            </w:ins>
          </w:p>
        </w:tc>
        <w:tc>
          <w:tcPr>
            <w:tcW w:w="1984" w:type="dxa"/>
            <w:shd w:val="clear" w:color="auto" w:fill="DBE5F1" w:themeFill="accent1" w:themeFillTint="33"/>
            <w:vAlign w:val="center"/>
          </w:tcPr>
          <w:p w14:paraId="713F6C6E" w14:textId="77777777" w:rsidR="007B7E1F" w:rsidRPr="00861DD3" w:rsidRDefault="007B7E1F" w:rsidP="00280212">
            <w:pPr>
              <w:tabs>
                <w:tab w:val="left" w:pos="1395"/>
              </w:tabs>
              <w:rPr>
                <w:ins w:id="2171" w:author="P.Mahmoudi" w:date="2020-08-22T15:31:00Z"/>
                <w:b/>
                <w:sz w:val="20"/>
                <w:szCs w:val="20"/>
              </w:rPr>
            </w:pPr>
            <w:ins w:id="2172" w:author="P.Mahmoudi" w:date="2020-08-22T15:31:00Z">
              <w:r>
                <w:rPr>
                  <w:b/>
                  <w:sz w:val="20"/>
                  <w:szCs w:val="20"/>
                </w:rPr>
                <w:t>EDL TABLE NAME</w:t>
              </w:r>
            </w:ins>
          </w:p>
        </w:tc>
        <w:tc>
          <w:tcPr>
            <w:tcW w:w="1418" w:type="dxa"/>
            <w:shd w:val="clear" w:color="auto" w:fill="DBE5F1" w:themeFill="accent1" w:themeFillTint="33"/>
            <w:vAlign w:val="center"/>
          </w:tcPr>
          <w:p w14:paraId="292FA4AF" w14:textId="77777777" w:rsidR="007B7E1F" w:rsidRPr="00861DD3" w:rsidRDefault="007B7E1F" w:rsidP="00280212">
            <w:pPr>
              <w:tabs>
                <w:tab w:val="left" w:pos="1395"/>
              </w:tabs>
              <w:rPr>
                <w:ins w:id="2173" w:author="P.Mahmoudi" w:date="2020-08-22T15:31:00Z"/>
                <w:b/>
                <w:sz w:val="20"/>
                <w:szCs w:val="20"/>
              </w:rPr>
            </w:pPr>
            <w:ins w:id="2174" w:author="P.Mahmoudi" w:date="2020-08-22T15:31:00Z">
              <w:r>
                <w:rPr>
                  <w:b/>
                  <w:sz w:val="20"/>
                  <w:szCs w:val="20"/>
                </w:rPr>
                <w:t>KPI TYPE</w:t>
              </w:r>
            </w:ins>
          </w:p>
        </w:tc>
        <w:tc>
          <w:tcPr>
            <w:tcW w:w="1842" w:type="dxa"/>
            <w:shd w:val="clear" w:color="auto" w:fill="DBE5F1" w:themeFill="accent1" w:themeFillTint="33"/>
            <w:vAlign w:val="center"/>
          </w:tcPr>
          <w:p w14:paraId="23CD96A2" w14:textId="77777777" w:rsidR="007B7E1F" w:rsidRPr="00861DD3" w:rsidRDefault="007B7E1F" w:rsidP="00280212">
            <w:pPr>
              <w:tabs>
                <w:tab w:val="left" w:pos="1395"/>
              </w:tabs>
              <w:rPr>
                <w:ins w:id="2175" w:author="P.Mahmoudi" w:date="2020-08-22T15:31:00Z"/>
                <w:b/>
                <w:sz w:val="20"/>
                <w:szCs w:val="20"/>
              </w:rPr>
            </w:pPr>
            <w:ins w:id="2176" w:author="P.Mahmoudi" w:date="2020-08-22T15:31:00Z">
              <w:r>
                <w:rPr>
                  <w:b/>
                  <w:sz w:val="20"/>
                  <w:szCs w:val="20"/>
                </w:rPr>
                <w:t>LOGIC</w:t>
              </w:r>
            </w:ins>
          </w:p>
        </w:tc>
        <w:tc>
          <w:tcPr>
            <w:tcW w:w="2496" w:type="dxa"/>
            <w:shd w:val="clear" w:color="auto" w:fill="DBE5F1" w:themeFill="accent1" w:themeFillTint="33"/>
            <w:vAlign w:val="center"/>
          </w:tcPr>
          <w:p w14:paraId="21187C27" w14:textId="77777777" w:rsidR="007B7E1F" w:rsidRPr="00861DD3" w:rsidRDefault="007B7E1F" w:rsidP="00280212">
            <w:pPr>
              <w:tabs>
                <w:tab w:val="left" w:pos="1395"/>
              </w:tabs>
              <w:rPr>
                <w:ins w:id="2177" w:author="P.Mahmoudi" w:date="2020-08-22T15:31:00Z"/>
                <w:b/>
                <w:sz w:val="20"/>
                <w:szCs w:val="20"/>
              </w:rPr>
            </w:pPr>
            <w:ins w:id="2178" w:author="P.Mahmoudi" w:date="2020-08-22T15:31:00Z">
              <w:r>
                <w:rPr>
                  <w:b/>
                  <w:sz w:val="20"/>
                  <w:szCs w:val="20"/>
                </w:rPr>
                <w:t>KPI DESCRIPTION</w:t>
              </w:r>
            </w:ins>
          </w:p>
        </w:tc>
      </w:tr>
      <w:tr w:rsidR="007B7E1F" w:rsidRPr="00861DD3" w14:paraId="30336B61" w14:textId="77777777" w:rsidTr="00280212">
        <w:trPr>
          <w:jc w:val="center"/>
          <w:ins w:id="2179" w:author="P.Mahmoudi" w:date="2020-08-22T15:31:00Z"/>
        </w:trPr>
        <w:tc>
          <w:tcPr>
            <w:tcW w:w="1755" w:type="dxa"/>
            <w:vAlign w:val="center"/>
          </w:tcPr>
          <w:p w14:paraId="45942340" w14:textId="77777777" w:rsidR="007B7E1F" w:rsidRPr="00861DD3" w:rsidRDefault="007B7E1F" w:rsidP="00280212">
            <w:pPr>
              <w:tabs>
                <w:tab w:val="left" w:pos="1395"/>
              </w:tabs>
              <w:rPr>
                <w:ins w:id="2180" w:author="P.Mahmoudi" w:date="2020-08-22T15:31:00Z"/>
                <w:sz w:val="20"/>
                <w:szCs w:val="20"/>
              </w:rPr>
            </w:pPr>
            <w:ins w:id="2181" w:author="P.Mahmoudi" w:date="2020-08-22T15:31:00Z">
              <w:r w:rsidRPr="00861DD3">
                <w:rPr>
                  <w:sz w:val="20"/>
                  <w:szCs w:val="20"/>
                </w:rPr>
                <w:t>site_id</w:t>
              </w:r>
            </w:ins>
          </w:p>
        </w:tc>
        <w:tc>
          <w:tcPr>
            <w:tcW w:w="1984" w:type="dxa"/>
            <w:vAlign w:val="center"/>
          </w:tcPr>
          <w:p w14:paraId="5F192F95" w14:textId="77777777" w:rsidR="007B7E1F" w:rsidRPr="00861DD3" w:rsidRDefault="007B7E1F" w:rsidP="00280212">
            <w:pPr>
              <w:tabs>
                <w:tab w:val="left" w:pos="1395"/>
              </w:tabs>
              <w:rPr>
                <w:ins w:id="2182" w:author="P.Mahmoudi" w:date="2020-08-22T15:31:00Z"/>
                <w:sz w:val="20"/>
                <w:szCs w:val="20"/>
              </w:rPr>
            </w:pPr>
            <w:ins w:id="2183" w:author="P.Mahmoudi" w:date="2020-08-22T15:31:00Z">
              <w:r w:rsidRPr="00861DD3">
                <w:rPr>
                  <w:sz w:val="20"/>
                  <w:szCs w:val="20"/>
                </w:rPr>
                <w:t>mt_site_cost_finance</w:t>
              </w:r>
            </w:ins>
          </w:p>
        </w:tc>
        <w:tc>
          <w:tcPr>
            <w:tcW w:w="1418" w:type="dxa"/>
            <w:vAlign w:val="center"/>
          </w:tcPr>
          <w:p w14:paraId="64433F18" w14:textId="77777777" w:rsidR="007B7E1F" w:rsidRPr="00861DD3" w:rsidRDefault="007B7E1F" w:rsidP="00280212">
            <w:pPr>
              <w:tabs>
                <w:tab w:val="left" w:pos="1395"/>
              </w:tabs>
              <w:rPr>
                <w:ins w:id="2184" w:author="P.Mahmoudi" w:date="2020-08-22T15:31:00Z"/>
                <w:sz w:val="20"/>
                <w:szCs w:val="20"/>
              </w:rPr>
            </w:pPr>
            <w:ins w:id="2185" w:author="P.Mahmoudi" w:date="2020-08-22T15:31:00Z">
              <w:r w:rsidRPr="00861DD3">
                <w:rPr>
                  <w:sz w:val="20"/>
                  <w:szCs w:val="20"/>
                </w:rPr>
                <w:t>Basic</w:t>
              </w:r>
            </w:ins>
          </w:p>
        </w:tc>
        <w:tc>
          <w:tcPr>
            <w:tcW w:w="1842" w:type="dxa"/>
            <w:vAlign w:val="center"/>
          </w:tcPr>
          <w:p w14:paraId="02D85F01" w14:textId="77777777" w:rsidR="007B7E1F" w:rsidRPr="00861DD3" w:rsidRDefault="007B7E1F" w:rsidP="00280212">
            <w:pPr>
              <w:tabs>
                <w:tab w:val="left" w:pos="1395"/>
              </w:tabs>
              <w:rPr>
                <w:ins w:id="2186" w:author="P.Mahmoudi" w:date="2020-08-22T15:31:00Z"/>
                <w:sz w:val="20"/>
                <w:szCs w:val="20"/>
              </w:rPr>
            </w:pPr>
            <w:ins w:id="2187" w:author="P.Mahmoudi" w:date="2020-08-22T15:31:00Z">
              <w:r>
                <w:rPr>
                  <w:sz w:val="20"/>
                  <w:szCs w:val="20"/>
                </w:rPr>
                <w:t>-</w:t>
              </w:r>
            </w:ins>
          </w:p>
        </w:tc>
        <w:tc>
          <w:tcPr>
            <w:tcW w:w="2496" w:type="dxa"/>
            <w:vAlign w:val="center"/>
          </w:tcPr>
          <w:p w14:paraId="41C15054" w14:textId="77777777" w:rsidR="007B7E1F" w:rsidRPr="00861DD3" w:rsidRDefault="007B7E1F" w:rsidP="00280212">
            <w:pPr>
              <w:tabs>
                <w:tab w:val="left" w:pos="1395"/>
              </w:tabs>
              <w:rPr>
                <w:ins w:id="2188" w:author="P.Mahmoudi" w:date="2020-08-22T15:31:00Z"/>
                <w:sz w:val="20"/>
                <w:szCs w:val="20"/>
              </w:rPr>
            </w:pPr>
            <w:ins w:id="2189" w:author="P.Mahmoudi" w:date="2020-08-22T15:31:00Z">
              <w:r w:rsidRPr="00861DD3">
                <w:rPr>
                  <w:sz w:val="20"/>
                  <w:szCs w:val="20"/>
                </w:rPr>
                <w:t>Unique ID for the site</w:t>
              </w:r>
            </w:ins>
          </w:p>
        </w:tc>
      </w:tr>
      <w:tr w:rsidR="007B7E1F" w:rsidRPr="00861DD3" w14:paraId="205B922A" w14:textId="77777777" w:rsidTr="00280212">
        <w:trPr>
          <w:jc w:val="center"/>
          <w:ins w:id="2190" w:author="P.Mahmoudi" w:date="2020-08-22T15:31:00Z"/>
        </w:trPr>
        <w:tc>
          <w:tcPr>
            <w:tcW w:w="1755" w:type="dxa"/>
            <w:vAlign w:val="center"/>
          </w:tcPr>
          <w:p w14:paraId="3FAB2FF2" w14:textId="77777777" w:rsidR="007B7E1F" w:rsidRPr="00861DD3" w:rsidRDefault="007B7E1F" w:rsidP="00280212">
            <w:pPr>
              <w:tabs>
                <w:tab w:val="left" w:pos="1395"/>
              </w:tabs>
              <w:rPr>
                <w:ins w:id="2191" w:author="P.Mahmoudi" w:date="2020-08-22T15:31:00Z"/>
                <w:sz w:val="20"/>
                <w:szCs w:val="20"/>
              </w:rPr>
            </w:pPr>
            <w:ins w:id="2192" w:author="P.Mahmoudi" w:date="2020-08-22T15:31:00Z">
              <w:r w:rsidRPr="00861DD3">
                <w:rPr>
                  <w:sz w:val="20"/>
                  <w:szCs w:val="20"/>
                </w:rPr>
                <w:t>date_key1</w:t>
              </w:r>
            </w:ins>
          </w:p>
        </w:tc>
        <w:tc>
          <w:tcPr>
            <w:tcW w:w="1984" w:type="dxa"/>
            <w:vAlign w:val="center"/>
          </w:tcPr>
          <w:p w14:paraId="255B2A3C" w14:textId="77777777" w:rsidR="007B7E1F" w:rsidRPr="00861DD3" w:rsidRDefault="007B7E1F" w:rsidP="00280212">
            <w:pPr>
              <w:tabs>
                <w:tab w:val="left" w:pos="1395"/>
              </w:tabs>
              <w:rPr>
                <w:ins w:id="2193" w:author="P.Mahmoudi" w:date="2020-08-22T15:31:00Z"/>
                <w:sz w:val="20"/>
                <w:szCs w:val="20"/>
              </w:rPr>
            </w:pPr>
            <w:ins w:id="2194" w:author="P.Mahmoudi" w:date="2020-08-22T15:31:00Z">
              <w:r w:rsidRPr="00861DD3">
                <w:rPr>
                  <w:sz w:val="20"/>
                  <w:szCs w:val="20"/>
                </w:rPr>
                <w:t>mt_site_cost_finance</w:t>
              </w:r>
            </w:ins>
          </w:p>
        </w:tc>
        <w:tc>
          <w:tcPr>
            <w:tcW w:w="1418" w:type="dxa"/>
            <w:vAlign w:val="center"/>
          </w:tcPr>
          <w:p w14:paraId="3570190A" w14:textId="77777777" w:rsidR="007B7E1F" w:rsidRPr="00861DD3" w:rsidRDefault="007B7E1F" w:rsidP="00280212">
            <w:pPr>
              <w:tabs>
                <w:tab w:val="left" w:pos="1395"/>
              </w:tabs>
              <w:rPr>
                <w:ins w:id="2195" w:author="P.Mahmoudi" w:date="2020-08-22T15:31:00Z"/>
                <w:sz w:val="20"/>
                <w:szCs w:val="20"/>
              </w:rPr>
            </w:pPr>
            <w:ins w:id="2196" w:author="P.Mahmoudi" w:date="2020-08-22T15:31:00Z">
              <w:r w:rsidRPr="00861DD3">
                <w:rPr>
                  <w:sz w:val="20"/>
                  <w:szCs w:val="20"/>
                </w:rPr>
                <w:t>Derived</w:t>
              </w:r>
            </w:ins>
          </w:p>
        </w:tc>
        <w:tc>
          <w:tcPr>
            <w:tcW w:w="1842" w:type="dxa"/>
            <w:vAlign w:val="center"/>
          </w:tcPr>
          <w:p w14:paraId="287D54EC" w14:textId="77777777" w:rsidR="007B7E1F" w:rsidRPr="00861DD3" w:rsidRDefault="007B7E1F" w:rsidP="00280212">
            <w:pPr>
              <w:tabs>
                <w:tab w:val="left" w:pos="1395"/>
              </w:tabs>
              <w:rPr>
                <w:ins w:id="2197" w:author="P.Mahmoudi" w:date="2020-08-22T15:31:00Z"/>
                <w:sz w:val="20"/>
                <w:szCs w:val="20"/>
              </w:rPr>
            </w:pPr>
            <w:ins w:id="2198" w:author="P.Mahmoudi" w:date="2020-08-22T15:31:00Z">
              <w:r w:rsidRPr="00861DD3">
                <w:rPr>
                  <w:sz w:val="20"/>
                  <w:szCs w:val="20"/>
                </w:rPr>
                <w:t>weekofyear(date)</w:t>
              </w:r>
            </w:ins>
          </w:p>
        </w:tc>
        <w:tc>
          <w:tcPr>
            <w:tcW w:w="2496" w:type="dxa"/>
            <w:vAlign w:val="center"/>
          </w:tcPr>
          <w:p w14:paraId="6B2FB5BA" w14:textId="77777777" w:rsidR="007B7E1F" w:rsidRPr="00861DD3" w:rsidRDefault="007B7E1F" w:rsidP="00280212">
            <w:pPr>
              <w:tabs>
                <w:tab w:val="left" w:pos="1395"/>
              </w:tabs>
              <w:rPr>
                <w:ins w:id="2199" w:author="P.Mahmoudi" w:date="2020-08-22T15:31:00Z"/>
                <w:sz w:val="20"/>
                <w:szCs w:val="20"/>
              </w:rPr>
            </w:pPr>
            <w:ins w:id="2200" w:author="P.Mahmoudi" w:date="2020-08-22T15:31:00Z">
              <w:r w:rsidRPr="00861DD3">
                <w:rPr>
                  <w:sz w:val="20"/>
                  <w:szCs w:val="20"/>
                </w:rPr>
                <w:t>Week number of the year.</w:t>
              </w:r>
            </w:ins>
          </w:p>
        </w:tc>
      </w:tr>
      <w:tr w:rsidR="007B7E1F" w:rsidRPr="00861DD3" w14:paraId="5C0EDDDE" w14:textId="77777777" w:rsidTr="00280212">
        <w:trPr>
          <w:jc w:val="center"/>
          <w:ins w:id="2201" w:author="P.Mahmoudi" w:date="2020-08-22T15:31:00Z"/>
        </w:trPr>
        <w:tc>
          <w:tcPr>
            <w:tcW w:w="1755" w:type="dxa"/>
            <w:vAlign w:val="center"/>
          </w:tcPr>
          <w:p w14:paraId="740316D1" w14:textId="77777777" w:rsidR="007B7E1F" w:rsidRPr="00861DD3" w:rsidRDefault="007B7E1F" w:rsidP="00280212">
            <w:pPr>
              <w:tabs>
                <w:tab w:val="left" w:pos="1395"/>
              </w:tabs>
              <w:rPr>
                <w:ins w:id="2202" w:author="P.Mahmoudi" w:date="2020-08-22T15:31:00Z"/>
                <w:sz w:val="20"/>
                <w:szCs w:val="20"/>
              </w:rPr>
            </w:pPr>
            <w:ins w:id="2203" w:author="P.Mahmoudi" w:date="2020-08-22T15:31:00Z">
              <w:r w:rsidRPr="00861DD3">
                <w:rPr>
                  <w:sz w:val="20"/>
                  <w:szCs w:val="20"/>
                </w:rPr>
                <w:t>date_key</w:t>
              </w:r>
            </w:ins>
          </w:p>
        </w:tc>
        <w:tc>
          <w:tcPr>
            <w:tcW w:w="1984" w:type="dxa"/>
            <w:vAlign w:val="center"/>
          </w:tcPr>
          <w:p w14:paraId="358F4DA8" w14:textId="77777777" w:rsidR="007B7E1F" w:rsidRPr="00861DD3" w:rsidRDefault="007B7E1F" w:rsidP="00280212">
            <w:pPr>
              <w:tabs>
                <w:tab w:val="left" w:pos="1395"/>
              </w:tabs>
              <w:rPr>
                <w:ins w:id="2204" w:author="P.Mahmoudi" w:date="2020-08-22T15:31:00Z"/>
                <w:sz w:val="20"/>
                <w:szCs w:val="20"/>
              </w:rPr>
            </w:pPr>
            <w:ins w:id="2205" w:author="P.Mahmoudi" w:date="2020-08-22T15:31:00Z">
              <w:r w:rsidRPr="00861DD3">
                <w:rPr>
                  <w:sz w:val="20"/>
                  <w:szCs w:val="20"/>
                </w:rPr>
                <w:t>mt_site_cost_finance</w:t>
              </w:r>
            </w:ins>
          </w:p>
        </w:tc>
        <w:tc>
          <w:tcPr>
            <w:tcW w:w="1418" w:type="dxa"/>
            <w:vAlign w:val="center"/>
          </w:tcPr>
          <w:p w14:paraId="55A2F814" w14:textId="77777777" w:rsidR="007B7E1F" w:rsidRPr="00861DD3" w:rsidRDefault="007B7E1F" w:rsidP="00280212">
            <w:pPr>
              <w:tabs>
                <w:tab w:val="left" w:pos="1395"/>
              </w:tabs>
              <w:rPr>
                <w:ins w:id="2206" w:author="P.Mahmoudi" w:date="2020-08-22T15:31:00Z"/>
                <w:sz w:val="20"/>
                <w:szCs w:val="20"/>
              </w:rPr>
            </w:pPr>
            <w:ins w:id="2207" w:author="P.Mahmoudi" w:date="2020-08-22T15:31:00Z">
              <w:r w:rsidRPr="00861DD3">
                <w:rPr>
                  <w:sz w:val="20"/>
                  <w:szCs w:val="20"/>
                </w:rPr>
                <w:t>Basic</w:t>
              </w:r>
            </w:ins>
          </w:p>
        </w:tc>
        <w:tc>
          <w:tcPr>
            <w:tcW w:w="1842" w:type="dxa"/>
            <w:vAlign w:val="center"/>
          </w:tcPr>
          <w:p w14:paraId="6813ED22" w14:textId="77777777" w:rsidR="007B7E1F" w:rsidRPr="00861DD3" w:rsidRDefault="007B7E1F" w:rsidP="00280212">
            <w:pPr>
              <w:tabs>
                <w:tab w:val="left" w:pos="1395"/>
              </w:tabs>
              <w:rPr>
                <w:ins w:id="2208" w:author="P.Mahmoudi" w:date="2020-08-22T15:31:00Z"/>
                <w:sz w:val="20"/>
                <w:szCs w:val="20"/>
              </w:rPr>
            </w:pPr>
            <w:ins w:id="2209" w:author="P.Mahmoudi" w:date="2020-08-22T15:31:00Z">
              <w:r>
                <w:rPr>
                  <w:sz w:val="20"/>
                  <w:szCs w:val="20"/>
                </w:rPr>
                <w:t>-</w:t>
              </w:r>
            </w:ins>
          </w:p>
        </w:tc>
        <w:tc>
          <w:tcPr>
            <w:tcW w:w="2496" w:type="dxa"/>
            <w:vAlign w:val="center"/>
          </w:tcPr>
          <w:p w14:paraId="5F7D1155" w14:textId="77777777" w:rsidR="007B7E1F" w:rsidRPr="00861DD3" w:rsidRDefault="007B7E1F" w:rsidP="00280212">
            <w:pPr>
              <w:tabs>
                <w:tab w:val="left" w:pos="1395"/>
              </w:tabs>
              <w:rPr>
                <w:ins w:id="2210" w:author="P.Mahmoudi" w:date="2020-08-22T15:31:00Z"/>
                <w:sz w:val="20"/>
                <w:szCs w:val="20"/>
              </w:rPr>
            </w:pPr>
            <w:ins w:id="2211" w:author="P.Mahmoudi" w:date="2020-08-22T15:31:00Z">
              <w:r w:rsidRPr="00861DD3">
                <w:rPr>
                  <w:sz w:val="20"/>
                  <w:szCs w:val="20"/>
                </w:rPr>
                <w:t>Date</w:t>
              </w:r>
            </w:ins>
          </w:p>
        </w:tc>
      </w:tr>
      <w:tr w:rsidR="007B7E1F" w:rsidRPr="00861DD3" w14:paraId="30720503" w14:textId="77777777" w:rsidTr="00280212">
        <w:trPr>
          <w:jc w:val="center"/>
          <w:ins w:id="2212" w:author="P.Mahmoudi" w:date="2020-08-22T15:31:00Z"/>
        </w:trPr>
        <w:tc>
          <w:tcPr>
            <w:tcW w:w="1755" w:type="dxa"/>
            <w:vAlign w:val="center"/>
          </w:tcPr>
          <w:p w14:paraId="41626E62" w14:textId="77777777" w:rsidR="007B7E1F" w:rsidRPr="00861DD3" w:rsidRDefault="007B7E1F" w:rsidP="00280212">
            <w:pPr>
              <w:tabs>
                <w:tab w:val="left" w:pos="1395"/>
              </w:tabs>
              <w:rPr>
                <w:ins w:id="2213" w:author="P.Mahmoudi" w:date="2020-08-22T15:31:00Z"/>
                <w:sz w:val="20"/>
                <w:szCs w:val="20"/>
              </w:rPr>
            </w:pPr>
            <w:ins w:id="2214" w:author="P.Mahmoudi" w:date="2020-08-22T15:31:00Z">
              <w:r w:rsidRPr="00861DD3">
                <w:rPr>
                  <w:sz w:val="20"/>
                  <w:szCs w:val="20"/>
                </w:rPr>
                <w:t>msisdn_cnt</w:t>
              </w:r>
            </w:ins>
          </w:p>
        </w:tc>
        <w:tc>
          <w:tcPr>
            <w:tcW w:w="1984" w:type="dxa"/>
            <w:vAlign w:val="center"/>
          </w:tcPr>
          <w:p w14:paraId="78316C2E" w14:textId="79F03341" w:rsidR="007B7E1F" w:rsidRPr="00861DD3" w:rsidRDefault="007B7E1F" w:rsidP="00280212">
            <w:pPr>
              <w:tabs>
                <w:tab w:val="left" w:pos="1395"/>
              </w:tabs>
              <w:rPr>
                <w:ins w:id="2215" w:author="P.Mahmoudi" w:date="2020-08-22T15:31:00Z"/>
                <w:sz w:val="20"/>
                <w:szCs w:val="20"/>
              </w:rPr>
            </w:pPr>
            <w:ins w:id="2216" w:author="P.Mahmoudi" w:date="2020-08-22T15:31:00Z">
              <w:del w:id="2217" w:author="Gifil George" w:date="2020-08-22T18:13:00Z">
                <w:r w:rsidRPr="00EE54EA" w:rsidDel="00E7348D">
                  <w:rPr>
                    <w:rFonts w:ascii="Calibri" w:hAnsi="Calibri" w:cs="Calibri"/>
                    <w:color w:val="000000"/>
                    <w:sz w:val="20"/>
                    <w:szCs w:val="20"/>
                  </w:rPr>
                  <w:delText>dl_msisdn_cellsite_voice_gprs_sms</w:delText>
                </w:r>
              </w:del>
            </w:ins>
            <w:ins w:id="2218" w:author="Gifil George" w:date="2020-08-22T18:18:00Z">
              <w:r w:rsidR="00E7348D">
                <w:rPr>
                  <w:rFonts w:ascii="Calibri" w:hAnsi="Calibri" w:cs="Calibri"/>
                  <w:color w:val="000000"/>
                  <w:sz w:val="20"/>
                  <w:szCs w:val="20"/>
                </w:rPr>
                <w:t>dl_msisdn_cellsite_voice_gprs_sms</w:t>
              </w:r>
            </w:ins>
            <w:ins w:id="2219" w:author="Gifil George" w:date="2020-08-22T18:13:00Z">
              <w:r w:rsidR="00E7348D">
                <w:rPr>
                  <w:rFonts w:ascii="Calibri" w:hAnsi="Calibri" w:cs="Calibri"/>
                  <w:color w:val="000000"/>
                  <w:sz w:val="20"/>
                  <w:szCs w:val="20"/>
                </w:rPr>
                <w:t xml:space="preserve"> </w:t>
              </w:r>
            </w:ins>
          </w:p>
        </w:tc>
        <w:tc>
          <w:tcPr>
            <w:tcW w:w="1418" w:type="dxa"/>
            <w:vAlign w:val="center"/>
          </w:tcPr>
          <w:p w14:paraId="1B1024F6" w14:textId="77777777" w:rsidR="007B7E1F" w:rsidRPr="00861DD3" w:rsidRDefault="007B7E1F" w:rsidP="00280212">
            <w:pPr>
              <w:tabs>
                <w:tab w:val="left" w:pos="1395"/>
              </w:tabs>
              <w:rPr>
                <w:ins w:id="2220" w:author="P.Mahmoudi" w:date="2020-08-22T15:31:00Z"/>
                <w:sz w:val="20"/>
                <w:szCs w:val="20"/>
              </w:rPr>
            </w:pPr>
            <w:ins w:id="2221" w:author="P.Mahmoudi" w:date="2020-08-22T15:31:00Z">
              <w:r w:rsidRPr="00861DD3">
                <w:rPr>
                  <w:sz w:val="20"/>
                  <w:szCs w:val="20"/>
                </w:rPr>
                <w:t>Derived</w:t>
              </w:r>
            </w:ins>
          </w:p>
        </w:tc>
        <w:tc>
          <w:tcPr>
            <w:tcW w:w="1842" w:type="dxa"/>
            <w:vAlign w:val="center"/>
          </w:tcPr>
          <w:p w14:paraId="5566BBC5" w14:textId="77777777" w:rsidR="007B7E1F" w:rsidRPr="00861DD3" w:rsidRDefault="007B7E1F" w:rsidP="00280212">
            <w:pPr>
              <w:tabs>
                <w:tab w:val="left" w:pos="1395"/>
              </w:tabs>
              <w:rPr>
                <w:ins w:id="2222" w:author="P.Mahmoudi" w:date="2020-08-22T15:31:00Z"/>
                <w:sz w:val="20"/>
                <w:szCs w:val="20"/>
              </w:rPr>
            </w:pPr>
            <w:ins w:id="2223" w:author="P.Mahmoudi" w:date="2020-08-22T15:31:00Z">
              <w:r w:rsidRPr="00861DD3">
                <w:rPr>
                  <w:sz w:val="20"/>
                  <w:szCs w:val="20"/>
                </w:rPr>
                <w:t>count(distinct msisdn)</w:t>
              </w:r>
            </w:ins>
          </w:p>
        </w:tc>
        <w:tc>
          <w:tcPr>
            <w:tcW w:w="2496" w:type="dxa"/>
            <w:vAlign w:val="center"/>
          </w:tcPr>
          <w:p w14:paraId="613E5C91" w14:textId="77777777" w:rsidR="007B7E1F" w:rsidRPr="00861DD3" w:rsidRDefault="007B7E1F" w:rsidP="00280212">
            <w:pPr>
              <w:tabs>
                <w:tab w:val="left" w:pos="1395"/>
              </w:tabs>
              <w:rPr>
                <w:ins w:id="2224" w:author="P.Mahmoudi" w:date="2020-08-22T15:31:00Z"/>
                <w:sz w:val="20"/>
                <w:szCs w:val="20"/>
              </w:rPr>
            </w:pPr>
            <w:ins w:id="2225" w:author="P.Mahmoudi" w:date="2020-08-22T15:31:00Z">
              <w:r w:rsidRPr="00861DD3">
                <w:rPr>
                  <w:sz w:val="20"/>
                  <w:szCs w:val="20"/>
                </w:rPr>
                <w:t>Number of people latched to the particular site.</w:t>
              </w:r>
            </w:ins>
          </w:p>
        </w:tc>
      </w:tr>
      <w:tr w:rsidR="007B7E1F" w:rsidRPr="00861DD3" w14:paraId="54D15E67" w14:textId="77777777" w:rsidTr="00280212">
        <w:trPr>
          <w:jc w:val="center"/>
          <w:ins w:id="2226" w:author="P.Mahmoudi" w:date="2020-08-22T15:31:00Z"/>
        </w:trPr>
        <w:tc>
          <w:tcPr>
            <w:tcW w:w="1755" w:type="dxa"/>
            <w:vAlign w:val="center"/>
          </w:tcPr>
          <w:p w14:paraId="213711DE" w14:textId="77777777" w:rsidR="007B7E1F" w:rsidRPr="00861DD3" w:rsidRDefault="007B7E1F" w:rsidP="00280212">
            <w:pPr>
              <w:tabs>
                <w:tab w:val="left" w:pos="1395"/>
              </w:tabs>
              <w:rPr>
                <w:ins w:id="2227" w:author="P.Mahmoudi" w:date="2020-08-22T15:31:00Z"/>
                <w:sz w:val="20"/>
                <w:szCs w:val="20"/>
              </w:rPr>
            </w:pPr>
            <w:ins w:id="2228" w:author="P.Mahmoudi" w:date="2020-08-22T15:31:00Z">
              <w:r w:rsidRPr="00861DD3">
                <w:rPr>
                  <w:sz w:val="20"/>
                  <w:szCs w:val="20"/>
                </w:rPr>
                <w:t>voice_duration_mnt</w:t>
              </w:r>
            </w:ins>
          </w:p>
        </w:tc>
        <w:tc>
          <w:tcPr>
            <w:tcW w:w="1984" w:type="dxa"/>
            <w:vAlign w:val="center"/>
          </w:tcPr>
          <w:p w14:paraId="58B539F4" w14:textId="7314F3BC" w:rsidR="007B7E1F" w:rsidRPr="00861DD3" w:rsidRDefault="007B7E1F" w:rsidP="00280212">
            <w:pPr>
              <w:tabs>
                <w:tab w:val="left" w:pos="1395"/>
              </w:tabs>
              <w:rPr>
                <w:ins w:id="2229" w:author="P.Mahmoudi" w:date="2020-08-22T15:31:00Z"/>
                <w:sz w:val="20"/>
                <w:szCs w:val="20"/>
              </w:rPr>
            </w:pPr>
            <w:ins w:id="2230" w:author="P.Mahmoudi" w:date="2020-08-22T15:31:00Z">
              <w:del w:id="2231" w:author="Gifil George" w:date="2020-08-22T18:13:00Z">
                <w:r w:rsidRPr="00EE54EA" w:rsidDel="00E7348D">
                  <w:rPr>
                    <w:rFonts w:ascii="Calibri" w:hAnsi="Calibri" w:cs="Calibri"/>
                    <w:color w:val="000000"/>
                    <w:sz w:val="20"/>
                    <w:szCs w:val="20"/>
                  </w:rPr>
                  <w:delText>dl_msisdn_cellsite_voice_gprs_sms</w:delText>
                </w:r>
              </w:del>
            </w:ins>
            <w:ins w:id="2232" w:author="Gifil George" w:date="2020-08-22T18:18:00Z">
              <w:r w:rsidR="00E7348D">
                <w:rPr>
                  <w:rFonts w:ascii="Calibri" w:hAnsi="Calibri" w:cs="Calibri"/>
                  <w:color w:val="000000"/>
                  <w:sz w:val="20"/>
                  <w:szCs w:val="20"/>
                </w:rPr>
                <w:t>dl_msisdn_cellsite_voice_gprs_sms</w:t>
              </w:r>
            </w:ins>
            <w:ins w:id="2233" w:author="Gifil George" w:date="2020-08-22T18:13:00Z">
              <w:r w:rsidR="00E7348D">
                <w:rPr>
                  <w:rFonts w:ascii="Calibri" w:hAnsi="Calibri" w:cs="Calibri"/>
                  <w:color w:val="000000"/>
                  <w:sz w:val="20"/>
                  <w:szCs w:val="20"/>
                </w:rPr>
                <w:t xml:space="preserve"> </w:t>
              </w:r>
            </w:ins>
          </w:p>
        </w:tc>
        <w:tc>
          <w:tcPr>
            <w:tcW w:w="1418" w:type="dxa"/>
            <w:vAlign w:val="center"/>
          </w:tcPr>
          <w:p w14:paraId="3B7D2A58" w14:textId="101620EB" w:rsidR="007B7E1F" w:rsidRPr="00861DD3" w:rsidRDefault="00FE3970" w:rsidP="00280212">
            <w:pPr>
              <w:tabs>
                <w:tab w:val="left" w:pos="1395"/>
              </w:tabs>
              <w:rPr>
                <w:ins w:id="2234" w:author="P.Mahmoudi" w:date="2020-08-22T15:31:00Z"/>
                <w:sz w:val="20"/>
                <w:szCs w:val="20"/>
              </w:rPr>
            </w:pPr>
            <w:ins w:id="2235" w:author="Gifil George" w:date="2020-08-22T18:34:00Z">
              <w:r w:rsidRPr="00861DD3">
                <w:rPr>
                  <w:sz w:val="20"/>
                  <w:szCs w:val="20"/>
                </w:rPr>
                <w:t>Derived</w:t>
              </w:r>
            </w:ins>
            <w:ins w:id="2236" w:author="P.Mahmoudi" w:date="2020-08-22T15:31:00Z">
              <w:del w:id="2237" w:author="Gifil George" w:date="2020-08-22T18:34:00Z">
                <w:r w:rsidR="007B7E1F" w:rsidRPr="00861DD3" w:rsidDel="00FE3970">
                  <w:rPr>
                    <w:sz w:val="20"/>
                    <w:szCs w:val="20"/>
                  </w:rPr>
                  <w:delText>Basic</w:delText>
                </w:r>
              </w:del>
            </w:ins>
          </w:p>
        </w:tc>
        <w:tc>
          <w:tcPr>
            <w:tcW w:w="1842" w:type="dxa"/>
            <w:vAlign w:val="center"/>
          </w:tcPr>
          <w:p w14:paraId="4BCE509A" w14:textId="77777777" w:rsidR="007B7E1F" w:rsidRPr="00861DD3" w:rsidRDefault="007B7E1F" w:rsidP="00280212">
            <w:pPr>
              <w:tabs>
                <w:tab w:val="left" w:pos="1395"/>
              </w:tabs>
              <w:rPr>
                <w:ins w:id="2238" w:author="P.Mahmoudi" w:date="2020-08-22T15:31:00Z"/>
                <w:sz w:val="20"/>
                <w:szCs w:val="20"/>
              </w:rPr>
            </w:pPr>
            <w:ins w:id="2239" w:author="P.Mahmoudi" w:date="2020-08-22T15:31:00Z">
              <w:r>
                <w:rPr>
                  <w:sz w:val="20"/>
                  <w:szCs w:val="20"/>
                </w:rPr>
                <w:t>-</w:t>
              </w:r>
            </w:ins>
          </w:p>
        </w:tc>
        <w:tc>
          <w:tcPr>
            <w:tcW w:w="2496" w:type="dxa"/>
            <w:vAlign w:val="center"/>
          </w:tcPr>
          <w:p w14:paraId="44F70D98" w14:textId="77777777" w:rsidR="007B7E1F" w:rsidRPr="00861DD3" w:rsidRDefault="007B7E1F" w:rsidP="00280212">
            <w:pPr>
              <w:tabs>
                <w:tab w:val="left" w:pos="1395"/>
              </w:tabs>
              <w:rPr>
                <w:ins w:id="2240" w:author="P.Mahmoudi" w:date="2020-08-22T15:31:00Z"/>
                <w:sz w:val="20"/>
                <w:szCs w:val="20"/>
              </w:rPr>
            </w:pPr>
            <w:ins w:id="2241" w:author="P.Mahmoudi" w:date="2020-08-22T15:31:00Z">
              <w:r w:rsidRPr="00861DD3">
                <w:rPr>
                  <w:sz w:val="20"/>
                  <w:szCs w:val="20"/>
                </w:rPr>
                <w:t>Total voice duration in Minutes.</w:t>
              </w:r>
            </w:ins>
          </w:p>
        </w:tc>
      </w:tr>
      <w:tr w:rsidR="007B7E1F" w:rsidRPr="00861DD3" w14:paraId="1F8246C4" w14:textId="77777777" w:rsidTr="00280212">
        <w:trPr>
          <w:jc w:val="center"/>
          <w:ins w:id="2242" w:author="P.Mahmoudi" w:date="2020-08-22T15:31:00Z"/>
        </w:trPr>
        <w:tc>
          <w:tcPr>
            <w:tcW w:w="1755" w:type="dxa"/>
            <w:vAlign w:val="center"/>
          </w:tcPr>
          <w:p w14:paraId="7F1F7B9E" w14:textId="77777777" w:rsidR="007B7E1F" w:rsidRPr="00861DD3" w:rsidRDefault="007B7E1F" w:rsidP="00280212">
            <w:pPr>
              <w:tabs>
                <w:tab w:val="left" w:pos="1395"/>
              </w:tabs>
              <w:rPr>
                <w:ins w:id="2243" w:author="P.Mahmoudi" w:date="2020-08-22T15:31:00Z"/>
                <w:sz w:val="20"/>
                <w:szCs w:val="20"/>
              </w:rPr>
            </w:pPr>
            <w:ins w:id="2244" w:author="P.Mahmoudi" w:date="2020-08-22T15:31:00Z">
              <w:r w:rsidRPr="00861DD3">
                <w:rPr>
                  <w:sz w:val="20"/>
                  <w:szCs w:val="20"/>
                </w:rPr>
                <w:t>voice_cnt</w:t>
              </w:r>
            </w:ins>
          </w:p>
        </w:tc>
        <w:tc>
          <w:tcPr>
            <w:tcW w:w="1984" w:type="dxa"/>
            <w:vAlign w:val="center"/>
          </w:tcPr>
          <w:p w14:paraId="75D6534F" w14:textId="359665E6" w:rsidR="007B7E1F" w:rsidRPr="00861DD3" w:rsidRDefault="007B7E1F" w:rsidP="00280212">
            <w:pPr>
              <w:tabs>
                <w:tab w:val="left" w:pos="1395"/>
              </w:tabs>
              <w:rPr>
                <w:ins w:id="2245" w:author="P.Mahmoudi" w:date="2020-08-22T15:31:00Z"/>
                <w:sz w:val="20"/>
                <w:szCs w:val="20"/>
              </w:rPr>
            </w:pPr>
            <w:ins w:id="2246" w:author="P.Mahmoudi" w:date="2020-08-22T15:31:00Z">
              <w:del w:id="2247" w:author="Gifil George" w:date="2020-08-22T18:13:00Z">
                <w:r w:rsidRPr="00EE54EA" w:rsidDel="00E7348D">
                  <w:rPr>
                    <w:rFonts w:ascii="Calibri" w:hAnsi="Calibri" w:cs="Calibri"/>
                    <w:color w:val="000000"/>
                    <w:sz w:val="20"/>
                    <w:szCs w:val="20"/>
                  </w:rPr>
                  <w:delText>dl_msisdn_cellsite_voice_gprs_sms</w:delText>
                </w:r>
              </w:del>
            </w:ins>
            <w:ins w:id="2248" w:author="Gifil George" w:date="2020-08-22T18:18:00Z">
              <w:r w:rsidR="00E7348D">
                <w:rPr>
                  <w:rFonts w:ascii="Calibri" w:hAnsi="Calibri" w:cs="Calibri"/>
                  <w:color w:val="000000"/>
                  <w:sz w:val="20"/>
                  <w:szCs w:val="20"/>
                </w:rPr>
                <w:t>dl_msisdn_cellsite_voice_gprs_sms</w:t>
              </w:r>
            </w:ins>
            <w:ins w:id="2249" w:author="Gifil George" w:date="2020-08-22T18:13:00Z">
              <w:r w:rsidR="00E7348D">
                <w:rPr>
                  <w:rFonts w:ascii="Calibri" w:hAnsi="Calibri" w:cs="Calibri"/>
                  <w:color w:val="000000"/>
                  <w:sz w:val="20"/>
                  <w:szCs w:val="20"/>
                </w:rPr>
                <w:t xml:space="preserve"> </w:t>
              </w:r>
            </w:ins>
          </w:p>
        </w:tc>
        <w:tc>
          <w:tcPr>
            <w:tcW w:w="1418" w:type="dxa"/>
            <w:vAlign w:val="center"/>
          </w:tcPr>
          <w:p w14:paraId="3A46E1BB" w14:textId="77777777" w:rsidR="007B7E1F" w:rsidRPr="00861DD3" w:rsidRDefault="007B7E1F" w:rsidP="00280212">
            <w:pPr>
              <w:tabs>
                <w:tab w:val="left" w:pos="1395"/>
              </w:tabs>
              <w:rPr>
                <w:ins w:id="2250" w:author="P.Mahmoudi" w:date="2020-08-22T15:31:00Z"/>
                <w:sz w:val="20"/>
                <w:szCs w:val="20"/>
              </w:rPr>
            </w:pPr>
            <w:ins w:id="2251" w:author="P.Mahmoudi" w:date="2020-08-22T15:31:00Z">
              <w:r w:rsidRPr="00861DD3">
                <w:rPr>
                  <w:sz w:val="20"/>
                  <w:szCs w:val="20"/>
                </w:rPr>
                <w:t>Basic</w:t>
              </w:r>
            </w:ins>
          </w:p>
        </w:tc>
        <w:tc>
          <w:tcPr>
            <w:tcW w:w="1842" w:type="dxa"/>
            <w:vAlign w:val="center"/>
          </w:tcPr>
          <w:p w14:paraId="4C4E894A" w14:textId="77777777" w:rsidR="007B7E1F" w:rsidRPr="00861DD3" w:rsidRDefault="007B7E1F" w:rsidP="00280212">
            <w:pPr>
              <w:tabs>
                <w:tab w:val="left" w:pos="1395"/>
              </w:tabs>
              <w:rPr>
                <w:ins w:id="2252" w:author="P.Mahmoudi" w:date="2020-08-22T15:31:00Z"/>
                <w:sz w:val="20"/>
                <w:szCs w:val="20"/>
              </w:rPr>
            </w:pPr>
            <w:ins w:id="2253" w:author="P.Mahmoudi" w:date="2020-08-22T15:31:00Z">
              <w:r>
                <w:rPr>
                  <w:sz w:val="20"/>
                  <w:szCs w:val="20"/>
                </w:rPr>
                <w:t>-</w:t>
              </w:r>
            </w:ins>
          </w:p>
        </w:tc>
        <w:tc>
          <w:tcPr>
            <w:tcW w:w="2496" w:type="dxa"/>
            <w:vAlign w:val="center"/>
          </w:tcPr>
          <w:p w14:paraId="7BF5CB39" w14:textId="77777777" w:rsidR="007B7E1F" w:rsidRPr="00861DD3" w:rsidRDefault="007B7E1F" w:rsidP="00280212">
            <w:pPr>
              <w:tabs>
                <w:tab w:val="left" w:pos="1395"/>
              </w:tabs>
              <w:rPr>
                <w:ins w:id="2254" w:author="P.Mahmoudi" w:date="2020-08-22T15:31:00Z"/>
                <w:sz w:val="20"/>
                <w:szCs w:val="20"/>
              </w:rPr>
            </w:pPr>
            <w:ins w:id="2255" w:author="P.Mahmoudi" w:date="2020-08-22T15:31:00Z">
              <w:r w:rsidRPr="00861DD3">
                <w:rPr>
                  <w:sz w:val="20"/>
                  <w:szCs w:val="20"/>
                </w:rPr>
                <w:t>count of voice calls</w:t>
              </w:r>
            </w:ins>
          </w:p>
        </w:tc>
      </w:tr>
      <w:tr w:rsidR="007B7E1F" w:rsidRPr="00861DD3" w14:paraId="44AB0C29" w14:textId="77777777" w:rsidTr="00280212">
        <w:trPr>
          <w:jc w:val="center"/>
          <w:ins w:id="2256" w:author="P.Mahmoudi" w:date="2020-08-22T15:31:00Z"/>
        </w:trPr>
        <w:tc>
          <w:tcPr>
            <w:tcW w:w="1755" w:type="dxa"/>
            <w:vAlign w:val="center"/>
          </w:tcPr>
          <w:p w14:paraId="63E186D2" w14:textId="77777777" w:rsidR="007B7E1F" w:rsidRPr="00861DD3" w:rsidRDefault="007B7E1F" w:rsidP="00280212">
            <w:pPr>
              <w:tabs>
                <w:tab w:val="left" w:pos="1395"/>
              </w:tabs>
              <w:rPr>
                <w:ins w:id="2257" w:author="P.Mahmoudi" w:date="2020-08-22T15:31:00Z"/>
                <w:sz w:val="20"/>
                <w:szCs w:val="20"/>
              </w:rPr>
            </w:pPr>
            <w:ins w:id="2258" w:author="P.Mahmoudi" w:date="2020-08-22T15:31:00Z">
              <w:r w:rsidRPr="00861DD3">
                <w:rPr>
                  <w:sz w:val="20"/>
                  <w:szCs w:val="20"/>
                </w:rPr>
                <w:t>datasession_duration</w:t>
              </w:r>
            </w:ins>
          </w:p>
        </w:tc>
        <w:tc>
          <w:tcPr>
            <w:tcW w:w="1984" w:type="dxa"/>
            <w:vAlign w:val="center"/>
          </w:tcPr>
          <w:p w14:paraId="5DFE1A47" w14:textId="78F2C31C" w:rsidR="007B7E1F" w:rsidRPr="00861DD3" w:rsidRDefault="007B7E1F" w:rsidP="00280212">
            <w:pPr>
              <w:tabs>
                <w:tab w:val="left" w:pos="1395"/>
              </w:tabs>
              <w:rPr>
                <w:ins w:id="2259" w:author="P.Mahmoudi" w:date="2020-08-22T15:31:00Z"/>
                <w:sz w:val="20"/>
                <w:szCs w:val="20"/>
              </w:rPr>
            </w:pPr>
            <w:ins w:id="2260" w:author="P.Mahmoudi" w:date="2020-08-22T15:31:00Z">
              <w:del w:id="2261" w:author="Gifil George" w:date="2020-08-22T18:13:00Z">
                <w:r w:rsidRPr="00EE54EA" w:rsidDel="00E7348D">
                  <w:rPr>
                    <w:rFonts w:ascii="Calibri" w:hAnsi="Calibri" w:cs="Calibri"/>
                    <w:color w:val="000000"/>
                    <w:sz w:val="20"/>
                    <w:szCs w:val="20"/>
                  </w:rPr>
                  <w:delText>dl_msisdn_cellsite_voice_gprs_sms</w:delText>
                </w:r>
              </w:del>
            </w:ins>
            <w:ins w:id="2262" w:author="Gifil George" w:date="2020-08-22T18:18:00Z">
              <w:r w:rsidR="00E7348D">
                <w:rPr>
                  <w:rFonts w:ascii="Calibri" w:hAnsi="Calibri" w:cs="Calibri"/>
                  <w:color w:val="000000"/>
                  <w:sz w:val="20"/>
                  <w:szCs w:val="20"/>
                </w:rPr>
                <w:t>dl_msisdn_cellsite_voice_gprs_sms</w:t>
              </w:r>
            </w:ins>
            <w:ins w:id="2263" w:author="Gifil George" w:date="2020-08-22T18:13:00Z">
              <w:r w:rsidR="00E7348D">
                <w:rPr>
                  <w:rFonts w:ascii="Calibri" w:hAnsi="Calibri" w:cs="Calibri"/>
                  <w:color w:val="000000"/>
                  <w:sz w:val="20"/>
                  <w:szCs w:val="20"/>
                </w:rPr>
                <w:t xml:space="preserve"> </w:t>
              </w:r>
            </w:ins>
          </w:p>
        </w:tc>
        <w:tc>
          <w:tcPr>
            <w:tcW w:w="1418" w:type="dxa"/>
            <w:vAlign w:val="center"/>
          </w:tcPr>
          <w:p w14:paraId="7842F686" w14:textId="77777777" w:rsidR="007B7E1F" w:rsidRPr="00861DD3" w:rsidRDefault="007B7E1F" w:rsidP="00280212">
            <w:pPr>
              <w:tabs>
                <w:tab w:val="left" w:pos="1395"/>
              </w:tabs>
              <w:rPr>
                <w:ins w:id="2264" w:author="P.Mahmoudi" w:date="2020-08-22T15:31:00Z"/>
                <w:sz w:val="20"/>
                <w:szCs w:val="20"/>
              </w:rPr>
            </w:pPr>
            <w:ins w:id="2265" w:author="P.Mahmoudi" w:date="2020-08-22T15:31:00Z">
              <w:r w:rsidRPr="00861DD3">
                <w:rPr>
                  <w:sz w:val="20"/>
                  <w:szCs w:val="20"/>
                </w:rPr>
                <w:t>Basic</w:t>
              </w:r>
            </w:ins>
          </w:p>
        </w:tc>
        <w:tc>
          <w:tcPr>
            <w:tcW w:w="1842" w:type="dxa"/>
            <w:vAlign w:val="center"/>
          </w:tcPr>
          <w:p w14:paraId="3BF85FA0" w14:textId="77777777" w:rsidR="007B7E1F" w:rsidRPr="00861DD3" w:rsidRDefault="007B7E1F" w:rsidP="00280212">
            <w:pPr>
              <w:tabs>
                <w:tab w:val="left" w:pos="1395"/>
              </w:tabs>
              <w:rPr>
                <w:ins w:id="2266" w:author="P.Mahmoudi" w:date="2020-08-22T15:31:00Z"/>
                <w:sz w:val="20"/>
                <w:szCs w:val="20"/>
              </w:rPr>
            </w:pPr>
            <w:ins w:id="2267" w:author="P.Mahmoudi" w:date="2020-08-22T15:31:00Z">
              <w:r>
                <w:rPr>
                  <w:sz w:val="20"/>
                  <w:szCs w:val="20"/>
                </w:rPr>
                <w:t>-</w:t>
              </w:r>
            </w:ins>
          </w:p>
        </w:tc>
        <w:tc>
          <w:tcPr>
            <w:tcW w:w="2496" w:type="dxa"/>
            <w:vAlign w:val="center"/>
          </w:tcPr>
          <w:p w14:paraId="42795B29" w14:textId="77777777" w:rsidR="007B7E1F" w:rsidRPr="00861DD3" w:rsidRDefault="007B7E1F" w:rsidP="00280212">
            <w:pPr>
              <w:tabs>
                <w:tab w:val="left" w:pos="1395"/>
              </w:tabs>
              <w:rPr>
                <w:ins w:id="2268" w:author="P.Mahmoudi" w:date="2020-08-22T15:31:00Z"/>
                <w:sz w:val="20"/>
                <w:szCs w:val="20"/>
              </w:rPr>
            </w:pPr>
            <w:ins w:id="2269" w:author="P.Mahmoudi" w:date="2020-08-22T15:31:00Z">
              <w:r w:rsidRPr="00861DD3">
                <w:rPr>
                  <w:sz w:val="20"/>
                  <w:szCs w:val="20"/>
                </w:rPr>
                <w:t>Total duration of the data sessions</w:t>
              </w:r>
            </w:ins>
          </w:p>
        </w:tc>
      </w:tr>
      <w:tr w:rsidR="007B7E1F" w:rsidRPr="00861DD3" w14:paraId="35A85C5D" w14:textId="77777777" w:rsidTr="00280212">
        <w:trPr>
          <w:jc w:val="center"/>
          <w:ins w:id="2270" w:author="P.Mahmoudi" w:date="2020-08-22T15:31:00Z"/>
        </w:trPr>
        <w:tc>
          <w:tcPr>
            <w:tcW w:w="1755" w:type="dxa"/>
            <w:vAlign w:val="center"/>
          </w:tcPr>
          <w:p w14:paraId="70FE59AF" w14:textId="77777777" w:rsidR="007B7E1F" w:rsidRPr="00861DD3" w:rsidRDefault="007B7E1F" w:rsidP="00280212">
            <w:pPr>
              <w:tabs>
                <w:tab w:val="left" w:pos="1395"/>
              </w:tabs>
              <w:rPr>
                <w:ins w:id="2271" w:author="P.Mahmoudi" w:date="2020-08-22T15:31:00Z"/>
                <w:sz w:val="20"/>
                <w:szCs w:val="20"/>
              </w:rPr>
            </w:pPr>
            <w:ins w:id="2272" w:author="P.Mahmoudi" w:date="2020-08-22T15:31:00Z">
              <w:r w:rsidRPr="00861DD3">
                <w:rPr>
                  <w:sz w:val="20"/>
                  <w:szCs w:val="20"/>
                </w:rPr>
                <w:t>data_cnt</w:t>
              </w:r>
            </w:ins>
          </w:p>
        </w:tc>
        <w:tc>
          <w:tcPr>
            <w:tcW w:w="1984" w:type="dxa"/>
            <w:vAlign w:val="center"/>
          </w:tcPr>
          <w:p w14:paraId="68C371C7" w14:textId="294A7137" w:rsidR="007B7E1F" w:rsidRPr="00861DD3" w:rsidRDefault="007B7E1F" w:rsidP="00280212">
            <w:pPr>
              <w:tabs>
                <w:tab w:val="left" w:pos="1395"/>
              </w:tabs>
              <w:rPr>
                <w:ins w:id="2273" w:author="P.Mahmoudi" w:date="2020-08-22T15:31:00Z"/>
                <w:sz w:val="20"/>
                <w:szCs w:val="20"/>
              </w:rPr>
            </w:pPr>
            <w:ins w:id="2274" w:author="P.Mahmoudi" w:date="2020-08-22T15:31:00Z">
              <w:del w:id="2275" w:author="Gifil George" w:date="2020-08-22T18:13:00Z">
                <w:r w:rsidRPr="00EE54EA" w:rsidDel="00E7348D">
                  <w:rPr>
                    <w:rFonts w:ascii="Calibri" w:hAnsi="Calibri" w:cs="Calibri"/>
                    <w:color w:val="000000"/>
                    <w:sz w:val="20"/>
                    <w:szCs w:val="20"/>
                  </w:rPr>
                  <w:delText>dl_msisdn_cellsite_voice_gprs_sms</w:delText>
                </w:r>
              </w:del>
            </w:ins>
            <w:ins w:id="2276" w:author="Gifil George" w:date="2020-08-22T18:18:00Z">
              <w:r w:rsidR="00E7348D">
                <w:rPr>
                  <w:rFonts w:ascii="Calibri" w:hAnsi="Calibri" w:cs="Calibri"/>
                  <w:color w:val="000000"/>
                  <w:sz w:val="20"/>
                  <w:szCs w:val="20"/>
                </w:rPr>
                <w:t>dl_msisdn_cellsite_voice_gprs_sms</w:t>
              </w:r>
            </w:ins>
            <w:ins w:id="2277" w:author="Gifil George" w:date="2020-08-22T18:13:00Z">
              <w:r w:rsidR="00E7348D">
                <w:rPr>
                  <w:rFonts w:ascii="Calibri" w:hAnsi="Calibri" w:cs="Calibri"/>
                  <w:color w:val="000000"/>
                  <w:sz w:val="20"/>
                  <w:szCs w:val="20"/>
                </w:rPr>
                <w:t xml:space="preserve"> </w:t>
              </w:r>
            </w:ins>
          </w:p>
        </w:tc>
        <w:tc>
          <w:tcPr>
            <w:tcW w:w="1418" w:type="dxa"/>
            <w:vAlign w:val="center"/>
          </w:tcPr>
          <w:p w14:paraId="2CF0CC04" w14:textId="77777777" w:rsidR="007B7E1F" w:rsidRPr="00861DD3" w:rsidRDefault="007B7E1F" w:rsidP="00280212">
            <w:pPr>
              <w:tabs>
                <w:tab w:val="left" w:pos="1395"/>
              </w:tabs>
              <w:rPr>
                <w:ins w:id="2278" w:author="P.Mahmoudi" w:date="2020-08-22T15:31:00Z"/>
                <w:sz w:val="20"/>
                <w:szCs w:val="20"/>
              </w:rPr>
            </w:pPr>
            <w:ins w:id="2279" w:author="P.Mahmoudi" w:date="2020-08-22T15:31:00Z">
              <w:r w:rsidRPr="00861DD3">
                <w:rPr>
                  <w:sz w:val="20"/>
                  <w:szCs w:val="20"/>
                </w:rPr>
                <w:t>Basic</w:t>
              </w:r>
            </w:ins>
          </w:p>
        </w:tc>
        <w:tc>
          <w:tcPr>
            <w:tcW w:w="1842" w:type="dxa"/>
            <w:vAlign w:val="center"/>
          </w:tcPr>
          <w:p w14:paraId="2CCF7E6F" w14:textId="77777777" w:rsidR="007B7E1F" w:rsidRPr="00861DD3" w:rsidRDefault="007B7E1F" w:rsidP="00280212">
            <w:pPr>
              <w:tabs>
                <w:tab w:val="left" w:pos="1395"/>
              </w:tabs>
              <w:rPr>
                <w:ins w:id="2280" w:author="P.Mahmoudi" w:date="2020-08-22T15:31:00Z"/>
                <w:sz w:val="20"/>
                <w:szCs w:val="20"/>
              </w:rPr>
            </w:pPr>
            <w:ins w:id="2281" w:author="P.Mahmoudi" w:date="2020-08-22T15:31:00Z">
              <w:r>
                <w:rPr>
                  <w:sz w:val="20"/>
                  <w:szCs w:val="20"/>
                </w:rPr>
                <w:t>-</w:t>
              </w:r>
            </w:ins>
          </w:p>
        </w:tc>
        <w:tc>
          <w:tcPr>
            <w:tcW w:w="2496" w:type="dxa"/>
            <w:vAlign w:val="center"/>
          </w:tcPr>
          <w:p w14:paraId="2F323F05" w14:textId="77777777" w:rsidR="007B7E1F" w:rsidRPr="00861DD3" w:rsidRDefault="007B7E1F" w:rsidP="00280212">
            <w:pPr>
              <w:tabs>
                <w:tab w:val="left" w:pos="1395"/>
              </w:tabs>
              <w:rPr>
                <w:ins w:id="2282" w:author="P.Mahmoudi" w:date="2020-08-22T15:31:00Z"/>
                <w:sz w:val="20"/>
                <w:szCs w:val="20"/>
              </w:rPr>
            </w:pPr>
            <w:ins w:id="2283" w:author="P.Mahmoudi" w:date="2020-08-22T15:31:00Z">
              <w:r w:rsidRPr="00861DD3">
                <w:rPr>
                  <w:sz w:val="20"/>
                  <w:szCs w:val="20"/>
                </w:rPr>
                <w:t>count of data sessions</w:t>
              </w:r>
            </w:ins>
          </w:p>
        </w:tc>
      </w:tr>
      <w:tr w:rsidR="007B7E1F" w:rsidRPr="00861DD3" w14:paraId="282E9BF9" w14:textId="77777777" w:rsidTr="00280212">
        <w:trPr>
          <w:jc w:val="center"/>
          <w:ins w:id="2284" w:author="P.Mahmoudi" w:date="2020-08-22T15:31:00Z"/>
        </w:trPr>
        <w:tc>
          <w:tcPr>
            <w:tcW w:w="1755" w:type="dxa"/>
            <w:vAlign w:val="center"/>
          </w:tcPr>
          <w:p w14:paraId="16EC2272" w14:textId="77777777" w:rsidR="007B7E1F" w:rsidRPr="00861DD3" w:rsidRDefault="007B7E1F" w:rsidP="00280212">
            <w:pPr>
              <w:tabs>
                <w:tab w:val="left" w:pos="1395"/>
              </w:tabs>
              <w:rPr>
                <w:ins w:id="2285" w:author="P.Mahmoudi" w:date="2020-08-22T15:31:00Z"/>
                <w:sz w:val="20"/>
                <w:szCs w:val="20"/>
              </w:rPr>
            </w:pPr>
            <w:ins w:id="2286" w:author="P.Mahmoudi" w:date="2020-08-22T15:31:00Z">
              <w:r w:rsidRPr="00861DD3">
                <w:rPr>
                  <w:sz w:val="20"/>
                  <w:szCs w:val="20"/>
                </w:rPr>
                <w:t>data_usage_mb</w:t>
              </w:r>
            </w:ins>
          </w:p>
        </w:tc>
        <w:tc>
          <w:tcPr>
            <w:tcW w:w="1984" w:type="dxa"/>
            <w:vAlign w:val="center"/>
          </w:tcPr>
          <w:p w14:paraId="7BF22DE7" w14:textId="4117155F" w:rsidR="007B7E1F" w:rsidRPr="00861DD3" w:rsidRDefault="007B7E1F" w:rsidP="00280212">
            <w:pPr>
              <w:tabs>
                <w:tab w:val="left" w:pos="1395"/>
              </w:tabs>
              <w:rPr>
                <w:ins w:id="2287" w:author="P.Mahmoudi" w:date="2020-08-22T15:31:00Z"/>
                <w:sz w:val="20"/>
                <w:szCs w:val="20"/>
              </w:rPr>
            </w:pPr>
            <w:ins w:id="2288" w:author="P.Mahmoudi" w:date="2020-08-22T15:31:00Z">
              <w:del w:id="2289" w:author="Gifil George" w:date="2020-08-22T18:13:00Z">
                <w:r w:rsidRPr="00EE54EA" w:rsidDel="00E7348D">
                  <w:rPr>
                    <w:rFonts w:ascii="Calibri" w:hAnsi="Calibri" w:cs="Calibri"/>
                    <w:color w:val="000000"/>
                    <w:sz w:val="20"/>
                    <w:szCs w:val="20"/>
                  </w:rPr>
                  <w:delText>dl_msisdn_cellsite_voice_gprs_sms</w:delText>
                </w:r>
              </w:del>
            </w:ins>
            <w:ins w:id="2290" w:author="Gifil George" w:date="2020-08-22T18:18:00Z">
              <w:r w:rsidR="00E7348D">
                <w:rPr>
                  <w:rFonts w:ascii="Calibri" w:hAnsi="Calibri" w:cs="Calibri"/>
                  <w:color w:val="000000"/>
                  <w:sz w:val="20"/>
                  <w:szCs w:val="20"/>
                </w:rPr>
                <w:t>dl_msisdn_cellsite_voice_gprs_sms</w:t>
              </w:r>
            </w:ins>
            <w:ins w:id="2291" w:author="Gifil George" w:date="2020-08-22T18:13:00Z">
              <w:r w:rsidR="00E7348D">
                <w:rPr>
                  <w:rFonts w:ascii="Calibri" w:hAnsi="Calibri" w:cs="Calibri"/>
                  <w:color w:val="000000"/>
                  <w:sz w:val="20"/>
                  <w:szCs w:val="20"/>
                </w:rPr>
                <w:t xml:space="preserve"> </w:t>
              </w:r>
            </w:ins>
          </w:p>
        </w:tc>
        <w:tc>
          <w:tcPr>
            <w:tcW w:w="1418" w:type="dxa"/>
            <w:vAlign w:val="center"/>
          </w:tcPr>
          <w:p w14:paraId="14D7E37E" w14:textId="6E452487" w:rsidR="007B7E1F" w:rsidRPr="00861DD3" w:rsidRDefault="00FE3970" w:rsidP="00280212">
            <w:pPr>
              <w:tabs>
                <w:tab w:val="left" w:pos="1395"/>
              </w:tabs>
              <w:rPr>
                <w:ins w:id="2292" w:author="P.Mahmoudi" w:date="2020-08-22T15:31:00Z"/>
                <w:sz w:val="20"/>
                <w:szCs w:val="20"/>
              </w:rPr>
            </w:pPr>
            <w:ins w:id="2293" w:author="Gifil George" w:date="2020-08-22T18:34:00Z">
              <w:r w:rsidRPr="00861DD3">
                <w:rPr>
                  <w:sz w:val="20"/>
                  <w:szCs w:val="20"/>
                </w:rPr>
                <w:t>Derived</w:t>
              </w:r>
            </w:ins>
            <w:ins w:id="2294" w:author="P.Mahmoudi" w:date="2020-08-22T15:31:00Z">
              <w:del w:id="2295" w:author="Gifil George" w:date="2020-08-22T18:34:00Z">
                <w:r w:rsidR="007B7E1F" w:rsidRPr="00861DD3" w:rsidDel="00FE3970">
                  <w:rPr>
                    <w:sz w:val="20"/>
                    <w:szCs w:val="20"/>
                  </w:rPr>
                  <w:delText>Basic</w:delText>
                </w:r>
              </w:del>
            </w:ins>
          </w:p>
        </w:tc>
        <w:tc>
          <w:tcPr>
            <w:tcW w:w="1842" w:type="dxa"/>
            <w:vAlign w:val="center"/>
          </w:tcPr>
          <w:p w14:paraId="393F13E5" w14:textId="77777777" w:rsidR="007B7E1F" w:rsidRPr="00861DD3" w:rsidRDefault="007B7E1F" w:rsidP="00280212">
            <w:pPr>
              <w:tabs>
                <w:tab w:val="left" w:pos="1395"/>
              </w:tabs>
              <w:rPr>
                <w:ins w:id="2296" w:author="P.Mahmoudi" w:date="2020-08-22T15:31:00Z"/>
                <w:sz w:val="20"/>
                <w:szCs w:val="20"/>
              </w:rPr>
            </w:pPr>
            <w:ins w:id="2297" w:author="P.Mahmoudi" w:date="2020-08-22T15:31:00Z">
              <w:r>
                <w:rPr>
                  <w:sz w:val="20"/>
                  <w:szCs w:val="20"/>
                </w:rPr>
                <w:t>-</w:t>
              </w:r>
            </w:ins>
          </w:p>
        </w:tc>
        <w:tc>
          <w:tcPr>
            <w:tcW w:w="2496" w:type="dxa"/>
            <w:vAlign w:val="center"/>
          </w:tcPr>
          <w:p w14:paraId="43EAF7BB" w14:textId="77777777" w:rsidR="007B7E1F" w:rsidRPr="00861DD3" w:rsidRDefault="007B7E1F" w:rsidP="00280212">
            <w:pPr>
              <w:tabs>
                <w:tab w:val="left" w:pos="1395"/>
              </w:tabs>
              <w:rPr>
                <w:ins w:id="2298" w:author="P.Mahmoudi" w:date="2020-08-22T15:31:00Z"/>
                <w:sz w:val="20"/>
                <w:szCs w:val="20"/>
              </w:rPr>
            </w:pPr>
            <w:ins w:id="2299" w:author="P.Mahmoudi" w:date="2020-08-22T15:31:00Z">
              <w:r w:rsidRPr="00861DD3">
                <w:rPr>
                  <w:sz w:val="20"/>
                  <w:szCs w:val="20"/>
                </w:rPr>
                <w:t>Total data usage in MB</w:t>
              </w:r>
            </w:ins>
          </w:p>
        </w:tc>
      </w:tr>
      <w:tr w:rsidR="007B7E1F" w:rsidRPr="00861DD3" w14:paraId="584B080D" w14:textId="77777777" w:rsidTr="00280212">
        <w:trPr>
          <w:jc w:val="center"/>
          <w:ins w:id="2300" w:author="P.Mahmoudi" w:date="2020-08-22T15:31:00Z"/>
        </w:trPr>
        <w:tc>
          <w:tcPr>
            <w:tcW w:w="1755" w:type="dxa"/>
            <w:vAlign w:val="center"/>
          </w:tcPr>
          <w:p w14:paraId="1F226D89" w14:textId="77777777" w:rsidR="007B7E1F" w:rsidRPr="00861DD3" w:rsidRDefault="007B7E1F" w:rsidP="00280212">
            <w:pPr>
              <w:tabs>
                <w:tab w:val="left" w:pos="1395"/>
              </w:tabs>
              <w:rPr>
                <w:ins w:id="2301" w:author="P.Mahmoudi" w:date="2020-08-22T15:31:00Z"/>
                <w:sz w:val="20"/>
                <w:szCs w:val="20"/>
              </w:rPr>
            </w:pPr>
            <w:ins w:id="2302" w:author="P.Mahmoudi" w:date="2020-08-22T15:31:00Z">
              <w:r w:rsidRPr="00861DD3">
                <w:rPr>
                  <w:sz w:val="20"/>
                  <w:szCs w:val="20"/>
                </w:rPr>
                <w:t>sms_cnt</w:t>
              </w:r>
            </w:ins>
          </w:p>
        </w:tc>
        <w:tc>
          <w:tcPr>
            <w:tcW w:w="1984" w:type="dxa"/>
            <w:vAlign w:val="center"/>
          </w:tcPr>
          <w:p w14:paraId="06D0DE97" w14:textId="46914F00" w:rsidR="007B7E1F" w:rsidRPr="00861DD3" w:rsidRDefault="007B7E1F" w:rsidP="00280212">
            <w:pPr>
              <w:tabs>
                <w:tab w:val="left" w:pos="1395"/>
              </w:tabs>
              <w:rPr>
                <w:ins w:id="2303" w:author="P.Mahmoudi" w:date="2020-08-22T15:31:00Z"/>
                <w:sz w:val="20"/>
                <w:szCs w:val="20"/>
              </w:rPr>
            </w:pPr>
            <w:ins w:id="2304" w:author="P.Mahmoudi" w:date="2020-08-22T15:31:00Z">
              <w:del w:id="2305" w:author="Gifil George" w:date="2020-08-22T18:13:00Z">
                <w:r w:rsidRPr="00EE54EA" w:rsidDel="00E7348D">
                  <w:rPr>
                    <w:rFonts w:ascii="Calibri" w:hAnsi="Calibri" w:cs="Calibri"/>
                    <w:color w:val="000000"/>
                    <w:sz w:val="20"/>
                    <w:szCs w:val="20"/>
                  </w:rPr>
                  <w:delText>dl_msisdn_cellsite_voice_gprs_sms</w:delText>
                </w:r>
              </w:del>
            </w:ins>
            <w:ins w:id="2306" w:author="Gifil George" w:date="2020-08-22T18:18:00Z">
              <w:r w:rsidR="00E7348D">
                <w:rPr>
                  <w:rFonts w:ascii="Calibri" w:hAnsi="Calibri" w:cs="Calibri"/>
                  <w:color w:val="000000"/>
                  <w:sz w:val="20"/>
                  <w:szCs w:val="20"/>
                </w:rPr>
                <w:t>dl_msisdn_cellsite_voice_gprs_sms</w:t>
              </w:r>
            </w:ins>
            <w:ins w:id="2307" w:author="Gifil George" w:date="2020-08-22T18:13:00Z">
              <w:r w:rsidR="00E7348D">
                <w:rPr>
                  <w:rFonts w:ascii="Calibri" w:hAnsi="Calibri" w:cs="Calibri"/>
                  <w:color w:val="000000"/>
                  <w:sz w:val="20"/>
                  <w:szCs w:val="20"/>
                </w:rPr>
                <w:t xml:space="preserve"> </w:t>
              </w:r>
            </w:ins>
          </w:p>
        </w:tc>
        <w:tc>
          <w:tcPr>
            <w:tcW w:w="1418" w:type="dxa"/>
            <w:vAlign w:val="center"/>
          </w:tcPr>
          <w:p w14:paraId="15F7F4B7" w14:textId="77777777" w:rsidR="007B7E1F" w:rsidRPr="00861DD3" w:rsidRDefault="007B7E1F" w:rsidP="00280212">
            <w:pPr>
              <w:tabs>
                <w:tab w:val="left" w:pos="1395"/>
              </w:tabs>
              <w:rPr>
                <w:ins w:id="2308" w:author="P.Mahmoudi" w:date="2020-08-22T15:31:00Z"/>
                <w:sz w:val="20"/>
                <w:szCs w:val="20"/>
              </w:rPr>
            </w:pPr>
            <w:ins w:id="2309" w:author="P.Mahmoudi" w:date="2020-08-22T15:31:00Z">
              <w:r w:rsidRPr="00861DD3">
                <w:rPr>
                  <w:sz w:val="20"/>
                  <w:szCs w:val="20"/>
                </w:rPr>
                <w:t>Basic</w:t>
              </w:r>
            </w:ins>
          </w:p>
        </w:tc>
        <w:tc>
          <w:tcPr>
            <w:tcW w:w="1842" w:type="dxa"/>
            <w:vAlign w:val="center"/>
          </w:tcPr>
          <w:p w14:paraId="6473CA40" w14:textId="77777777" w:rsidR="007B7E1F" w:rsidRPr="00861DD3" w:rsidRDefault="007B7E1F" w:rsidP="00280212">
            <w:pPr>
              <w:tabs>
                <w:tab w:val="left" w:pos="1395"/>
              </w:tabs>
              <w:rPr>
                <w:ins w:id="2310" w:author="P.Mahmoudi" w:date="2020-08-22T15:31:00Z"/>
                <w:sz w:val="20"/>
                <w:szCs w:val="20"/>
              </w:rPr>
            </w:pPr>
            <w:ins w:id="2311" w:author="P.Mahmoudi" w:date="2020-08-22T15:31:00Z">
              <w:r>
                <w:rPr>
                  <w:sz w:val="20"/>
                  <w:szCs w:val="20"/>
                </w:rPr>
                <w:t>-</w:t>
              </w:r>
            </w:ins>
          </w:p>
        </w:tc>
        <w:tc>
          <w:tcPr>
            <w:tcW w:w="2496" w:type="dxa"/>
            <w:vAlign w:val="center"/>
          </w:tcPr>
          <w:p w14:paraId="4922D4D0" w14:textId="77777777" w:rsidR="007B7E1F" w:rsidRPr="00861DD3" w:rsidRDefault="007B7E1F" w:rsidP="00280212">
            <w:pPr>
              <w:tabs>
                <w:tab w:val="left" w:pos="1395"/>
              </w:tabs>
              <w:rPr>
                <w:ins w:id="2312" w:author="P.Mahmoudi" w:date="2020-08-22T15:31:00Z"/>
                <w:sz w:val="20"/>
                <w:szCs w:val="20"/>
              </w:rPr>
            </w:pPr>
            <w:ins w:id="2313" w:author="P.Mahmoudi" w:date="2020-08-22T15:31:00Z">
              <w:r w:rsidRPr="00861DD3">
                <w:rPr>
                  <w:sz w:val="20"/>
                  <w:szCs w:val="20"/>
                </w:rPr>
                <w:t>Count of SMS</w:t>
              </w:r>
            </w:ins>
          </w:p>
        </w:tc>
      </w:tr>
      <w:tr w:rsidR="007B7E1F" w:rsidRPr="00861DD3" w14:paraId="11D82087" w14:textId="77777777" w:rsidTr="00280212">
        <w:trPr>
          <w:jc w:val="center"/>
          <w:ins w:id="2314" w:author="P.Mahmoudi" w:date="2020-08-22T15:31:00Z"/>
        </w:trPr>
        <w:tc>
          <w:tcPr>
            <w:tcW w:w="1755" w:type="dxa"/>
            <w:vAlign w:val="center"/>
          </w:tcPr>
          <w:p w14:paraId="5180C86B" w14:textId="77777777" w:rsidR="007B7E1F" w:rsidRPr="00861DD3" w:rsidRDefault="007B7E1F" w:rsidP="00280212">
            <w:pPr>
              <w:tabs>
                <w:tab w:val="left" w:pos="1395"/>
              </w:tabs>
              <w:rPr>
                <w:ins w:id="2315" w:author="P.Mahmoudi" w:date="2020-08-22T15:31:00Z"/>
                <w:sz w:val="20"/>
                <w:szCs w:val="20"/>
              </w:rPr>
            </w:pPr>
            <w:ins w:id="2316" w:author="P.Mahmoudi" w:date="2020-08-22T15:31:00Z">
              <w:r w:rsidRPr="00861DD3">
                <w:rPr>
                  <w:sz w:val="20"/>
                  <w:szCs w:val="20"/>
                </w:rPr>
                <w:t>base_station_region_name</w:t>
              </w:r>
            </w:ins>
          </w:p>
        </w:tc>
        <w:tc>
          <w:tcPr>
            <w:tcW w:w="1984" w:type="dxa"/>
            <w:vAlign w:val="center"/>
          </w:tcPr>
          <w:p w14:paraId="549587B6" w14:textId="77777777" w:rsidR="007B7E1F" w:rsidRPr="00861DD3" w:rsidRDefault="007B7E1F" w:rsidP="00280212">
            <w:pPr>
              <w:tabs>
                <w:tab w:val="left" w:pos="1395"/>
              </w:tabs>
              <w:rPr>
                <w:ins w:id="2317" w:author="P.Mahmoudi" w:date="2020-08-22T15:31:00Z"/>
                <w:sz w:val="20"/>
                <w:szCs w:val="20"/>
              </w:rPr>
            </w:pPr>
            <w:ins w:id="2318" w:author="P.Mahmoudi" w:date="2020-08-22T15:31:00Z">
              <w:r w:rsidRPr="00861DD3">
                <w:rPr>
                  <w:sz w:val="20"/>
                  <w:szCs w:val="20"/>
                </w:rPr>
                <w:t>dim_base_station</w:t>
              </w:r>
            </w:ins>
          </w:p>
        </w:tc>
        <w:tc>
          <w:tcPr>
            <w:tcW w:w="1418" w:type="dxa"/>
            <w:vAlign w:val="center"/>
          </w:tcPr>
          <w:p w14:paraId="07843EF7" w14:textId="77777777" w:rsidR="007B7E1F" w:rsidRPr="00861DD3" w:rsidRDefault="007B7E1F" w:rsidP="00280212">
            <w:pPr>
              <w:tabs>
                <w:tab w:val="left" w:pos="1395"/>
              </w:tabs>
              <w:rPr>
                <w:ins w:id="2319" w:author="P.Mahmoudi" w:date="2020-08-22T15:31:00Z"/>
                <w:sz w:val="20"/>
                <w:szCs w:val="20"/>
              </w:rPr>
            </w:pPr>
            <w:ins w:id="2320" w:author="P.Mahmoudi" w:date="2020-08-22T15:31:00Z">
              <w:r w:rsidRPr="00861DD3">
                <w:rPr>
                  <w:sz w:val="20"/>
                  <w:szCs w:val="20"/>
                </w:rPr>
                <w:t>Basic</w:t>
              </w:r>
            </w:ins>
          </w:p>
        </w:tc>
        <w:tc>
          <w:tcPr>
            <w:tcW w:w="1842" w:type="dxa"/>
            <w:vAlign w:val="center"/>
          </w:tcPr>
          <w:p w14:paraId="77704825" w14:textId="77777777" w:rsidR="007B7E1F" w:rsidRPr="00861DD3" w:rsidRDefault="007B7E1F" w:rsidP="00280212">
            <w:pPr>
              <w:tabs>
                <w:tab w:val="left" w:pos="1395"/>
              </w:tabs>
              <w:rPr>
                <w:ins w:id="2321" w:author="P.Mahmoudi" w:date="2020-08-22T15:31:00Z"/>
                <w:sz w:val="20"/>
                <w:szCs w:val="20"/>
              </w:rPr>
            </w:pPr>
            <w:ins w:id="2322" w:author="P.Mahmoudi" w:date="2020-08-22T15:31:00Z">
              <w:r>
                <w:rPr>
                  <w:sz w:val="20"/>
                  <w:szCs w:val="20"/>
                </w:rPr>
                <w:t>-</w:t>
              </w:r>
            </w:ins>
          </w:p>
        </w:tc>
        <w:tc>
          <w:tcPr>
            <w:tcW w:w="2496" w:type="dxa"/>
            <w:vAlign w:val="center"/>
          </w:tcPr>
          <w:p w14:paraId="298C990C" w14:textId="77777777" w:rsidR="007B7E1F" w:rsidRPr="00861DD3" w:rsidRDefault="007B7E1F" w:rsidP="00280212">
            <w:pPr>
              <w:tabs>
                <w:tab w:val="left" w:pos="1395"/>
              </w:tabs>
              <w:rPr>
                <w:ins w:id="2323" w:author="P.Mahmoudi" w:date="2020-08-22T15:31:00Z"/>
                <w:sz w:val="20"/>
                <w:szCs w:val="20"/>
              </w:rPr>
            </w:pPr>
            <w:ins w:id="2324" w:author="P.Mahmoudi" w:date="2020-08-22T15:31:00Z">
              <w:r w:rsidRPr="00861DD3">
                <w:rPr>
                  <w:sz w:val="20"/>
                  <w:szCs w:val="20"/>
                </w:rPr>
                <w:t>Region name of the site</w:t>
              </w:r>
            </w:ins>
          </w:p>
        </w:tc>
      </w:tr>
      <w:tr w:rsidR="007B7E1F" w:rsidRPr="00861DD3" w14:paraId="56AE093D" w14:textId="77777777" w:rsidTr="00280212">
        <w:trPr>
          <w:jc w:val="center"/>
          <w:ins w:id="2325" w:author="P.Mahmoudi" w:date="2020-08-22T15:31:00Z"/>
        </w:trPr>
        <w:tc>
          <w:tcPr>
            <w:tcW w:w="1755" w:type="dxa"/>
            <w:vAlign w:val="center"/>
          </w:tcPr>
          <w:p w14:paraId="2B64933E" w14:textId="77777777" w:rsidR="007B7E1F" w:rsidRPr="00861DD3" w:rsidRDefault="007B7E1F" w:rsidP="00280212">
            <w:pPr>
              <w:tabs>
                <w:tab w:val="left" w:pos="1395"/>
              </w:tabs>
              <w:rPr>
                <w:ins w:id="2326" w:author="P.Mahmoudi" w:date="2020-08-22T15:31:00Z"/>
                <w:sz w:val="20"/>
                <w:szCs w:val="20"/>
              </w:rPr>
            </w:pPr>
            <w:ins w:id="2327" w:author="P.Mahmoudi" w:date="2020-08-22T15:31:00Z">
              <w:r w:rsidRPr="00861DD3">
                <w:rPr>
                  <w:sz w:val="20"/>
                  <w:szCs w:val="20"/>
                </w:rPr>
                <w:t>base_station_province_name</w:t>
              </w:r>
            </w:ins>
          </w:p>
        </w:tc>
        <w:tc>
          <w:tcPr>
            <w:tcW w:w="1984" w:type="dxa"/>
            <w:vAlign w:val="center"/>
          </w:tcPr>
          <w:p w14:paraId="4C716DD7" w14:textId="77777777" w:rsidR="007B7E1F" w:rsidRPr="00861DD3" w:rsidRDefault="007B7E1F" w:rsidP="00280212">
            <w:pPr>
              <w:tabs>
                <w:tab w:val="left" w:pos="1395"/>
              </w:tabs>
              <w:rPr>
                <w:ins w:id="2328" w:author="P.Mahmoudi" w:date="2020-08-22T15:31:00Z"/>
                <w:sz w:val="20"/>
                <w:szCs w:val="20"/>
              </w:rPr>
            </w:pPr>
            <w:ins w:id="2329" w:author="P.Mahmoudi" w:date="2020-08-22T15:31:00Z">
              <w:r w:rsidRPr="00861DD3">
                <w:rPr>
                  <w:sz w:val="20"/>
                  <w:szCs w:val="20"/>
                </w:rPr>
                <w:t>dim_base_station</w:t>
              </w:r>
            </w:ins>
          </w:p>
        </w:tc>
        <w:tc>
          <w:tcPr>
            <w:tcW w:w="1418" w:type="dxa"/>
            <w:vAlign w:val="center"/>
          </w:tcPr>
          <w:p w14:paraId="368FB36A" w14:textId="77777777" w:rsidR="007B7E1F" w:rsidRPr="00861DD3" w:rsidRDefault="007B7E1F" w:rsidP="00280212">
            <w:pPr>
              <w:tabs>
                <w:tab w:val="left" w:pos="1395"/>
              </w:tabs>
              <w:rPr>
                <w:ins w:id="2330" w:author="P.Mahmoudi" w:date="2020-08-22T15:31:00Z"/>
                <w:sz w:val="20"/>
                <w:szCs w:val="20"/>
              </w:rPr>
            </w:pPr>
            <w:ins w:id="2331" w:author="P.Mahmoudi" w:date="2020-08-22T15:31:00Z">
              <w:r w:rsidRPr="00861DD3">
                <w:rPr>
                  <w:sz w:val="20"/>
                  <w:szCs w:val="20"/>
                </w:rPr>
                <w:t>Basic</w:t>
              </w:r>
            </w:ins>
          </w:p>
        </w:tc>
        <w:tc>
          <w:tcPr>
            <w:tcW w:w="1842" w:type="dxa"/>
            <w:vAlign w:val="center"/>
          </w:tcPr>
          <w:p w14:paraId="41E2A8F9" w14:textId="77777777" w:rsidR="007B7E1F" w:rsidRPr="00861DD3" w:rsidRDefault="007B7E1F" w:rsidP="00280212">
            <w:pPr>
              <w:tabs>
                <w:tab w:val="left" w:pos="1395"/>
              </w:tabs>
              <w:rPr>
                <w:ins w:id="2332" w:author="P.Mahmoudi" w:date="2020-08-22T15:31:00Z"/>
                <w:sz w:val="20"/>
                <w:szCs w:val="20"/>
              </w:rPr>
            </w:pPr>
            <w:ins w:id="2333" w:author="P.Mahmoudi" w:date="2020-08-22T15:31:00Z">
              <w:r>
                <w:rPr>
                  <w:sz w:val="20"/>
                  <w:szCs w:val="20"/>
                </w:rPr>
                <w:t>-</w:t>
              </w:r>
            </w:ins>
          </w:p>
        </w:tc>
        <w:tc>
          <w:tcPr>
            <w:tcW w:w="2496" w:type="dxa"/>
            <w:vAlign w:val="center"/>
          </w:tcPr>
          <w:p w14:paraId="2F792C87" w14:textId="77777777" w:rsidR="007B7E1F" w:rsidRPr="00861DD3" w:rsidRDefault="007B7E1F" w:rsidP="00280212">
            <w:pPr>
              <w:tabs>
                <w:tab w:val="left" w:pos="1395"/>
              </w:tabs>
              <w:rPr>
                <w:ins w:id="2334" w:author="P.Mahmoudi" w:date="2020-08-22T15:31:00Z"/>
                <w:sz w:val="20"/>
                <w:szCs w:val="20"/>
              </w:rPr>
            </w:pPr>
            <w:ins w:id="2335" w:author="P.Mahmoudi" w:date="2020-08-22T15:31:00Z">
              <w:r w:rsidRPr="00861DD3">
                <w:rPr>
                  <w:sz w:val="20"/>
                  <w:szCs w:val="20"/>
                </w:rPr>
                <w:t>Province name of the site</w:t>
              </w:r>
            </w:ins>
          </w:p>
        </w:tc>
      </w:tr>
      <w:tr w:rsidR="007B7E1F" w:rsidRPr="00861DD3" w14:paraId="554278A7" w14:textId="77777777" w:rsidTr="00280212">
        <w:trPr>
          <w:jc w:val="center"/>
          <w:ins w:id="2336" w:author="P.Mahmoudi" w:date="2020-08-22T15:31:00Z"/>
        </w:trPr>
        <w:tc>
          <w:tcPr>
            <w:tcW w:w="1755" w:type="dxa"/>
            <w:vAlign w:val="center"/>
          </w:tcPr>
          <w:p w14:paraId="6DA54CF6" w14:textId="77777777" w:rsidR="007B7E1F" w:rsidRPr="00861DD3" w:rsidRDefault="007B7E1F" w:rsidP="00280212">
            <w:pPr>
              <w:tabs>
                <w:tab w:val="left" w:pos="1395"/>
              </w:tabs>
              <w:rPr>
                <w:ins w:id="2337" w:author="P.Mahmoudi" w:date="2020-08-22T15:31:00Z"/>
                <w:sz w:val="20"/>
                <w:szCs w:val="20"/>
              </w:rPr>
            </w:pPr>
            <w:ins w:id="2338" w:author="P.Mahmoudi" w:date="2020-08-22T15:31:00Z">
              <w:r w:rsidRPr="00861DD3">
                <w:rPr>
                  <w:sz w:val="20"/>
                  <w:szCs w:val="20"/>
                </w:rPr>
                <w:t>base_station_city_name</w:t>
              </w:r>
            </w:ins>
          </w:p>
        </w:tc>
        <w:tc>
          <w:tcPr>
            <w:tcW w:w="1984" w:type="dxa"/>
            <w:vAlign w:val="center"/>
          </w:tcPr>
          <w:p w14:paraId="79867778" w14:textId="77777777" w:rsidR="007B7E1F" w:rsidRPr="00861DD3" w:rsidRDefault="007B7E1F" w:rsidP="00280212">
            <w:pPr>
              <w:tabs>
                <w:tab w:val="left" w:pos="1395"/>
              </w:tabs>
              <w:rPr>
                <w:ins w:id="2339" w:author="P.Mahmoudi" w:date="2020-08-22T15:31:00Z"/>
                <w:sz w:val="20"/>
                <w:szCs w:val="20"/>
              </w:rPr>
            </w:pPr>
            <w:ins w:id="2340" w:author="P.Mahmoudi" w:date="2020-08-22T15:31:00Z">
              <w:r w:rsidRPr="00861DD3">
                <w:rPr>
                  <w:sz w:val="20"/>
                  <w:szCs w:val="20"/>
                </w:rPr>
                <w:t>dim_base_station</w:t>
              </w:r>
            </w:ins>
          </w:p>
        </w:tc>
        <w:tc>
          <w:tcPr>
            <w:tcW w:w="1418" w:type="dxa"/>
            <w:vAlign w:val="center"/>
          </w:tcPr>
          <w:p w14:paraId="36A22B68" w14:textId="77777777" w:rsidR="007B7E1F" w:rsidRPr="00861DD3" w:rsidRDefault="007B7E1F" w:rsidP="00280212">
            <w:pPr>
              <w:tabs>
                <w:tab w:val="left" w:pos="1395"/>
              </w:tabs>
              <w:rPr>
                <w:ins w:id="2341" w:author="P.Mahmoudi" w:date="2020-08-22T15:31:00Z"/>
                <w:sz w:val="20"/>
                <w:szCs w:val="20"/>
              </w:rPr>
            </w:pPr>
            <w:ins w:id="2342" w:author="P.Mahmoudi" w:date="2020-08-22T15:31:00Z">
              <w:r w:rsidRPr="00861DD3">
                <w:rPr>
                  <w:sz w:val="20"/>
                  <w:szCs w:val="20"/>
                </w:rPr>
                <w:t>Basic</w:t>
              </w:r>
            </w:ins>
          </w:p>
        </w:tc>
        <w:tc>
          <w:tcPr>
            <w:tcW w:w="1842" w:type="dxa"/>
            <w:vAlign w:val="center"/>
          </w:tcPr>
          <w:p w14:paraId="06681584" w14:textId="77777777" w:rsidR="007B7E1F" w:rsidRPr="00861DD3" w:rsidRDefault="007B7E1F" w:rsidP="00280212">
            <w:pPr>
              <w:tabs>
                <w:tab w:val="left" w:pos="1395"/>
              </w:tabs>
              <w:rPr>
                <w:ins w:id="2343" w:author="P.Mahmoudi" w:date="2020-08-22T15:31:00Z"/>
                <w:sz w:val="20"/>
                <w:szCs w:val="20"/>
              </w:rPr>
            </w:pPr>
            <w:ins w:id="2344" w:author="P.Mahmoudi" w:date="2020-08-22T15:31:00Z">
              <w:r>
                <w:rPr>
                  <w:sz w:val="20"/>
                  <w:szCs w:val="20"/>
                </w:rPr>
                <w:t>-</w:t>
              </w:r>
            </w:ins>
          </w:p>
        </w:tc>
        <w:tc>
          <w:tcPr>
            <w:tcW w:w="2496" w:type="dxa"/>
            <w:vAlign w:val="center"/>
          </w:tcPr>
          <w:p w14:paraId="620E2F89" w14:textId="77777777" w:rsidR="007B7E1F" w:rsidRPr="00861DD3" w:rsidRDefault="007B7E1F" w:rsidP="00280212">
            <w:pPr>
              <w:tabs>
                <w:tab w:val="left" w:pos="1395"/>
              </w:tabs>
              <w:rPr>
                <w:ins w:id="2345" w:author="P.Mahmoudi" w:date="2020-08-22T15:31:00Z"/>
                <w:sz w:val="20"/>
                <w:szCs w:val="20"/>
              </w:rPr>
            </w:pPr>
            <w:ins w:id="2346" w:author="P.Mahmoudi" w:date="2020-08-22T15:31:00Z">
              <w:r w:rsidRPr="00861DD3">
                <w:rPr>
                  <w:sz w:val="20"/>
                  <w:szCs w:val="20"/>
                </w:rPr>
                <w:t>City name of the site</w:t>
              </w:r>
            </w:ins>
          </w:p>
        </w:tc>
      </w:tr>
      <w:tr w:rsidR="007B7E1F" w:rsidRPr="00861DD3" w14:paraId="5CC80406" w14:textId="77777777" w:rsidTr="00280212">
        <w:trPr>
          <w:jc w:val="center"/>
          <w:ins w:id="2347" w:author="P.Mahmoudi" w:date="2020-08-22T15:31:00Z"/>
        </w:trPr>
        <w:tc>
          <w:tcPr>
            <w:tcW w:w="1755" w:type="dxa"/>
            <w:vAlign w:val="center"/>
          </w:tcPr>
          <w:p w14:paraId="721B8F5B" w14:textId="77777777" w:rsidR="007B7E1F" w:rsidRPr="00861DD3" w:rsidRDefault="007B7E1F" w:rsidP="00280212">
            <w:pPr>
              <w:tabs>
                <w:tab w:val="left" w:pos="1395"/>
              </w:tabs>
              <w:rPr>
                <w:ins w:id="2348" w:author="P.Mahmoudi" w:date="2020-08-22T15:31:00Z"/>
                <w:sz w:val="20"/>
                <w:szCs w:val="20"/>
              </w:rPr>
            </w:pPr>
            <w:ins w:id="2349" w:author="P.Mahmoudi" w:date="2020-08-22T15:31:00Z">
              <w:r w:rsidRPr="00861DD3">
                <w:rPr>
                  <w:sz w:val="20"/>
                  <w:szCs w:val="20"/>
                </w:rPr>
                <w:t>base_station_lat_txt</w:t>
              </w:r>
            </w:ins>
          </w:p>
        </w:tc>
        <w:tc>
          <w:tcPr>
            <w:tcW w:w="1984" w:type="dxa"/>
            <w:vAlign w:val="center"/>
          </w:tcPr>
          <w:p w14:paraId="26579D75" w14:textId="77777777" w:rsidR="007B7E1F" w:rsidRPr="00861DD3" w:rsidRDefault="007B7E1F" w:rsidP="00280212">
            <w:pPr>
              <w:tabs>
                <w:tab w:val="left" w:pos="1395"/>
              </w:tabs>
              <w:rPr>
                <w:ins w:id="2350" w:author="P.Mahmoudi" w:date="2020-08-22T15:31:00Z"/>
                <w:sz w:val="20"/>
                <w:szCs w:val="20"/>
              </w:rPr>
            </w:pPr>
            <w:ins w:id="2351" w:author="P.Mahmoudi" w:date="2020-08-22T15:31:00Z">
              <w:r w:rsidRPr="00861DD3">
                <w:rPr>
                  <w:sz w:val="20"/>
                  <w:szCs w:val="20"/>
                </w:rPr>
                <w:t>dim_base_station</w:t>
              </w:r>
            </w:ins>
          </w:p>
        </w:tc>
        <w:tc>
          <w:tcPr>
            <w:tcW w:w="1418" w:type="dxa"/>
            <w:vAlign w:val="center"/>
          </w:tcPr>
          <w:p w14:paraId="0A404DAD" w14:textId="77777777" w:rsidR="007B7E1F" w:rsidRPr="00861DD3" w:rsidRDefault="007B7E1F" w:rsidP="00280212">
            <w:pPr>
              <w:tabs>
                <w:tab w:val="left" w:pos="1395"/>
              </w:tabs>
              <w:rPr>
                <w:ins w:id="2352" w:author="P.Mahmoudi" w:date="2020-08-22T15:31:00Z"/>
                <w:sz w:val="20"/>
                <w:szCs w:val="20"/>
              </w:rPr>
            </w:pPr>
            <w:ins w:id="2353" w:author="P.Mahmoudi" w:date="2020-08-22T15:31:00Z">
              <w:r w:rsidRPr="00861DD3">
                <w:rPr>
                  <w:sz w:val="20"/>
                  <w:szCs w:val="20"/>
                </w:rPr>
                <w:t>Basic</w:t>
              </w:r>
            </w:ins>
          </w:p>
        </w:tc>
        <w:tc>
          <w:tcPr>
            <w:tcW w:w="1842" w:type="dxa"/>
            <w:vAlign w:val="center"/>
          </w:tcPr>
          <w:p w14:paraId="5FF093DA" w14:textId="77777777" w:rsidR="007B7E1F" w:rsidRPr="00861DD3" w:rsidRDefault="007B7E1F" w:rsidP="00280212">
            <w:pPr>
              <w:tabs>
                <w:tab w:val="left" w:pos="1395"/>
              </w:tabs>
              <w:rPr>
                <w:ins w:id="2354" w:author="P.Mahmoudi" w:date="2020-08-22T15:31:00Z"/>
                <w:sz w:val="20"/>
                <w:szCs w:val="20"/>
              </w:rPr>
            </w:pPr>
            <w:ins w:id="2355" w:author="P.Mahmoudi" w:date="2020-08-22T15:31:00Z">
              <w:r>
                <w:rPr>
                  <w:sz w:val="20"/>
                  <w:szCs w:val="20"/>
                </w:rPr>
                <w:t>-</w:t>
              </w:r>
            </w:ins>
          </w:p>
        </w:tc>
        <w:tc>
          <w:tcPr>
            <w:tcW w:w="2496" w:type="dxa"/>
            <w:vAlign w:val="center"/>
          </w:tcPr>
          <w:p w14:paraId="2B650044" w14:textId="77777777" w:rsidR="007B7E1F" w:rsidRPr="00861DD3" w:rsidRDefault="007B7E1F" w:rsidP="00280212">
            <w:pPr>
              <w:tabs>
                <w:tab w:val="left" w:pos="1395"/>
              </w:tabs>
              <w:rPr>
                <w:ins w:id="2356" w:author="P.Mahmoudi" w:date="2020-08-22T15:31:00Z"/>
                <w:sz w:val="20"/>
                <w:szCs w:val="20"/>
              </w:rPr>
            </w:pPr>
            <w:ins w:id="2357" w:author="P.Mahmoudi" w:date="2020-08-22T15:31:00Z">
              <w:r w:rsidRPr="00861DD3">
                <w:rPr>
                  <w:sz w:val="20"/>
                  <w:szCs w:val="20"/>
                </w:rPr>
                <w:t>Latitude of the site</w:t>
              </w:r>
            </w:ins>
          </w:p>
        </w:tc>
      </w:tr>
      <w:tr w:rsidR="007B7E1F" w:rsidRPr="00861DD3" w14:paraId="512C8747" w14:textId="77777777" w:rsidTr="00280212">
        <w:trPr>
          <w:jc w:val="center"/>
          <w:ins w:id="2358" w:author="P.Mahmoudi" w:date="2020-08-22T15:31:00Z"/>
        </w:trPr>
        <w:tc>
          <w:tcPr>
            <w:tcW w:w="1755" w:type="dxa"/>
            <w:vAlign w:val="center"/>
          </w:tcPr>
          <w:p w14:paraId="004F336C" w14:textId="77777777" w:rsidR="007B7E1F" w:rsidRPr="00861DD3" w:rsidRDefault="007B7E1F" w:rsidP="00280212">
            <w:pPr>
              <w:tabs>
                <w:tab w:val="left" w:pos="1395"/>
              </w:tabs>
              <w:rPr>
                <w:ins w:id="2359" w:author="P.Mahmoudi" w:date="2020-08-22T15:31:00Z"/>
                <w:sz w:val="20"/>
                <w:szCs w:val="20"/>
              </w:rPr>
            </w:pPr>
            <w:ins w:id="2360" w:author="P.Mahmoudi" w:date="2020-08-22T15:31:00Z">
              <w:r w:rsidRPr="00861DD3">
                <w:rPr>
                  <w:sz w:val="20"/>
                  <w:szCs w:val="20"/>
                </w:rPr>
                <w:t>base_station_long_txt</w:t>
              </w:r>
            </w:ins>
          </w:p>
        </w:tc>
        <w:tc>
          <w:tcPr>
            <w:tcW w:w="1984" w:type="dxa"/>
            <w:vAlign w:val="center"/>
          </w:tcPr>
          <w:p w14:paraId="79747685" w14:textId="77777777" w:rsidR="007B7E1F" w:rsidRPr="00861DD3" w:rsidRDefault="007B7E1F" w:rsidP="00280212">
            <w:pPr>
              <w:tabs>
                <w:tab w:val="left" w:pos="1395"/>
              </w:tabs>
              <w:rPr>
                <w:ins w:id="2361" w:author="P.Mahmoudi" w:date="2020-08-22T15:31:00Z"/>
                <w:sz w:val="20"/>
                <w:szCs w:val="20"/>
              </w:rPr>
            </w:pPr>
            <w:ins w:id="2362" w:author="P.Mahmoudi" w:date="2020-08-22T15:31:00Z">
              <w:r w:rsidRPr="00861DD3">
                <w:rPr>
                  <w:sz w:val="20"/>
                  <w:szCs w:val="20"/>
                </w:rPr>
                <w:t>dim_base_station</w:t>
              </w:r>
            </w:ins>
          </w:p>
        </w:tc>
        <w:tc>
          <w:tcPr>
            <w:tcW w:w="1418" w:type="dxa"/>
            <w:vAlign w:val="center"/>
          </w:tcPr>
          <w:p w14:paraId="03F3C6AE" w14:textId="77777777" w:rsidR="007B7E1F" w:rsidRPr="00861DD3" w:rsidRDefault="007B7E1F" w:rsidP="00280212">
            <w:pPr>
              <w:tabs>
                <w:tab w:val="left" w:pos="1395"/>
              </w:tabs>
              <w:rPr>
                <w:ins w:id="2363" w:author="P.Mahmoudi" w:date="2020-08-22T15:31:00Z"/>
                <w:sz w:val="20"/>
                <w:szCs w:val="20"/>
              </w:rPr>
            </w:pPr>
            <w:ins w:id="2364" w:author="P.Mahmoudi" w:date="2020-08-22T15:31:00Z">
              <w:r w:rsidRPr="00861DD3">
                <w:rPr>
                  <w:sz w:val="20"/>
                  <w:szCs w:val="20"/>
                </w:rPr>
                <w:t>Basic</w:t>
              </w:r>
            </w:ins>
          </w:p>
        </w:tc>
        <w:tc>
          <w:tcPr>
            <w:tcW w:w="1842" w:type="dxa"/>
            <w:vAlign w:val="center"/>
          </w:tcPr>
          <w:p w14:paraId="3A19B48A" w14:textId="77777777" w:rsidR="007B7E1F" w:rsidRPr="00861DD3" w:rsidRDefault="007B7E1F" w:rsidP="00280212">
            <w:pPr>
              <w:tabs>
                <w:tab w:val="left" w:pos="1395"/>
              </w:tabs>
              <w:rPr>
                <w:ins w:id="2365" w:author="P.Mahmoudi" w:date="2020-08-22T15:31:00Z"/>
                <w:sz w:val="20"/>
                <w:szCs w:val="20"/>
              </w:rPr>
            </w:pPr>
            <w:ins w:id="2366" w:author="P.Mahmoudi" w:date="2020-08-22T15:31:00Z">
              <w:r>
                <w:rPr>
                  <w:sz w:val="20"/>
                  <w:szCs w:val="20"/>
                </w:rPr>
                <w:t>-</w:t>
              </w:r>
            </w:ins>
          </w:p>
        </w:tc>
        <w:tc>
          <w:tcPr>
            <w:tcW w:w="2496" w:type="dxa"/>
            <w:vAlign w:val="center"/>
          </w:tcPr>
          <w:p w14:paraId="072FD5DF" w14:textId="77777777" w:rsidR="007B7E1F" w:rsidRPr="00861DD3" w:rsidRDefault="007B7E1F" w:rsidP="00280212">
            <w:pPr>
              <w:tabs>
                <w:tab w:val="left" w:pos="1395"/>
              </w:tabs>
              <w:rPr>
                <w:ins w:id="2367" w:author="P.Mahmoudi" w:date="2020-08-22T15:31:00Z"/>
                <w:sz w:val="20"/>
                <w:szCs w:val="20"/>
              </w:rPr>
            </w:pPr>
            <w:ins w:id="2368" w:author="P.Mahmoudi" w:date="2020-08-22T15:31:00Z">
              <w:r w:rsidRPr="00861DD3">
                <w:rPr>
                  <w:sz w:val="20"/>
                  <w:szCs w:val="20"/>
                </w:rPr>
                <w:t>Longitude of the site</w:t>
              </w:r>
            </w:ins>
          </w:p>
        </w:tc>
      </w:tr>
      <w:tr w:rsidR="007B7E1F" w:rsidRPr="00861DD3" w14:paraId="1922FB64" w14:textId="77777777" w:rsidTr="00280212">
        <w:trPr>
          <w:jc w:val="center"/>
          <w:ins w:id="2369" w:author="P.Mahmoudi" w:date="2020-08-22T15:31:00Z"/>
        </w:trPr>
        <w:tc>
          <w:tcPr>
            <w:tcW w:w="1755" w:type="dxa"/>
            <w:vAlign w:val="center"/>
          </w:tcPr>
          <w:p w14:paraId="344EA2A2" w14:textId="77777777" w:rsidR="007B7E1F" w:rsidRPr="00861DD3" w:rsidRDefault="007B7E1F" w:rsidP="00280212">
            <w:pPr>
              <w:tabs>
                <w:tab w:val="left" w:pos="1395"/>
              </w:tabs>
              <w:rPr>
                <w:ins w:id="2370" w:author="P.Mahmoudi" w:date="2020-08-22T15:31:00Z"/>
                <w:sz w:val="20"/>
                <w:szCs w:val="20"/>
              </w:rPr>
            </w:pPr>
            <w:ins w:id="2371" w:author="P.Mahmoudi" w:date="2020-08-22T15:31:00Z">
              <w:r w:rsidRPr="00861DD3">
                <w:rPr>
                  <w:sz w:val="20"/>
                  <w:szCs w:val="20"/>
                </w:rPr>
                <w:t>site_technology</w:t>
              </w:r>
            </w:ins>
          </w:p>
        </w:tc>
        <w:tc>
          <w:tcPr>
            <w:tcW w:w="1984" w:type="dxa"/>
            <w:vAlign w:val="center"/>
          </w:tcPr>
          <w:p w14:paraId="47C1F3A6" w14:textId="77777777" w:rsidR="007B7E1F" w:rsidRPr="00861DD3" w:rsidRDefault="007B7E1F" w:rsidP="00280212">
            <w:pPr>
              <w:tabs>
                <w:tab w:val="left" w:pos="1395"/>
              </w:tabs>
              <w:rPr>
                <w:ins w:id="2372" w:author="P.Mahmoudi" w:date="2020-08-22T15:31:00Z"/>
                <w:sz w:val="20"/>
                <w:szCs w:val="20"/>
              </w:rPr>
            </w:pPr>
            <w:ins w:id="2373" w:author="P.Mahmoudi" w:date="2020-08-22T15:31:00Z">
              <w:r w:rsidRPr="00861DD3">
                <w:rPr>
                  <w:sz w:val="20"/>
                  <w:szCs w:val="20"/>
                </w:rPr>
                <w:t>dim_base_station</w:t>
              </w:r>
            </w:ins>
          </w:p>
        </w:tc>
        <w:tc>
          <w:tcPr>
            <w:tcW w:w="1418" w:type="dxa"/>
            <w:vAlign w:val="center"/>
          </w:tcPr>
          <w:p w14:paraId="76ACF620" w14:textId="77777777" w:rsidR="007B7E1F" w:rsidRPr="00861DD3" w:rsidRDefault="007B7E1F" w:rsidP="00280212">
            <w:pPr>
              <w:tabs>
                <w:tab w:val="left" w:pos="1395"/>
              </w:tabs>
              <w:rPr>
                <w:ins w:id="2374" w:author="P.Mahmoudi" w:date="2020-08-22T15:31:00Z"/>
                <w:sz w:val="20"/>
                <w:szCs w:val="20"/>
              </w:rPr>
            </w:pPr>
            <w:ins w:id="2375" w:author="P.Mahmoudi" w:date="2020-08-22T15:31:00Z">
              <w:r w:rsidRPr="00861DD3">
                <w:rPr>
                  <w:sz w:val="20"/>
                  <w:szCs w:val="20"/>
                </w:rPr>
                <w:t>Derived</w:t>
              </w:r>
            </w:ins>
          </w:p>
        </w:tc>
        <w:tc>
          <w:tcPr>
            <w:tcW w:w="1842" w:type="dxa"/>
            <w:vAlign w:val="center"/>
          </w:tcPr>
          <w:p w14:paraId="646B2D1F" w14:textId="77777777" w:rsidR="007B7E1F" w:rsidRDefault="007B7E1F" w:rsidP="00280212">
            <w:pPr>
              <w:tabs>
                <w:tab w:val="left" w:pos="1395"/>
              </w:tabs>
              <w:rPr>
                <w:ins w:id="2376" w:author="P.Mahmoudi" w:date="2020-08-22T15:31:00Z"/>
                <w:sz w:val="20"/>
                <w:szCs w:val="20"/>
              </w:rPr>
            </w:pPr>
            <w:ins w:id="2377" w:author="P.Mahmoudi" w:date="2020-08-22T15:31:00Z">
              <w:r w:rsidRPr="00861DD3">
                <w:rPr>
                  <w:sz w:val="20"/>
                  <w:szCs w:val="20"/>
                </w:rPr>
                <w:t>max(if((base_station_technology_txt='LTE') or (base_station_technology_txt='TDD-LTE') or (base_station_technology_txt='WIMAX'),1,0)) as t_4G,</w:t>
              </w:r>
              <w:r w:rsidRPr="00861DD3">
                <w:rPr>
                  <w:sz w:val="20"/>
                  <w:szCs w:val="20"/>
                </w:rPr>
                <w:br/>
                <w:t>max(if(base_station_technology_txt='3</w:t>
              </w:r>
              <w:r w:rsidRPr="00861DD3">
                <w:rPr>
                  <w:sz w:val="20"/>
                  <w:szCs w:val="20"/>
                </w:rPr>
                <w:lastRenderedPageBreak/>
                <w:t>G',1,0)) as t_3G,</w:t>
              </w:r>
              <w:r w:rsidRPr="00861DD3">
                <w:rPr>
                  <w:sz w:val="20"/>
                  <w:szCs w:val="20"/>
                </w:rPr>
                <w:br/>
                <w:t>max(if(((base_station_technology_txt='2G') or (base_station_technology_txt='GSM')),1,0)) as t_2G,</w:t>
              </w:r>
              <w:r w:rsidRPr="00861DD3">
                <w:rPr>
                  <w:sz w:val="20"/>
                  <w:szCs w:val="20"/>
                </w:rPr>
                <w:br/>
                <w:t>max(if((base_station_technology_txt='NA')or (base_station_technology_txt='') or (base_station_technology_txt is null),1,0)) as no_info</w:t>
              </w:r>
              <w:r w:rsidRPr="00861DD3">
                <w:rPr>
                  <w:sz w:val="20"/>
                  <w:szCs w:val="20"/>
                </w:rPr>
                <w:br/>
              </w:r>
              <w:r w:rsidRPr="00861DD3">
                <w:rPr>
                  <w:sz w:val="20"/>
                  <w:szCs w:val="20"/>
                </w:rPr>
                <w:br/>
                <w:t>then using this columns</w:t>
              </w:r>
              <w:r w:rsidRPr="00861DD3">
                <w:rPr>
                  <w:sz w:val="20"/>
                  <w:szCs w:val="20"/>
                </w:rPr>
                <w:br/>
              </w:r>
              <w:r w:rsidRPr="00861DD3">
                <w:rPr>
                  <w:sz w:val="20"/>
                  <w:szCs w:val="20"/>
                </w:rPr>
                <w:br/>
                <w:t>if((t_4G=1 and t_3G=0 and t_2G=0 and no_info=0),'4G_only',</w:t>
              </w:r>
              <w:r w:rsidRPr="00861DD3">
                <w:rPr>
                  <w:sz w:val="20"/>
                  <w:szCs w:val="20"/>
                </w:rPr>
                <w:br/>
                <w:t>if((t_4G=1 and t_3G=1 and t_2G=0 and no_info=0 ),'4G_3G',</w:t>
              </w:r>
              <w:r w:rsidRPr="00861DD3">
                <w:rPr>
                  <w:sz w:val="20"/>
                  <w:szCs w:val="20"/>
                </w:rPr>
                <w:br/>
                <w:t>if((t_4G=1 and t_3G=0 and t_2G=1 and no_info=0 ),'4G_2G',</w:t>
              </w:r>
              <w:r w:rsidRPr="00861DD3">
                <w:rPr>
                  <w:sz w:val="20"/>
                  <w:szCs w:val="20"/>
                </w:rPr>
                <w:br/>
                <w:t>if((t_4G=1 and t_3G=1 and t_2G=1 and no_info=0 ),'4G_3G_2G',</w:t>
              </w:r>
              <w:r w:rsidRPr="00861DD3">
                <w:rPr>
                  <w:sz w:val="20"/>
                  <w:szCs w:val="20"/>
                </w:rPr>
                <w:br/>
                <w:t>if((t_4G=0 and t_3G=1 and t_2G=0 and no_info=0 ),'3G_only',</w:t>
              </w:r>
              <w:r w:rsidRPr="00861DD3">
                <w:rPr>
                  <w:sz w:val="20"/>
                  <w:szCs w:val="20"/>
                </w:rPr>
                <w:br/>
                <w:t>if((t_4G=0 and t_3G=1 and t_2G=1 and no_info=0 ),'3G_2G',</w:t>
              </w:r>
              <w:r w:rsidRPr="00861DD3">
                <w:rPr>
                  <w:sz w:val="20"/>
                  <w:szCs w:val="20"/>
                </w:rPr>
                <w:br/>
                <w:t xml:space="preserve">if((t_4G=0 and </w:t>
              </w:r>
              <w:r w:rsidRPr="00861DD3">
                <w:rPr>
                  <w:sz w:val="20"/>
                  <w:szCs w:val="20"/>
                </w:rPr>
                <w:lastRenderedPageBreak/>
                <w:t>t_3G=0 and t_2G=1 and no_info=0 ),'2G_only','others' )))))))</w:t>
              </w:r>
            </w:ins>
          </w:p>
        </w:tc>
        <w:tc>
          <w:tcPr>
            <w:tcW w:w="2496" w:type="dxa"/>
            <w:vAlign w:val="center"/>
          </w:tcPr>
          <w:p w14:paraId="7EAEF612" w14:textId="77777777" w:rsidR="007B7E1F" w:rsidRPr="00861DD3" w:rsidRDefault="007B7E1F" w:rsidP="00280212">
            <w:pPr>
              <w:tabs>
                <w:tab w:val="left" w:pos="1395"/>
              </w:tabs>
              <w:rPr>
                <w:ins w:id="2378" w:author="P.Mahmoudi" w:date="2020-08-22T15:31:00Z"/>
                <w:sz w:val="20"/>
                <w:szCs w:val="20"/>
              </w:rPr>
            </w:pPr>
            <w:ins w:id="2379" w:author="P.Mahmoudi" w:date="2020-08-22T15:31:00Z">
              <w:r w:rsidRPr="00861DD3">
                <w:rPr>
                  <w:sz w:val="20"/>
                  <w:szCs w:val="20"/>
                </w:rPr>
                <w:lastRenderedPageBreak/>
                <w:t>Latest technology supported by the site</w:t>
              </w:r>
            </w:ins>
          </w:p>
        </w:tc>
      </w:tr>
      <w:tr w:rsidR="007B7E1F" w:rsidRPr="00861DD3" w14:paraId="49DB4500" w14:textId="77777777" w:rsidTr="00280212">
        <w:trPr>
          <w:jc w:val="center"/>
          <w:ins w:id="2380" w:author="P.Mahmoudi" w:date="2020-08-22T15:31:00Z"/>
        </w:trPr>
        <w:tc>
          <w:tcPr>
            <w:tcW w:w="1755" w:type="dxa"/>
            <w:vAlign w:val="center"/>
          </w:tcPr>
          <w:p w14:paraId="6E12DFB3" w14:textId="77777777" w:rsidR="007B7E1F" w:rsidRPr="00861DD3" w:rsidRDefault="007B7E1F" w:rsidP="00280212">
            <w:pPr>
              <w:tabs>
                <w:tab w:val="left" w:pos="1395"/>
              </w:tabs>
              <w:rPr>
                <w:ins w:id="2381" w:author="P.Mahmoudi" w:date="2020-08-22T15:31:00Z"/>
                <w:sz w:val="20"/>
                <w:szCs w:val="20"/>
              </w:rPr>
            </w:pPr>
            <w:ins w:id="2382" w:author="P.Mahmoudi" w:date="2020-08-22T15:31:00Z">
              <w:r>
                <w:rPr>
                  <w:sz w:val="20"/>
                  <w:szCs w:val="20"/>
                </w:rPr>
                <w:lastRenderedPageBreak/>
                <w:t>gis_site_type</w:t>
              </w:r>
              <w:r w:rsidRPr="008A20C5">
                <w:rPr>
                  <w:sz w:val="20"/>
                  <w:szCs w:val="20"/>
                </w:rPr>
                <w:t xml:space="preserve">   </w:t>
              </w:r>
            </w:ins>
          </w:p>
        </w:tc>
        <w:tc>
          <w:tcPr>
            <w:tcW w:w="1984" w:type="dxa"/>
            <w:vAlign w:val="center"/>
          </w:tcPr>
          <w:p w14:paraId="651CD4F4" w14:textId="77777777" w:rsidR="007B7E1F" w:rsidRPr="00861DD3" w:rsidRDefault="007B7E1F" w:rsidP="00280212">
            <w:pPr>
              <w:tabs>
                <w:tab w:val="left" w:pos="1395"/>
              </w:tabs>
              <w:rPr>
                <w:ins w:id="2383" w:author="P.Mahmoudi" w:date="2020-08-22T15:31:00Z"/>
                <w:sz w:val="20"/>
                <w:szCs w:val="20"/>
              </w:rPr>
            </w:pPr>
            <w:ins w:id="2384" w:author="P.Mahmoudi" w:date="2020-08-22T15:31:00Z">
              <w:r w:rsidRPr="006D76C6">
                <w:rPr>
                  <w:rFonts w:ascii="Calibri" w:hAnsi="Calibri" w:cs="Calibri"/>
                  <w:color w:val="000000"/>
                  <w:sz w:val="20"/>
                  <w:szCs w:val="20"/>
                </w:rPr>
                <w:t>dim_base_station_details</w:t>
              </w:r>
            </w:ins>
          </w:p>
        </w:tc>
        <w:tc>
          <w:tcPr>
            <w:tcW w:w="1418" w:type="dxa"/>
            <w:vAlign w:val="center"/>
          </w:tcPr>
          <w:p w14:paraId="1E228975" w14:textId="77777777" w:rsidR="007B7E1F" w:rsidRPr="00861DD3" w:rsidRDefault="007B7E1F" w:rsidP="00280212">
            <w:pPr>
              <w:tabs>
                <w:tab w:val="left" w:pos="1395"/>
              </w:tabs>
              <w:rPr>
                <w:ins w:id="2385" w:author="P.Mahmoudi" w:date="2020-08-22T15:31:00Z"/>
                <w:sz w:val="20"/>
                <w:szCs w:val="20"/>
              </w:rPr>
            </w:pPr>
            <w:ins w:id="2386" w:author="P.Mahmoudi" w:date="2020-08-22T15:31:00Z">
              <w:r>
                <w:rPr>
                  <w:sz w:val="20"/>
                  <w:szCs w:val="20"/>
                </w:rPr>
                <w:t>Basic</w:t>
              </w:r>
            </w:ins>
          </w:p>
        </w:tc>
        <w:tc>
          <w:tcPr>
            <w:tcW w:w="1842" w:type="dxa"/>
            <w:vAlign w:val="center"/>
          </w:tcPr>
          <w:p w14:paraId="2E0007CD" w14:textId="77777777" w:rsidR="007B7E1F" w:rsidRDefault="007B7E1F" w:rsidP="00280212">
            <w:pPr>
              <w:tabs>
                <w:tab w:val="left" w:pos="1395"/>
              </w:tabs>
              <w:rPr>
                <w:ins w:id="2387" w:author="P.Mahmoudi" w:date="2020-08-22T15:31:00Z"/>
                <w:sz w:val="20"/>
                <w:szCs w:val="20"/>
              </w:rPr>
            </w:pPr>
          </w:p>
        </w:tc>
        <w:tc>
          <w:tcPr>
            <w:tcW w:w="2496" w:type="dxa"/>
            <w:vAlign w:val="center"/>
          </w:tcPr>
          <w:p w14:paraId="52380316" w14:textId="77777777" w:rsidR="007B7E1F" w:rsidRPr="00861DD3" w:rsidRDefault="007B7E1F" w:rsidP="00280212">
            <w:pPr>
              <w:tabs>
                <w:tab w:val="left" w:pos="1395"/>
              </w:tabs>
              <w:rPr>
                <w:ins w:id="2388" w:author="P.Mahmoudi" w:date="2020-08-22T15:31:00Z"/>
                <w:sz w:val="20"/>
                <w:szCs w:val="20"/>
              </w:rPr>
            </w:pPr>
            <w:ins w:id="2389" w:author="P.Mahmoudi" w:date="2020-08-22T15:31:00Z">
              <w:r>
                <w:rPr>
                  <w:sz w:val="20"/>
                  <w:szCs w:val="20"/>
                </w:rPr>
                <w:t>Gis Site Type</w:t>
              </w:r>
            </w:ins>
          </w:p>
        </w:tc>
      </w:tr>
      <w:tr w:rsidR="007B7E1F" w:rsidRPr="00861DD3" w14:paraId="48C07A5D" w14:textId="77777777" w:rsidTr="00280212">
        <w:trPr>
          <w:jc w:val="center"/>
          <w:ins w:id="2390" w:author="P.Mahmoudi" w:date="2020-08-22T15:31:00Z"/>
        </w:trPr>
        <w:tc>
          <w:tcPr>
            <w:tcW w:w="1755" w:type="dxa"/>
            <w:vAlign w:val="center"/>
          </w:tcPr>
          <w:p w14:paraId="7BF2DAF3" w14:textId="77777777" w:rsidR="007B7E1F" w:rsidRDefault="007B7E1F" w:rsidP="00280212">
            <w:pPr>
              <w:tabs>
                <w:tab w:val="left" w:pos="1395"/>
              </w:tabs>
              <w:rPr>
                <w:ins w:id="2391" w:author="P.Mahmoudi" w:date="2020-08-22T15:31:00Z"/>
                <w:sz w:val="20"/>
                <w:szCs w:val="20"/>
              </w:rPr>
            </w:pPr>
          </w:p>
        </w:tc>
        <w:tc>
          <w:tcPr>
            <w:tcW w:w="1984" w:type="dxa"/>
            <w:vAlign w:val="center"/>
          </w:tcPr>
          <w:p w14:paraId="2EC6A732" w14:textId="77777777" w:rsidR="007B7E1F" w:rsidRPr="00861DD3" w:rsidRDefault="007B7E1F" w:rsidP="00280212">
            <w:pPr>
              <w:tabs>
                <w:tab w:val="left" w:pos="1395"/>
              </w:tabs>
              <w:rPr>
                <w:ins w:id="2392" w:author="P.Mahmoudi" w:date="2020-08-22T15:31:00Z"/>
                <w:sz w:val="20"/>
                <w:szCs w:val="20"/>
              </w:rPr>
            </w:pPr>
          </w:p>
        </w:tc>
        <w:tc>
          <w:tcPr>
            <w:tcW w:w="1418" w:type="dxa"/>
            <w:vAlign w:val="center"/>
          </w:tcPr>
          <w:p w14:paraId="1608FA04" w14:textId="77777777" w:rsidR="007B7E1F" w:rsidRDefault="007B7E1F" w:rsidP="00280212">
            <w:pPr>
              <w:tabs>
                <w:tab w:val="left" w:pos="1395"/>
              </w:tabs>
              <w:rPr>
                <w:ins w:id="2393" w:author="P.Mahmoudi" w:date="2020-08-22T15:31:00Z"/>
                <w:sz w:val="20"/>
                <w:szCs w:val="20"/>
              </w:rPr>
            </w:pPr>
          </w:p>
        </w:tc>
        <w:tc>
          <w:tcPr>
            <w:tcW w:w="1842" w:type="dxa"/>
            <w:vAlign w:val="center"/>
          </w:tcPr>
          <w:p w14:paraId="716C1E8D" w14:textId="77777777" w:rsidR="007B7E1F" w:rsidRDefault="007B7E1F" w:rsidP="00280212">
            <w:pPr>
              <w:tabs>
                <w:tab w:val="left" w:pos="1395"/>
              </w:tabs>
              <w:rPr>
                <w:ins w:id="2394" w:author="P.Mahmoudi" w:date="2020-08-22T15:31:00Z"/>
                <w:sz w:val="20"/>
                <w:szCs w:val="20"/>
              </w:rPr>
            </w:pPr>
          </w:p>
        </w:tc>
        <w:tc>
          <w:tcPr>
            <w:tcW w:w="2496" w:type="dxa"/>
            <w:vAlign w:val="center"/>
          </w:tcPr>
          <w:p w14:paraId="5BDD02C7" w14:textId="77777777" w:rsidR="007B7E1F" w:rsidRDefault="007B7E1F" w:rsidP="00280212">
            <w:pPr>
              <w:tabs>
                <w:tab w:val="left" w:pos="1395"/>
              </w:tabs>
              <w:rPr>
                <w:ins w:id="2395" w:author="P.Mahmoudi" w:date="2020-08-22T15:31:00Z"/>
                <w:sz w:val="20"/>
                <w:szCs w:val="20"/>
              </w:rPr>
            </w:pPr>
          </w:p>
        </w:tc>
      </w:tr>
      <w:tr w:rsidR="007B7E1F" w:rsidRPr="00861DD3" w14:paraId="11254B46" w14:textId="77777777" w:rsidTr="00280212">
        <w:trPr>
          <w:jc w:val="center"/>
          <w:ins w:id="2396" w:author="P.Mahmoudi" w:date="2020-08-22T15:31:00Z"/>
        </w:trPr>
        <w:tc>
          <w:tcPr>
            <w:tcW w:w="1755" w:type="dxa"/>
            <w:vAlign w:val="center"/>
          </w:tcPr>
          <w:p w14:paraId="1B23151C" w14:textId="77777777" w:rsidR="007B7E1F" w:rsidRDefault="007B7E1F" w:rsidP="00280212">
            <w:pPr>
              <w:tabs>
                <w:tab w:val="left" w:pos="1395"/>
              </w:tabs>
              <w:rPr>
                <w:ins w:id="2397" w:author="P.Mahmoudi" w:date="2020-08-22T15:31:00Z"/>
                <w:sz w:val="20"/>
                <w:szCs w:val="20"/>
              </w:rPr>
            </w:pPr>
            <w:ins w:id="2398" w:author="P.Mahmoudi" w:date="2020-08-22T15:31:00Z">
              <w:r>
                <w:rPr>
                  <w:sz w:val="20"/>
                  <w:szCs w:val="20"/>
                </w:rPr>
                <w:t>township</w:t>
              </w:r>
            </w:ins>
          </w:p>
        </w:tc>
        <w:tc>
          <w:tcPr>
            <w:tcW w:w="1984" w:type="dxa"/>
            <w:vAlign w:val="center"/>
          </w:tcPr>
          <w:p w14:paraId="2BED860D" w14:textId="77777777" w:rsidR="007B7E1F" w:rsidRPr="00861DD3" w:rsidRDefault="007B7E1F" w:rsidP="00280212">
            <w:pPr>
              <w:tabs>
                <w:tab w:val="left" w:pos="1395"/>
              </w:tabs>
              <w:rPr>
                <w:ins w:id="2399" w:author="P.Mahmoudi" w:date="2020-08-22T15:31:00Z"/>
                <w:sz w:val="20"/>
                <w:szCs w:val="20"/>
              </w:rPr>
            </w:pPr>
            <w:ins w:id="2400" w:author="P.Mahmoudi" w:date="2020-08-22T15:31:00Z">
              <w:r w:rsidRPr="006D76C6">
                <w:rPr>
                  <w:rFonts w:ascii="Calibri" w:hAnsi="Calibri" w:cs="Calibri"/>
                  <w:color w:val="000000"/>
                  <w:sz w:val="20"/>
                  <w:szCs w:val="20"/>
                </w:rPr>
                <w:t>dim_base_station_details</w:t>
              </w:r>
            </w:ins>
          </w:p>
        </w:tc>
        <w:tc>
          <w:tcPr>
            <w:tcW w:w="1418" w:type="dxa"/>
            <w:vAlign w:val="center"/>
          </w:tcPr>
          <w:p w14:paraId="523C6103" w14:textId="77777777" w:rsidR="007B7E1F" w:rsidRDefault="007B7E1F" w:rsidP="00280212">
            <w:pPr>
              <w:tabs>
                <w:tab w:val="left" w:pos="1395"/>
              </w:tabs>
              <w:rPr>
                <w:ins w:id="2401" w:author="P.Mahmoudi" w:date="2020-08-22T15:31:00Z"/>
                <w:sz w:val="20"/>
                <w:szCs w:val="20"/>
              </w:rPr>
            </w:pPr>
            <w:ins w:id="2402" w:author="P.Mahmoudi" w:date="2020-08-22T15:31:00Z">
              <w:r>
                <w:rPr>
                  <w:sz w:val="20"/>
                  <w:szCs w:val="20"/>
                </w:rPr>
                <w:t>Basic</w:t>
              </w:r>
            </w:ins>
          </w:p>
        </w:tc>
        <w:tc>
          <w:tcPr>
            <w:tcW w:w="1842" w:type="dxa"/>
            <w:vAlign w:val="center"/>
          </w:tcPr>
          <w:p w14:paraId="71628415" w14:textId="77777777" w:rsidR="007B7E1F" w:rsidRDefault="007B7E1F" w:rsidP="00280212">
            <w:pPr>
              <w:tabs>
                <w:tab w:val="left" w:pos="1395"/>
              </w:tabs>
              <w:rPr>
                <w:ins w:id="2403" w:author="P.Mahmoudi" w:date="2020-08-22T15:31:00Z"/>
                <w:sz w:val="20"/>
                <w:szCs w:val="20"/>
              </w:rPr>
            </w:pPr>
            <w:ins w:id="2404" w:author="P.Mahmoudi" w:date="2020-08-22T15:31:00Z">
              <w:r>
                <w:rPr>
                  <w:sz w:val="20"/>
                  <w:szCs w:val="20"/>
                </w:rPr>
                <w:t>-</w:t>
              </w:r>
            </w:ins>
          </w:p>
        </w:tc>
        <w:tc>
          <w:tcPr>
            <w:tcW w:w="2496" w:type="dxa"/>
            <w:vAlign w:val="center"/>
          </w:tcPr>
          <w:p w14:paraId="6B720B38" w14:textId="77777777" w:rsidR="007B7E1F" w:rsidRDefault="007B7E1F" w:rsidP="00280212">
            <w:pPr>
              <w:tabs>
                <w:tab w:val="left" w:pos="1395"/>
              </w:tabs>
              <w:rPr>
                <w:ins w:id="2405" w:author="P.Mahmoudi" w:date="2020-08-22T15:31:00Z"/>
                <w:sz w:val="20"/>
                <w:szCs w:val="20"/>
              </w:rPr>
            </w:pPr>
            <w:ins w:id="2406" w:author="P.Mahmoudi" w:date="2020-08-22T15:31:00Z">
              <w:r>
                <w:rPr>
                  <w:sz w:val="20"/>
                  <w:szCs w:val="20"/>
                </w:rPr>
                <w:t>Township of the site</w:t>
              </w:r>
            </w:ins>
          </w:p>
        </w:tc>
      </w:tr>
      <w:tr w:rsidR="007B7E1F" w:rsidRPr="00861DD3" w14:paraId="033A91C9" w14:textId="77777777" w:rsidTr="00280212">
        <w:trPr>
          <w:jc w:val="center"/>
          <w:ins w:id="2407" w:author="P.Mahmoudi" w:date="2020-08-22T15:31:00Z"/>
        </w:trPr>
        <w:tc>
          <w:tcPr>
            <w:tcW w:w="1755" w:type="dxa"/>
            <w:vAlign w:val="center"/>
          </w:tcPr>
          <w:p w14:paraId="5EC56D82" w14:textId="77777777" w:rsidR="007B7E1F" w:rsidRPr="00861DD3" w:rsidRDefault="007B7E1F" w:rsidP="00280212">
            <w:pPr>
              <w:tabs>
                <w:tab w:val="left" w:pos="1395"/>
              </w:tabs>
              <w:rPr>
                <w:ins w:id="2408" w:author="P.Mahmoudi" w:date="2020-08-22T15:31:00Z"/>
                <w:sz w:val="20"/>
                <w:szCs w:val="20"/>
              </w:rPr>
            </w:pPr>
            <w:ins w:id="2409" w:author="P.Mahmoudi" w:date="2020-08-22T15:31:00Z">
              <w:r>
                <w:rPr>
                  <w:sz w:val="20"/>
                  <w:szCs w:val="20"/>
                </w:rPr>
                <w:t>radio_site_type</w:t>
              </w:r>
            </w:ins>
          </w:p>
        </w:tc>
        <w:tc>
          <w:tcPr>
            <w:tcW w:w="1984" w:type="dxa"/>
            <w:vAlign w:val="center"/>
          </w:tcPr>
          <w:p w14:paraId="5706ED17" w14:textId="77777777" w:rsidR="007B7E1F" w:rsidRPr="00861DD3" w:rsidRDefault="007B7E1F" w:rsidP="00280212">
            <w:pPr>
              <w:tabs>
                <w:tab w:val="left" w:pos="1395"/>
              </w:tabs>
              <w:rPr>
                <w:ins w:id="2410" w:author="P.Mahmoudi" w:date="2020-08-22T15:31:00Z"/>
                <w:sz w:val="20"/>
                <w:szCs w:val="20"/>
              </w:rPr>
            </w:pPr>
            <w:ins w:id="2411" w:author="P.Mahmoudi" w:date="2020-08-22T15:31:00Z">
              <w:r w:rsidRPr="006D76C6">
                <w:rPr>
                  <w:rFonts w:ascii="Calibri" w:hAnsi="Calibri" w:cs="Calibri"/>
                  <w:color w:val="000000"/>
                  <w:sz w:val="20"/>
                  <w:szCs w:val="20"/>
                </w:rPr>
                <w:t>dim_base_station_details</w:t>
              </w:r>
            </w:ins>
          </w:p>
        </w:tc>
        <w:tc>
          <w:tcPr>
            <w:tcW w:w="1418" w:type="dxa"/>
            <w:vAlign w:val="center"/>
          </w:tcPr>
          <w:p w14:paraId="3FC27587" w14:textId="77777777" w:rsidR="007B7E1F" w:rsidRPr="00861DD3" w:rsidRDefault="007B7E1F" w:rsidP="00280212">
            <w:pPr>
              <w:tabs>
                <w:tab w:val="left" w:pos="1395"/>
              </w:tabs>
              <w:rPr>
                <w:ins w:id="2412" w:author="P.Mahmoudi" w:date="2020-08-22T15:31:00Z"/>
                <w:sz w:val="20"/>
                <w:szCs w:val="20"/>
              </w:rPr>
            </w:pPr>
            <w:ins w:id="2413" w:author="P.Mahmoudi" w:date="2020-08-22T15:31:00Z">
              <w:r>
                <w:rPr>
                  <w:sz w:val="20"/>
                  <w:szCs w:val="20"/>
                </w:rPr>
                <w:t>Basic</w:t>
              </w:r>
            </w:ins>
          </w:p>
        </w:tc>
        <w:tc>
          <w:tcPr>
            <w:tcW w:w="1842" w:type="dxa"/>
            <w:vAlign w:val="center"/>
          </w:tcPr>
          <w:p w14:paraId="2223A4A5" w14:textId="77777777" w:rsidR="007B7E1F" w:rsidRDefault="007B7E1F" w:rsidP="00280212">
            <w:pPr>
              <w:tabs>
                <w:tab w:val="left" w:pos="1395"/>
              </w:tabs>
              <w:rPr>
                <w:ins w:id="2414" w:author="P.Mahmoudi" w:date="2020-08-22T15:31:00Z"/>
                <w:sz w:val="20"/>
                <w:szCs w:val="20"/>
              </w:rPr>
            </w:pPr>
            <w:ins w:id="2415" w:author="P.Mahmoudi" w:date="2020-08-22T15:31:00Z">
              <w:r>
                <w:rPr>
                  <w:sz w:val="20"/>
                  <w:szCs w:val="20"/>
                </w:rPr>
                <w:t>-</w:t>
              </w:r>
            </w:ins>
          </w:p>
        </w:tc>
        <w:tc>
          <w:tcPr>
            <w:tcW w:w="2496" w:type="dxa"/>
            <w:vAlign w:val="center"/>
          </w:tcPr>
          <w:p w14:paraId="4C70174C" w14:textId="77777777" w:rsidR="007B7E1F" w:rsidRPr="00861DD3" w:rsidRDefault="007B7E1F" w:rsidP="00280212">
            <w:pPr>
              <w:tabs>
                <w:tab w:val="left" w:pos="1395"/>
              </w:tabs>
              <w:rPr>
                <w:ins w:id="2416" w:author="P.Mahmoudi" w:date="2020-08-22T15:31:00Z"/>
                <w:sz w:val="20"/>
                <w:szCs w:val="20"/>
              </w:rPr>
            </w:pPr>
            <w:ins w:id="2417" w:author="P.Mahmoudi" w:date="2020-08-22T15:31:00Z">
              <w:r>
                <w:rPr>
                  <w:sz w:val="20"/>
                  <w:szCs w:val="20"/>
                </w:rPr>
                <w:t>Radio site type</w:t>
              </w:r>
            </w:ins>
          </w:p>
        </w:tc>
      </w:tr>
      <w:tr w:rsidR="007B7E1F" w:rsidRPr="00861DD3" w14:paraId="1DC20C2F" w14:textId="77777777" w:rsidTr="00280212">
        <w:trPr>
          <w:jc w:val="center"/>
          <w:ins w:id="2418" w:author="P.Mahmoudi" w:date="2020-08-22T15:31:00Z"/>
        </w:trPr>
        <w:tc>
          <w:tcPr>
            <w:tcW w:w="1755" w:type="dxa"/>
            <w:vAlign w:val="center"/>
          </w:tcPr>
          <w:p w14:paraId="78F770F5" w14:textId="77777777" w:rsidR="007B7E1F" w:rsidRDefault="007B7E1F" w:rsidP="00280212">
            <w:pPr>
              <w:tabs>
                <w:tab w:val="left" w:pos="1395"/>
              </w:tabs>
              <w:rPr>
                <w:ins w:id="2419" w:author="P.Mahmoudi" w:date="2020-08-22T15:31:00Z"/>
                <w:sz w:val="20"/>
                <w:szCs w:val="20"/>
              </w:rPr>
            </w:pPr>
            <w:ins w:id="2420" w:author="P.Mahmoudi" w:date="2020-08-22T15:31:00Z">
              <w:r>
                <w:rPr>
                  <w:sz w:val="20"/>
                  <w:szCs w:val="20"/>
                </w:rPr>
                <w:t>region</w:t>
              </w:r>
            </w:ins>
          </w:p>
        </w:tc>
        <w:tc>
          <w:tcPr>
            <w:tcW w:w="1984" w:type="dxa"/>
            <w:vAlign w:val="center"/>
          </w:tcPr>
          <w:p w14:paraId="47B555E6" w14:textId="77777777" w:rsidR="007B7E1F" w:rsidRPr="006D76C6" w:rsidRDefault="007B7E1F" w:rsidP="00280212">
            <w:pPr>
              <w:tabs>
                <w:tab w:val="left" w:pos="1395"/>
              </w:tabs>
              <w:rPr>
                <w:ins w:id="2421" w:author="P.Mahmoudi" w:date="2020-08-22T15:31:00Z"/>
                <w:rFonts w:ascii="Calibri" w:hAnsi="Calibri" w:cs="Calibri"/>
                <w:color w:val="000000"/>
                <w:sz w:val="20"/>
                <w:szCs w:val="20"/>
              </w:rPr>
            </w:pPr>
            <w:ins w:id="2422" w:author="P.Mahmoudi" w:date="2020-08-22T15:31:00Z">
              <w:r w:rsidRPr="006D76C6">
                <w:rPr>
                  <w:rFonts w:ascii="Calibri" w:hAnsi="Calibri" w:cs="Calibri"/>
                  <w:color w:val="000000"/>
                  <w:sz w:val="20"/>
                  <w:szCs w:val="20"/>
                </w:rPr>
                <w:t>dim_base_station_details</w:t>
              </w:r>
            </w:ins>
          </w:p>
        </w:tc>
        <w:tc>
          <w:tcPr>
            <w:tcW w:w="1418" w:type="dxa"/>
            <w:vAlign w:val="center"/>
          </w:tcPr>
          <w:p w14:paraId="12AD42E2" w14:textId="77777777" w:rsidR="007B7E1F" w:rsidRDefault="007B7E1F" w:rsidP="00280212">
            <w:pPr>
              <w:tabs>
                <w:tab w:val="left" w:pos="1395"/>
              </w:tabs>
              <w:rPr>
                <w:ins w:id="2423" w:author="P.Mahmoudi" w:date="2020-08-22T15:31:00Z"/>
                <w:sz w:val="20"/>
                <w:szCs w:val="20"/>
              </w:rPr>
            </w:pPr>
            <w:ins w:id="2424" w:author="P.Mahmoudi" w:date="2020-08-22T15:31:00Z">
              <w:r>
                <w:rPr>
                  <w:sz w:val="20"/>
                  <w:szCs w:val="20"/>
                </w:rPr>
                <w:t>Basic</w:t>
              </w:r>
            </w:ins>
          </w:p>
        </w:tc>
        <w:tc>
          <w:tcPr>
            <w:tcW w:w="1842" w:type="dxa"/>
            <w:vAlign w:val="center"/>
          </w:tcPr>
          <w:p w14:paraId="1BEB81EA" w14:textId="77777777" w:rsidR="007B7E1F" w:rsidRDefault="007B7E1F" w:rsidP="00280212">
            <w:pPr>
              <w:tabs>
                <w:tab w:val="left" w:pos="1395"/>
              </w:tabs>
              <w:rPr>
                <w:ins w:id="2425" w:author="P.Mahmoudi" w:date="2020-08-22T15:31:00Z"/>
                <w:sz w:val="20"/>
                <w:szCs w:val="20"/>
              </w:rPr>
            </w:pPr>
            <w:ins w:id="2426" w:author="P.Mahmoudi" w:date="2020-08-22T15:31:00Z">
              <w:r>
                <w:rPr>
                  <w:sz w:val="20"/>
                  <w:szCs w:val="20"/>
                </w:rPr>
                <w:t>-</w:t>
              </w:r>
            </w:ins>
          </w:p>
        </w:tc>
        <w:tc>
          <w:tcPr>
            <w:tcW w:w="2496" w:type="dxa"/>
            <w:vAlign w:val="center"/>
          </w:tcPr>
          <w:p w14:paraId="34E3AF1F" w14:textId="77777777" w:rsidR="007B7E1F" w:rsidRDefault="007B7E1F" w:rsidP="00280212">
            <w:pPr>
              <w:tabs>
                <w:tab w:val="left" w:pos="1395"/>
              </w:tabs>
              <w:rPr>
                <w:ins w:id="2427" w:author="P.Mahmoudi" w:date="2020-08-22T15:31:00Z"/>
                <w:sz w:val="20"/>
                <w:szCs w:val="20"/>
              </w:rPr>
            </w:pPr>
            <w:ins w:id="2428" w:author="P.Mahmoudi" w:date="2020-08-22T15:31:00Z">
              <w:r>
                <w:rPr>
                  <w:sz w:val="20"/>
                  <w:szCs w:val="20"/>
                </w:rPr>
                <w:t>Region of the site</w:t>
              </w:r>
            </w:ins>
          </w:p>
        </w:tc>
      </w:tr>
      <w:tr w:rsidR="007B7E1F" w:rsidRPr="00861DD3" w14:paraId="54DD0A79" w14:textId="77777777" w:rsidTr="00280212">
        <w:trPr>
          <w:jc w:val="center"/>
          <w:ins w:id="2429" w:author="P.Mahmoudi" w:date="2020-08-22T15:31:00Z"/>
        </w:trPr>
        <w:tc>
          <w:tcPr>
            <w:tcW w:w="1755" w:type="dxa"/>
            <w:vAlign w:val="center"/>
          </w:tcPr>
          <w:p w14:paraId="385A2B56" w14:textId="77777777" w:rsidR="007B7E1F" w:rsidRDefault="007B7E1F" w:rsidP="00280212">
            <w:pPr>
              <w:tabs>
                <w:tab w:val="left" w:pos="1395"/>
              </w:tabs>
              <w:rPr>
                <w:ins w:id="2430" w:author="P.Mahmoudi" w:date="2020-08-22T15:31:00Z"/>
                <w:sz w:val="20"/>
                <w:szCs w:val="20"/>
              </w:rPr>
            </w:pPr>
            <w:ins w:id="2431" w:author="P.Mahmoudi" w:date="2020-08-22T15:31:00Z">
              <w:r>
                <w:rPr>
                  <w:sz w:val="20"/>
                  <w:szCs w:val="20"/>
                </w:rPr>
                <w:t>Physical_site_status</w:t>
              </w:r>
            </w:ins>
          </w:p>
        </w:tc>
        <w:tc>
          <w:tcPr>
            <w:tcW w:w="1984" w:type="dxa"/>
            <w:vAlign w:val="center"/>
          </w:tcPr>
          <w:p w14:paraId="763D47EC" w14:textId="77777777" w:rsidR="007B7E1F" w:rsidRPr="00861DD3" w:rsidRDefault="007B7E1F" w:rsidP="00280212">
            <w:pPr>
              <w:tabs>
                <w:tab w:val="left" w:pos="1395"/>
              </w:tabs>
              <w:rPr>
                <w:ins w:id="2432" w:author="P.Mahmoudi" w:date="2020-08-22T15:31:00Z"/>
                <w:sz w:val="20"/>
                <w:szCs w:val="20"/>
              </w:rPr>
            </w:pPr>
            <w:ins w:id="2433" w:author="P.Mahmoudi" w:date="2020-08-22T15:31:00Z">
              <w:r w:rsidRPr="006D76C6">
                <w:rPr>
                  <w:rFonts w:ascii="Calibri" w:hAnsi="Calibri" w:cs="Calibri"/>
                  <w:color w:val="000000"/>
                  <w:sz w:val="20"/>
                  <w:szCs w:val="20"/>
                </w:rPr>
                <w:t>dim_base_station_details</w:t>
              </w:r>
            </w:ins>
          </w:p>
        </w:tc>
        <w:tc>
          <w:tcPr>
            <w:tcW w:w="1418" w:type="dxa"/>
            <w:vAlign w:val="center"/>
          </w:tcPr>
          <w:p w14:paraId="27FD2617" w14:textId="77777777" w:rsidR="007B7E1F" w:rsidRDefault="007B7E1F" w:rsidP="00280212">
            <w:pPr>
              <w:tabs>
                <w:tab w:val="left" w:pos="1395"/>
              </w:tabs>
              <w:rPr>
                <w:ins w:id="2434" w:author="P.Mahmoudi" w:date="2020-08-22T15:31:00Z"/>
                <w:sz w:val="20"/>
                <w:szCs w:val="20"/>
              </w:rPr>
            </w:pPr>
            <w:ins w:id="2435" w:author="P.Mahmoudi" w:date="2020-08-22T15:31:00Z">
              <w:r>
                <w:rPr>
                  <w:sz w:val="20"/>
                  <w:szCs w:val="20"/>
                </w:rPr>
                <w:t>Basic</w:t>
              </w:r>
            </w:ins>
          </w:p>
        </w:tc>
        <w:tc>
          <w:tcPr>
            <w:tcW w:w="1842" w:type="dxa"/>
            <w:vAlign w:val="center"/>
          </w:tcPr>
          <w:p w14:paraId="35AB15D9" w14:textId="77777777" w:rsidR="007B7E1F" w:rsidRDefault="007B7E1F" w:rsidP="00280212">
            <w:pPr>
              <w:tabs>
                <w:tab w:val="left" w:pos="1395"/>
              </w:tabs>
              <w:rPr>
                <w:ins w:id="2436" w:author="P.Mahmoudi" w:date="2020-08-22T15:31:00Z"/>
                <w:sz w:val="20"/>
                <w:szCs w:val="20"/>
              </w:rPr>
            </w:pPr>
            <w:ins w:id="2437" w:author="P.Mahmoudi" w:date="2020-08-22T15:31:00Z">
              <w:r>
                <w:rPr>
                  <w:sz w:val="20"/>
                  <w:szCs w:val="20"/>
                </w:rPr>
                <w:t>-</w:t>
              </w:r>
            </w:ins>
          </w:p>
        </w:tc>
        <w:tc>
          <w:tcPr>
            <w:tcW w:w="2496" w:type="dxa"/>
            <w:vAlign w:val="center"/>
          </w:tcPr>
          <w:p w14:paraId="7F720955" w14:textId="77777777" w:rsidR="007B7E1F" w:rsidRDefault="007B7E1F" w:rsidP="00280212">
            <w:pPr>
              <w:tabs>
                <w:tab w:val="left" w:pos="1395"/>
              </w:tabs>
              <w:rPr>
                <w:ins w:id="2438" w:author="P.Mahmoudi" w:date="2020-08-22T15:31:00Z"/>
                <w:sz w:val="20"/>
                <w:szCs w:val="20"/>
              </w:rPr>
            </w:pPr>
            <w:ins w:id="2439" w:author="P.Mahmoudi" w:date="2020-08-22T15:31:00Z">
              <w:r>
                <w:rPr>
                  <w:sz w:val="20"/>
                  <w:szCs w:val="20"/>
                </w:rPr>
                <w:t>Status of the site</w:t>
              </w:r>
            </w:ins>
          </w:p>
        </w:tc>
      </w:tr>
      <w:tr w:rsidR="007B7E1F" w:rsidRPr="00861DD3" w14:paraId="797CA080" w14:textId="77777777" w:rsidTr="00280212">
        <w:trPr>
          <w:jc w:val="center"/>
          <w:ins w:id="2440" w:author="P.Mahmoudi" w:date="2020-08-22T15:31:00Z"/>
        </w:trPr>
        <w:tc>
          <w:tcPr>
            <w:tcW w:w="1755" w:type="dxa"/>
            <w:vAlign w:val="center"/>
          </w:tcPr>
          <w:p w14:paraId="3EE7A2E4" w14:textId="77777777" w:rsidR="007B7E1F" w:rsidRPr="00861DD3" w:rsidRDefault="007B7E1F" w:rsidP="00280212">
            <w:pPr>
              <w:tabs>
                <w:tab w:val="left" w:pos="1395"/>
              </w:tabs>
              <w:rPr>
                <w:ins w:id="2441" w:author="P.Mahmoudi" w:date="2020-08-22T15:31:00Z"/>
                <w:sz w:val="20"/>
                <w:szCs w:val="20"/>
              </w:rPr>
            </w:pPr>
            <w:ins w:id="2442" w:author="P.Mahmoudi" w:date="2020-08-22T15:31:00Z">
              <w:r w:rsidRPr="00DA1653">
                <w:rPr>
                  <w:sz w:val="20"/>
                  <w:szCs w:val="20"/>
                </w:rPr>
                <w:t>2g_status</w:t>
              </w:r>
            </w:ins>
          </w:p>
        </w:tc>
        <w:tc>
          <w:tcPr>
            <w:tcW w:w="1984" w:type="dxa"/>
            <w:vAlign w:val="center"/>
          </w:tcPr>
          <w:p w14:paraId="5760E3FC" w14:textId="77777777" w:rsidR="007B7E1F" w:rsidRPr="00861DD3" w:rsidRDefault="007B7E1F" w:rsidP="00280212">
            <w:pPr>
              <w:tabs>
                <w:tab w:val="left" w:pos="1395"/>
              </w:tabs>
              <w:rPr>
                <w:ins w:id="2443" w:author="P.Mahmoudi" w:date="2020-08-22T15:31:00Z"/>
                <w:sz w:val="20"/>
                <w:szCs w:val="20"/>
              </w:rPr>
            </w:pPr>
            <w:ins w:id="2444" w:author="P.Mahmoudi" w:date="2020-08-22T15:31:00Z">
              <w:r w:rsidRPr="006D76C6">
                <w:rPr>
                  <w:rFonts w:ascii="Calibri" w:hAnsi="Calibri" w:cs="Calibri"/>
                  <w:color w:val="000000"/>
                  <w:sz w:val="20"/>
                  <w:szCs w:val="20"/>
                </w:rPr>
                <w:t>dim_base_station_details</w:t>
              </w:r>
            </w:ins>
          </w:p>
        </w:tc>
        <w:tc>
          <w:tcPr>
            <w:tcW w:w="1418" w:type="dxa"/>
            <w:vAlign w:val="center"/>
          </w:tcPr>
          <w:p w14:paraId="3B172E9D" w14:textId="77777777" w:rsidR="007B7E1F" w:rsidRPr="00861DD3" w:rsidRDefault="007B7E1F" w:rsidP="00280212">
            <w:pPr>
              <w:tabs>
                <w:tab w:val="left" w:pos="1395"/>
              </w:tabs>
              <w:rPr>
                <w:ins w:id="2445" w:author="P.Mahmoudi" w:date="2020-08-22T15:31:00Z"/>
                <w:sz w:val="20"/>
                <w:szCs w:val="20"/>
              </w:rPr>
            </w:pPr>
            <w:ins w:id="2446" w:author="P.Mahmoudi" w:date="2020-08-22T15:31:00Z">
              <w:r w:rsidRPr="00861DD3">
                <w:rPr>
                  <w:sz w:val="20"/>
                  <w:szCs w:val="20"/>
                </w:rPr>
                <w:t>Basic</w:t>
              </w:r>
            </w:ins>
          </w:p>
        </w:tc>
        <w:tc>
          <w:tcPr>
            <w:tcW w:w="1842" w:type="dxa"/>
            <w:vAlign w:val="center"/>
          </w:tcPr>
          <w:p w14:paraId="0363FE60" w14:textId="77777777" w:rsidR="007B7E1F" w:rsidRPr="00861DD3" w:rsidRDefault="007B7E1F" w:rsidP="00280212">
            <w:pPr>
              <w:tabs>
                <w:tab w:val="left" w:pos="1395"/>
              </w:tabs>
              <w:rPr>
                <w:ins w:id="2447" w:author="P.Mahmoudi" w:date="2020-08-22T15:31:00Z"/>
                <w:sz w:val="20"/>
                <w:szCs w:val="20"/>
              </w:rPr>
            </w:pPr>
            <w:ins w:id="2448" w:author="P.Mahmoudi" w:date="2020-08-22T15:31:00Z">
              <w:r>
                <w:rPr>
                  <w:sz w:val="20"/>
                  <w:szCs w:val="20"/>
                </w:rPr>
                <w:t>-</w:t>
              </w:r>
            </w:ins>
          </w:p>
        </w:tc>
        <w:tc>
          <w:tcPr>
            <w:tcW w:w="2496" w:type="dxa"/>
            <w:vAlign w:val="center"/>
          </w:tcPr>
          <w:p w14:paraId="2E226B56" w14:textId="77777777" w:rsidR="007B7E1F" w:rsidRPr="00861DD3" w:rsidRDefault="007B7E1F" w:rsidP="00280212">
            <w:pPr>
              <w:tabs>
                <w:tab w:val="left" w:pos="1395"/>
              </w:tabs>
              <w:rPr>
                <w:ins w:id="2449" w:author="P.Mahmoudi" w:date="2020-08-22T15:31:00Z"/>
                <w:sz w:val="20"/>
                <w:szCs w:val="20"/>
              </w:rPr>
            </w:pPr>
            <w:ins w:id="2450" w:author="P.Mahmoudi" w:date="2020-08-22T15:31:00Z">
              <w:r>
                <w:rPr>
                  <w:sz w:val="20"/>
                  <w:szCs w:val="20"/>
                </w:rPr>
                <w:t>2G status of the site</w:t>
              </w:r>
            </w:ins>
          </w:p>
        </w:tc>
      </w:tr>
      <w:tr w:rsidR="007B7E1F" w:rsidRPr="00861DD3" w14:paraId="7F2456B8" w14:textId="77777777" w:rsidTr="00280212">
        <w:trPr>
          <w:jc w:val="center"/>
          <w:ins w:id="2451" w:author="P.Mahmoudi" w:date="2020-08-22T15:31:00Z"/>
        </w:trPr>
        <w:tc>
          <w:tcPr>
            <w:tcW w:w="1755" w:type="dxa"/>
            <w:vAlign w:val="center"/>
          </w:tcPr>
          <w:p w14:paraId="3D263BAC" w14:textId="77777777" w:rsidR="007B7E1F" w:rsidRPr="00DA1653" w:rsidRDefault="007B7E1F" w:rsidP="00280212">
            <w:pPr>
              <w:tabs>
                <w:tab w:val="left" w:pos="1395"/>
              </w:tabs>
              <w:rPr>
                <w:ins w:id="2452" w:author="P.Mahmoudi" w:date="2020-08-22T15:31:00Z"/>
                <w:sz w:val="20"/>
                <w:szCs w:val="20"/>
              </w:rPr>
            </w:pPr>
            <w:ins w:id="2453" w:author="P.Mahmoudi" w:date="2020-08-22T15:31:00Z">
              <w:r w:rsidRPr="00DA1653">
                <w:rPr>
                  <w:sz w:val="20"/>
                  <w:szCs w:val="20"/>
                </w:rPr>
                <w:t>3g_service_status</w:t>
              </w:r>
            </w:ins>
          </w:p>
        </w:tc>
        <w:tc>
          <w:tcPr>
            <w:tcW w:w="1984" w:type="dxa"/>
            <w:vAlign w:val="center"/>
          </w:tcPr>
          <w:p w14:paraId="7ECC01FC" w14:textId="77777777" w:rsidR="007B7E1F" w:rsidRPr="006D76C6" w:rsidRDefault="007B7E1F" w:rsidP="00280212">
            <w:pPr>
              <w:tabs>
                <w:tab w:val="left" w:pos="1395"/>
              </w:tabs>
              <w:rPr>
                <w:ins w:id="2454" w:author="P.Mahmoudi" w:date="2020-08-22T15:31:00Z"/>
                <w:rFonts w:ascii="Calibri" w:hAnsi="Calibri" w:cs="Calibri"/>
                <w:color w:val="000000"/>
                <w:sz w:val="20"/>
                <w:szCs w:val="20"/>
              </w:rPr>
            </w:pPr>
            <w:ins w:id="2455" w:author="P.Mahmoudi" w:date="2020-08-22T15:31:00Z">
              <w:r w:rsidRPr="006D76C6">
                <w:rPr>
                  <w:rFonts w:ascii="Calibri" w:hAnsi="Calibri" w:cs="Calibri"/>
                  <w:color w:val="000000"/>
                  <w:sz w:val="20"/>
                  <w:szCs w:val="20"/>
                </w:rPr>
                <w:t>dim_base_station_details</w:t>
              </w:r>
            </w:ins>
          </w:p>
        </w:tc>
        <w:tc>
          <w:tcPr>
            <w:tcW w:w="1418" w:type="dxa"/>
            <w:vAlign w:val="center"/>
          </w:tcPr>
          <w:p w14:paraId="73750BD7" w14:textId="77777777" w:rsidR="007B7E1F" w:rsidRPr="00861DD3" w:rsidRDefault="007B7E1F" w:rsidP="00280212">
            <w:pPr>
              <w:tabs>
                <w:tab w:val="left" w:pos="1395"/>
              </w:tabs>
              <w:rPr>
                <w:ins w:id="2456" w:author="P.Mahmoudi" w:date="2020-08-22T15:31:00Z"/>
                <w:sz w:val="20"/>
                <w:szCs w:val="20"/>
              </w:rPr>
            </w:pPr>
            <w:ins w:id="2457" w:author="P.Mahmoudi" w:date="2020-08-22T15:31:00Z">
              <w:r w:rsidRPr="00861DD3">
                <w:rPr>
                  <w:sz w:val="20"/>
                  <w:szCs w:val="20"/>
                </w:rPr>
                <w:t>Basic</w:t>
              </w:r>
            </w:ins>
          </w:p>
        </w:tc>
        <w:tc>
          <w:tcPr>
            <w:tcW w:w="1842" w:type="dxa"/>
            <w:vAlign w:val="center"/>
          </w:tcPr>
          <w:p w14:paraId="6C543B80" w14:textId="77777777" w:rsidR="007B7E1F" w:rsidRDefault="007B7E1F" w:rsidP="00280212">
            <w:pPr>
              <w:tabs>
                <w:tab w:val="left" w:pos="1395"/>
              </w:tabs>
              <w:rPr>
                <w:ins w:id="2458" w:author="P.Mahmoudi" w:date="2020-08-22T15:31:00Z"/>
                <w:sz w:val="20"/>
                <w:szCs w:val="20"/>
              </w:rPr>
            </w:pPr>
            <w:ins w:id="2459" w:author="P.Mahmoudi" w:date="2020-08-22T15:31:00Z">
              <w:r>
                <w:rPr>
                  <w:sz w:val="20"/>
                  <w:szCs w:val="20"/>
                </w:rPr>
                <w:t>-</w:t>
              </w:r>
            </w:ins>
          </w:p>
        </w:tc>
        <w:tc>
          <w:tcPr>
            <w:tcW w:w="2496" w:type="dxa"/>
            <w:vAlign w:val="center"/>
          </w:tcPr>
          <w:p w14:paraId="767B9C33" w14:textId="77777777" w:rsidR="007B7E1F" w:rsidRPr="00861DD3" w:rsidDel="00DA1653" w:rsidRDefault="007B7E1F" w:rsidP="00280212">
            <w:pPr>
              <w:tabs>
                <w:tab w:val="left" w:pos="1395"/>
              </w:tabs>
              <w:rPr>
                <w:ins w:id="2460" w:author="P.Mahmoudi" w:date="2020-08-22T15:31:00Z"/>
                <w:sz w:val="20"/>
                <w:szCs w:val="20"/>
              </w:rPr>
            </w:pPr>
            <w:ins w:id="2461" w:author="P.Mahmoudi" w:date="2020-08-22T15:31:00Z">
              <w:r>
                <w:rPr>
                  <w:sz w:val="20"/>
                  <w:szCs w:val="20"/>
                </w:rPr>
                <w:t>3G status of the site</w:t>
              </w:r>
            </w:ins>
          </w:p>
        </w:tc>
      </w:tr>
      <w:tr w:rsidR="007B7E1F" w:rsidRPr="00861DD3" w14:paraId="52A3E102" w14:textId="77777777" w:rsidTr="00280212">
        <w:trPr>
          <w:jc w:val="center"/>
          <w:ins w:id="2462" w:author="P.Mahmoudi" w:date="2020-08-22T15:31:00Z"/>
        </w:trPr>
        <w:tc>
          <w:tcPr>
            <w:tcW w:w="1755" w:type="dxa"/>
            <w:vAlign w:val="center"/>
          </w:tcPr>
          <w:p w14:paraId="301FDD56" w14:textId="77777777" w:rsidR="007B7E1F" w:rsidRPr="00DA1653" w:rsidRDefault="007B7E1F" w:rsidP="00280212">
            <w:pPr>
              <w:tabs>
                <w:tab w:val="left" w:pos="1395"/>
              </w:tabs>
              <w:rPr>
                <w:ins w:id="2463" w:author="P.Mahmoudi" w:date="2020-08-22T15:31:00Z"/>
                <w:sz w:val="20"/>
                <w:szCs w:val="20"/>
              </w:rPr>
            </w:pPr>
            <w:ins w:id="2464" w:author="P.Mahmoudi" w:date="2020-08-22T15:31:00Z">
              <w:r w:rsidRPr="00440B3B">
                <w:rPr>
                  <w:sz w:val="20"/>
                  <w:szCs w:val="20"/>
                </w:rPr>
                <w:t>lte_fdd_service_status</w:t>
              </w:r>
            </w:ins>
          </w:p>
        </w:tc>
        <w:tc>
          <w:tcPr>
            <w:tcW w:w="1984" w:type="dxa"/>
            <w:vAlign w:val="center"/>
          </w:tcPr>
          <w:p w14:paraId="517AF5E5" w14:textId="77777777" w:rsidR="007B7E1F" w:rsidRPr="006D76C6" w:rsidRDefault="007B7E1F" w:rsidP="00280212">
            <w:pPr>
              <w:tabs>
                <w:tab w:val="left" w:pos="1395"/>
              </w:tabs>
              <w:rPr>
                <w:ins w:id="2465" w:author="P.Mahmoudi" w:date="2020-08-22T15:31:00Z"/>
                <w:rFonts w:ascii="Calibri" w:hAnsi="Calibri" w:cs="Calibri"/>
                <w:color w:val="000000"/>
                <w:sz w:val="20"/>
                <w:szCs w:val="20"/>
              </w:rPr>
            </w:pPr>
            <w:ins w:id="2466" w:author="P.Mahmoudi" w:date="2020-08-22T15:31:00Z">
              <w:r w:rsidRPr="006D76C6">
                <w:rPr>
                  <w:rFonts w:ascii="Calibri" w:hAnsi="Calibri" w:cs="Calibri"/>
                  <w:color w:val="000000"/>
                  <w:sz w:val="20"/>
                  <w:szCs w:val="20"/>
                </w:rPr>
                <w:t>dim_base_station_details</w:t>
              </w:r>
            </w:ins>
          </w:p>
        </w:tc>
        <w:tc>
          <w:tcPr>
            <w:tcW w:w="1418" w:type="dxa"/>
            <w:vAlign w:val="center"/>
          </w:tcPr>
          <w:p w14:paraId="7538413B" w14:textId="77777777" w:rsidR="007B7E1F" w:rsidRPr="00861DD3" w:rsidRDefault="007B7E1F" w:rsidP="00280212">
            <w:pPr>
              <w:tabs>
                <w:tab w:val="left" w:pos="1395"/>
              </w:tabs>
              <w:rPr>
                <w:ins w:id="2467" w:author="P.Mahmoudi" w:date="2020-08-22T15:31:00Z"/>
                <w:sz w:val="20"/>
                <w:szCs w:val="20"/>
              </w:rPr>
            </w:pPr>
            <w:ins w:id="2468" w:author="P.Mahmoudi" w:date="2020-08-22T15:31:00Z">
              <w:r w:rsidRPr="00861DD3">
                <w:rPr>
                  <w:sz w:val="20"/>
                  <w:szCs w:val="20"/>
                </w:rPr>
                <w:t>Basic</w:t>
              </w:r>
            </w:ins>
          </w:p>
        </w:tc>
        <w:tc>
          <w:tcPr>
            <w:tcW w:w="1842" w:type="dxa"/>
            <w:vAlign w:val="center"/>
          </w:tcPr>
          <w:p w14:paraId="0A2B7BFC" w14:textId="77777777" w:rsidR="007B7E1F" w:rsidRDefault="007B7E1F" w:rsidP="00280212">
            <w:pPr>
              <w:tabs>
                <w:tab w:val="left" w:pos="1395"/>
              </w:tabs>
              <w:rPr>
                <w:ins w:id="2469" w:author="P.Mahmoudi" w:date="2020-08-22T15:31:00Z"/>
                <w:sz w:val="20"/>
                <w:szCs w:val="20"/>
              </w:rPr>
            </w:pPr>
            <w:ins w:id="2470" w:author="P.Mahmoudi" w:date="2020-08-22T15:31:00Z">
              <w:r>
                <w:rPr>
                  <w:sz w:val="20"/>
                  <w:szCs w:val="20"/>
                </w:rPr>
                <w:t>-</w:t>
              </w:r>
            </w:ins>
          </w:p>
        </w:tc>
        <w:tc>
          <w:tcPr>
            <w:tcW w:w="2496" w:type="dxa"/>
            <w:vAlign w:val="center"/>
          </w:tcPr>
          <w:p w14:paraId="4140164A" w14:textId="77777777" w:rsidR="007B7E1F" w:rsidRDefault="007B7E1F" w:rsidP="00280212">
            <w:pPr>
              <w:tabs>
                <w:tab w:val="left" w:pos="1395"/>
              </w:tabs>
              <w:rPr>
                <w:ins w:id="2471" w:author="P.Mahmoudi" w:date="2020-08-22T15:31:00Z"/>
                <w:sz w:val="20"/>
                <w:szCs w:val="20"/>
              </w:rPr>
            </w:pPr>
            <w:ins w:id="2472" w:author="P.Mahmoudi" w:date="2020-08-22T15:31:00Z">
              <w:r>
                <w:rPr>
                  <w:sz w:val="20"/>
                  <w:szCs w:val="20"/>
                </w:rPr>
                <w:t>LTE/FDD status of the site</w:t>
              </w:r>
            </w:ins>
          </w:p>
        </w:tc>
      </w:tr>
      <w:tr w:rsidR="007B7E1F" w:rsidRPr="00861DD3" w14:paraId="6CABEC73" w14:textId="77777777" w:rsidTr="00280212">
        <w:trPr>
          <w:jc w:val="center"/>
          <w:ins w:id="2473" w:author="P.Mahmoudi" w:date="2020-08-22T15:31:00Z"/>
        </w:trPr>
        <w:tc>
          <w:tcPr>
            <w:tcW w:w="1755" w:type="dxa"/>
            <w:vAlign w:val="center"/>
          </w:tcPr>
          <w:p w14:paraId="73FBF88B" w14:textId="77777777" w:rsidR="007B7E1F" w:rsidRPr="00440B3B" w:rsidRDefault="007B7E1F" w:rsidP="00280212">
            <w:pPr>
              <w:tabs>
                <w:tab w:val="left" w:pos="1395"/>
              </w:tabs>
              <w:rPr>
                <w:ins w:id="2474" w:author="P.Mahmoudi" w:date="2020-08-22T15:31:00Z"/>
                <w:sz w:val="20"/>
                <w:szCs w:val="20"/>
              </w:rPr>
            </w:pPr>
            <w:ins w:id="2475" w:author="P.Mahmoudi" w:date="2020-08-22T15:31:00Z">
              <w:r w:rsidRPr="00440B3B">
                <w:rPr>
                  <w:sz w:val="20"/>
                  <w:szCs w:val="20"/>
                </w:rPr>
                <w:t>bts_type_current</w:t>
              </w:r>
            </w:ins>
          </w:p>
        </w:tc>
        <w:tc>
          <w:tcPr>
            <w:tcW w:w="1984" w:type="dxa"/>
            <w:vAlign w:val="center"/>
          </w:tcPr>
          <w:p w14:paraId="247ADF23" w14:textId="77777777" w:rsidR="007B7E1F" w:rsidRPr="006D76C6" w:rsidRDefault="007B7E1F" w:rsidP="00280212">
            <w:pPr>
              <w:tabs>
                <w:tab w:val="left" w:pos="1395"/>
              </w:tabs>
              <w:rPr>
                <w:ins w:id="2476" w:author="P.Mahmoudi" w:date="2020-08-22T15:31:00Z"/>
                <w:rFonts w:ascii="Calibri" w:hAnsi="Calibri" w:cs="Calibri"/>
                <w:color w:val="000000"/>
                <w:sz w:val="20"/>
                <w:szCs w:val="20"/>
              </w:rPr>
            </w:pPr>
            <w:ins w:id="2477" w:author="P.Mahmoudi" w:date="2020-08-22T15:31:00Z">
              <w:r w:rsidRPr="006D76C6">
                <w:rPr>
                  <w:rFonts w:ascii="Calibri" w:hAnsi="Calibri" w:cs="Calibri"/>
                  <w:color w:val="000000"/>
                  <w:sz w:val="20"/>
                  <w:szCs w:val="20"/>
                </w:rPr>
                <w:t>dim_base_station_details</w:t>
              </w:r>
            </w:ins>
          </w:p>
        </w:tc>
        <w:tc>
          <w:tcPr>
            <w:tcW w:w="1418" w:type="dxa"/>
            <w:vAlign w:val="center"/>
          </w:tcPr>
          <w:p w14:paraId="18CF1842" w14:textId="77777777" w:rsidR="007B7E1F" w:rsidRPr="00861DD3" w:rsidRDefault="007B7E1F" w:rsidP="00280212">
            <w:pPr>
              <w:tabs>
                <w:tab w:val="left" w:pos="1395"/>
              </w:tabs>
              <w:rPr>
                <w:ins w:id="2478" w:author="P.Mahmoudi" w:date="2020-08-22T15:31:00Z"/>
                <w:sz w:val="20"/>
                <w:szCs w:val="20"/>
              </w:rPr>
            </w:pPr>
            <w:ins w:id="2479" w:author="P.Mahmoudi" w:date="2020-08-22T15:31:00Z">
              <w:r w:rsidRPr="00861DD3">
                <w:rPr>
                  <w:sz w:val="20"/>
                  <w:szCs w:val="20"/>
                </w:rPr>
                <w:t>Basic</w:t>
              </w:r>
            </w:ins>
          </w:p>
        </w:tc>
        <w:tc>
          <w:tcPr>
            <w:tcW w:w="1842" w:type="dxa"/>
            <w:vAlign w:val="center"/>
          </w:tcPr>
          <w:p w14:paraId="5BE26DF2" w14:textId="77777777" w:rsidR="007B7E1F" w:rsidRDefault="007B7E1F" w:rsidP="00280212">
            <w:pPr>
              <w:tabs>
                <w:tab w:val="left" w:pos="1395"/>
              </w:tabs>
              <w:rPr>
                <w:ins w:id="2480" w:author="P.Mahmoudi" w:date="2020-08-22T15:31:00Z"/>
                <w:sz w:val="20"/>
                <w:szCs w:val="20"/>
              </w:rPr>
            </w:pPr>
            <w:ins w:id="2481" w:author="P.Mahmoudi" w:date="2020-08-22T15:31:00Z">
              <w:r>
                <w:rPr>
                  <w:sz w:val="20"/>
                  <w:szCs w:val="20"/>
                </w:rPr>
                <w:t>-</w:t>
              </w:r>
            </w:ins>
          </w:p>
        </w:tc>
        <w:tc>
          <w:tcPr>
            <w:tcW w:w="2496" w:type="dxa"/>
            <w:vAlign w:val="center"/>
          </w:tcPr>
          <w:p w14:paraId="18A0D22E" w14:textId="77777777" w:rsidR="007B7E1F" w:rsidRDefault="007B7E1F" w:rsidP="00280212">
            <w:pPr>
              <w:tabs>
                <w:tab w:val="left" w:pos="1395"/>
              </w:tabs>
              <w:rPr>
                <w:ins w:id="2482" w:author="P.Mahmoudi" w:date="2020-08-22T15:31:00Z"/>
                <w:sz w:val="20"/>
                <w:szCs w:val="20"/>
              </w:rPr>
            </w:pPr>
          </w:p>
        </w:tc>
      </w:tr>
      <w:tr w:rsidR="007B7E1F" w:rsidRPr="00861DD3" w14:paraId="180ECB77" w14:textId="77777777" w:rsidTr="00280212">
        <w:trPr>
          <w:jc w:val="center"/>
          <w:ins w:id="2483" w:author="P.Mahmoudi" w:date="2020-08-22T15:31:00Z"/>
        </w:trPr>
        <w:tc>
          <w:tcPr>
            <w:tcW w:w="1755" w:type="dxa"/>
            <w:vAlign w:val="center"/>
          </w:tcPr>
          <w:p w14:paraId="1A9AEB65" w14:textId="77777777" w:rsidR="007B7E1F" w:rsidRPr="00440B3B" w:rsidRDefault="007B7E1F" w:rsidP="00280212">
            <w:pPr>
              <w:tabs>
                <w:tab w:val="left" w:pos="1395"/>
              </w:tabs>
              <w:rPr>
                <w:ins w:id="2484" w:author="P.Mahmoudi" w:date="2020-08-22T15:31:00Z"/>
                <w:sz w:val="20"/>
                <w:szCs w:val="20"/>
              </w:rPr>
            </w:pPr>
            <w:ins w:id="2485" w:author="P.Mahmoudi" w:date="2020-08-22T15:31:00Z">
              <w:r w:rsidRPr="00440B3B">
                <w:rPr>
                  <w:sz w:val="20"/>
                  <w:szCs w:val="20"/>
                </w:rPr>
                <w:t>support_height</w:t>
              </w:r>
            </w:ins>
          </w:p>
        </w:tc>
        <w:tc>
          <w:tcPr>
            <w:tcW w:w="1984" w:type="dxa"/>
            <w:vAlign w:val="center"/>
          </w:tcPr>
          <w:p w14:paraId="44453FA8" w14:textId="77777777" w:rsidR="007B7E1F" w:rsidRPr="006D76C6" w:rsidRDefault="007B7E1F" w:rsidP="00280212">
            <w:pPr>
              <w:tabs>
                <w:tab w:val="left" w:pos="1395"/>
              </w:tabs>
              <w:rPr>
                <w:ins w:id="2486" w:author="P.Mahmoudi" w:date="2020-08-22T15:31:00Z"/>
                <w:rFonts w:ascii="Calibri" w:hAnsi="Calibri" w:cs="Calibri"/>
                <w:color w:val="000000"/>
                <w:sz w:val="20"/>
                <w:szCs w:val="20"/>
              </w:rPr>
            </w:pPr>
            <w:ins w:id="2487" w:author="P.Mahmoudi" w:date="2020-08-22T15:31:00Z">
              <w:r w:rsidRPr="006D76C6">
                <w:rPr>
                  <w:rFonts w:ascii="Calibri" w:hAnsi="Calibri" w:cs="Calibri"/>
                  <w:color w:val="000000"/>
                  <w:sz w:val="20"/>
                  <w:szCs w:val="20"/>
                </w:rPr>
                <w:t>dim_base_station_details</w:t>
              </w:r>
            </w:ins>
          </w:p>
        </w:tc>
        <w:tc>
          <w:tcPr>
            <w:tcW w:w="1418" w:type="dxa"/>
            <w:vAlign w:val="center"/>
          </w:tcPr>
          <w:p w14:paraId="2FA7F230" w14:textId="77777777" w:rsidR="007B7E1F" w:rsidRPr="00861DD3" w:rsidRDefault="007B7E1F" w:rsidP="00280212">
            <w:pPr>
              <w:tabs>
                <w:tab w:val="left" w:pos="1395"/>
              </w:tabs>
              <w:rPr>
                <w:ins w:id="2488" w:author="P.Mahmoudi" w:date="2020-08-22T15:31:00Z"/>
                <w:sz w:val="20"/>
                <w:szCs w:val="20"/>
              </w:rPr>
            </w:pPr>
            <w:ins w:id="2489" w:author="P.Mahmoudi" w:date="2020-08-22T15:31:00Z">
              <w:r w:rsidRPr="00861DD3">
                <w:rPr>
                  <w:sz w:val="20"/>
                  <w:szCs w:val="20"/>
                </w:rPr>
                <w:t>Basic</w:t>
              </w:r>
            </w:ins>
          </w:p>
        </w:tc>
        <w:tc>
          <w:tcPr>
            <w:tcW w:w="1842" w:type="dxa"/>
            <w:vAlign w:val="center"/>
          </w:tcPr>
          <w:p w14:paraId="5902F354" w14:textId="77777777" w:rsidR="007B7E1F" w:rsidRDefault="007B7E1F" w:rsidP="00280212">
            <w:pPr>
              <w:tabs>
                <w:tab w:val="left" w:pos="1395"/>
              </w:tabs>
              <w:rPr>
                <w:ins w:id="2490" w:author="P.Mahmoudi" w:date="2020-08-22T15:31:00Z"/>
                <w:sz w:val="20"/>
                <w:szCs w:val="20"/>
              </w:rPr>
            </w:pPr>
            <w:ins w:id="2491" w:author="P.Mahmoudi" w:date="2020-08-22T15:31:00Z">
              <w:r>
                <w:rPr>
                  <w:sz w:val="20"/>
                  <w:szCs w:val="20"/>
                </w:rPr>
                <w:t>-</w:t>
              </w:r>
            </w:ins>
          </w:p>
        </w:tc>
        <w:tc>
          <w:tcPr>
            <w:tcW w:w="2496" w:type="dxa"/>
            <w:vAlign w:val="center"/>
          </w:tcPr>
          <w:p w14:paraId="613DB9D3" w14:textId="77777777" w:rsidR="007B7E1F" w:rsidRDefault="007B7E1F" w:rsidP="00280212">
            <w:pPr>
              <w:tabs>
                <w:tab w:val="left" w:pos="1395"/>
              </w:tabs>
              <w:rPr>
                <w:ins w:id="2492" w:author="P.Mahmoudi" w:date="2020-08-22T15:31:00Z"/>
                <w:sz w:val="20"/>
                <w:szCs w:val="20"/>
              </w:rPr>
            </w:pPr>
            <w:ins w:id="2493" w:author="P.Mahmoudi" w:date="2020-08-22T15:31:00Z">
              <w:r>
                <w:rPr>
                  <w:sz w:val="20"/>
                  <w:szCs w:val="20"/>
                </w:rPr>
                <w:t>Site’s height support</w:t>
              </w:r>
            </w:ins>
          </w:p>
        </w:tc>
      </w:tr>
      <w:tr w:rsidR="007B7E1F" w:rsidRPr="00861DD3" w14:paraId="4D1A9755" w14:textId="77777777" w:rsidTr="00280212">
        <w:trPr>
          <w:jc w:val="center"/>
          <w:ins w:id="2494" w:author="P.Mahmoudi" w:date="2020-08-22T15:31:00Z"/>
        </w:trPr>
        <w:tc>
          <w:tcPr>
            <w:tcW w:w="1755" w:type="dxa"/>
            <w:vAlign w:val="center"/>
          </w:tcPr>
          <w:p w14:paraId="0AA058B8" w14:textId="77777777" w:rsidR="007B7E1F" w:rsidRPr="00440B3B" w:rsidRDefault="007B7E1F" w:rsidP="00280212">
            <w:pPr>
              <w:tabs>
                <w:tab w:val="left" w:pos="1395"/>
              </w:tabs>
              <w:rPr>
                <w:ins w:id="2495" w:author="P.Mahmoudi" w:date="2020-08-22T15:31:00Z"/>
                <w:sz w:val="20"/>
                <w:szCs w:val="20"/>
              </w:rPr>
            </w:pPr>
            <w:ins w:id="2496" w:author="P.Mahmoudi" w:date="2020-08-22T15:31:00Z">
              <w:r w:rsidRPr="00440B3B">
                <w:rPr>
                  <w:sz w:val="20"/>
                  <w:szCs w:val="20"/>
                </w:rPr>
                <w:t>support_type</w:t>
              </w:r>
            </w:ins>
          </w:p>
        </w:tc>
        <w:tc>
          <w:tcPr>
            <w:tcW w:w="1984" w:type="dxa"/>
            <w:vAlign w:val="center"/>
          </w:tcPr>
          <w:p w14:paraId="44783F12" w14:textId="77777777" w:rsidR="007B7E1F" w:rsidRPr="006D76C6" w:rsidRDefault="007B7E1F" w:rsidP="00280212">
            <w:pPr>
              <w:tabs>
                <w:tab w:val="left" w:pos="1395"/>
              </w:tabs>
              <w:rPr>
                <w:ins w:id="2497" w:author="P.Mahmoudi" w:date="2020-08-22T15:31:00Z"/>
                <w:rFonts w:ascii="Calibri" w:hAnsi="Calibri" w:cs="Calibri"/>
                <w:color w:val="000000"/>
                <w:sz w:val="20"/>
                <w:szCs w:val="20"/>
              </w:rPr>
            </w:pPr>
            <w:ins w:id="2498" w:author="P.Mahmoudi" w:date="2020-08-22T15:31:00Z">
              <w:r w:rsidRPr="006D76C6">
                <w:rPr>
                  <w:rFonts w:ascii="Calibri" w:hAnsi="Calibri" w:cs="Calibri"/>
                  <w:color w:val="000000"/>
                  <w:sz w:val="20"/>
                  <w:szCs w:val="20"/>
                </w:rPr>
                <w:t>dim_base_station_details</w:t>
              </w:r>
            </w:ins>
          </w:p>
        </w:tc>
        <w:tc>
          <w:tcPr>
            <w:tcW w:w="1418" w:type="dxa"/>
            <w:vAlign w:val="center"/>
          </w:tcPr>
          <w:p w14:paraId="5418602B" w14:textId="77777777" w:rsidR="007B7E1F" w:rsidRPr="00861DD3" w:rsidRDefault="007B7E1F" w:rsidP="00280212">
            <w:pPr>
              <w:tabs>
                <w:tab w:val="left" w:pos="1395"/>
              </w:tabs>
              <w:rPr>
                <w:ins w:id="2499" w:author="P.Mahmoudi" w:date="2020-08-22T15:31:00Z"/>
                <w:sz w:val="20"/>
                <w:szCs w:val="20"/>
              </w:rPr>
            </w:pPr>
            <w:ins w:id="2500" w:author="P.Mahmoudi" w:date="2020-08-22T15:31:00Z">
              <w:r w:rsidRPr="00861DD3">
                <w:rPr>
                  <w:sz w:val="20"/>
                  <w:szCs w:val="20"/>
                </w:rPr>
                <w:t>Basic</w:t>
              </w:r>
            </w:ins>
          </w:p>
        </w:tc>
        <w:tc>
          <w:tcPr>
            <w:tcW w:w="1842" w:type="dxa"/>
            <w:vAlign w:val="center"/>
          </w:tcPr>
          <w:p w14:paraId="462E282A" w14:textId="77777777" w:rsidR="007B7E1F" w:rsidRDefault="007B7E1F" w:rsidP="00280212">
            <w:pPr>
              <w:tabs>
                <w:tab w:val="left" w:pos="1395"/>
              </w:tabs>
              <w:rPr>
                <w:ins w:id="2501" w:author="P.Mahmoudi" w:date="2020-08-22T15:31:00Z"/>
                <w:sz w:val="20"/>
                <w:szCs w:val="20"/>
              </w:rPr>
            </w:pPr>
            <w:ins w:id="2502" w:author="P.Mahmoudi" w:date="2020-08-22T15:31:00Z">
              <w:r>
                <w:rPr>
                  <w:sz w:val="20"/>
                  <w:szCs w:val="20"/>
                </w:rPr>
                <w:t>-</w:t>
              </w:r>
            </w:ins>
          </w:p>
        </w:tc>
        <w:tc>
          <w:tcPr>
            <w:tcW w:w="2496" w:type="dxa"/>
            <w:vAlign w:val="center"/>
          </w:tcPr>
          <w:p w14:paraId="73C7A53A" w14:textId="77777777" w:rsidR="007B7E1F" w:rsidRDefault="007B7E1F" w:rsidP="00280212">
            <w:pPr>
              <w:tabs>
                <w:tab w:val="left" w:pos="1395"/>
              </w:tabs>
              <w:rPr>
                <w:ins w:id="2503" w:author="P.Mahmoudi" w:date="2020-08-22T15:31:00Z"/>
                <w:sz w:val="20"/>
                <w:szCs w:val="20"/>
              </w:rPr>
            </w:pPr>
            <w:ins w:id="2504" w:author="P.Mahmoudi" w:date="2020-08-22T15:31:00Z">
              <w:r>
                <w:rPr>
                  <w:sz w:val="20"/>
                  <w:szCs w:val="20"/>
                </w:rPr>
                <w:t>Site’s support type</w:t>
              </w:r>
            </w:ins>
          </w:p>
        </w:tc>
      </w:tr>
      <w:tr w:rsidR="007B7E1F" w:rsidRPr="00861DD3" w14:paraId="04346D72" w14:textId="77777777" w:rsidTr="00280212">
        <w:trPr>
          <w:jc w:val="center"/>
          <w:ins w:id="2505" w:author="P.Mahmoudi" w:date="2020-08-22T15:31:00Z"/>
        </w:trPr>
        <w:tc>
          <w:tcPr>
            <w:tcW w:w="1755" w:type="dxa"/>
            <w:vAlign w:val="center"/>
          </w:tcPr>
          <w:p w14:paraId="102C7C10" w14:textId="77777777" w:rsidR="007B7E1F" w:rsidRPr="00440B3B" w:rsidRDefault="007B7E1F" w:rsidP="00280212">
            <w:pPr>
              <w:tabs>
                <w:tab w:val="left" w:pos="1395"/>
              </w:tabs>
              <w:rPr>
                <w:ins w:id="2506" w:author="P.Mahmoudi" w:date="2020-08-22T15:31:00Z"/>
                <w:sz w:val="20"/>
                <w:szCs w:val="20"/>
              </w:rPr>
            </w:pPr>
            <w:ins w:id="2507" w:author="P.Mahmoudi" w:date="2020-08-22T15:31:00Z">
              <w:r w:rsidRPr="00440B3B">
                <w:rPr>
                  <w:sz w:val="20"/>
                  <w:szCs w:val="20"/>
                </w:rPr>
                <w:t>physical_on_air_date</w:t>
              </w:r>
            </w:ins>
          </w:p>
        </w:tc>
        <w:tc>
          <w:tcPr>
            <w:tcW w:w="1984" w:type="dxa"/>
            <w:vAlign w:val="center"/>
          </w:tcPr>
          <w:p w14:paraId="15A01FAC" w14:textId="77777777" w:rsidR="007B7E1F" w:rsidRPr="006D76C6" w:rsidRDefault="007B7E1F" w:rsidP="00280212">
            <w:pPr>
              <w:tabs>
                <w:tab w:val="left" w:pos="1395"/>
              </w:tabs>
              <w:rPr>
                <w:ins w:id="2508" w:author="P.Mahmoudi" w:date="2020-08-22T15:31:00Z"/>
                <w:rFonts w:ascii="Calibri" w:hAnsi="Calibri" w:cs="Calibri"/>
                <w:color w:val="000000"/>
                <w:sz w:val="20"/>
                <w:szCs w:val="20"/>
              </w:rPr>
            </w:pPr>
            <w:ins w:id="2509" w:author="P.Mahmoudi" w:date="2020-08-22T15:31:00Z">
              <w:r w:rsidRPr="006D76C6">
                <w:rPr>
                  <w:rFonts w:ascii="Calibri" w:hAnsi="Calibri" w:cs="Calibri"/>
                  <w:color w:val="000000"/>
                  <w:sz w:val="20"/>
                  <w:szCs w:val="20"/>
                </w:rPr>
                <w:t>dim_base_station_details</w:t>
              </w:r>
            </w:ins>
          </w:p>
        </w:tc>
        <w:tc>
          <w:tcPr>
            <w:tcW w:w="1418" w:type="dxa"/>
            <w:vAlign w:val="center"/>
          </w:tcPr>
          <w:p w14:paraId="3AEBC341" w14:textId="77777777" w:rsidR="007B7E1F" w:rsidRPr="00861DD3" w:rsidRDefault="007B7E1F" w:rsidP="00280212">
            <w:pPr>
              <w:tabs>
                <w:tab w:val="left" w:pos="1395"/>
              </w:tabs>
              <w:rPr>
                <w:ins w:id="2510" w:author="P.Mahmoudi" w:date="2020-08-22T15:31:00Z"/>
                <w:sz w:val="20"/>
                <w:szCs w:val="20"/>
              </w:rPr>
            </w:pPr>
            <w:ins w:id="2511" w:author="P.Mahmoudi" w:date="2020-08-22T15:31:00Z">
              <w:r w:rsidRPr="00861DD3">
                <w:rPr>
                  <w:sz w:val="20"/>
                  <w:szCs w:val="20"/>
                </w:rPr>
                <w:t>Basic</w:t>
              </w:r>
            </w:ins>
          </w:p>
        </w:tc>
        <w:tc>
          <w:tcPr>
            <w:tcW w:w="1842" w:type="dxa"/>
            <w:vAlign w:val="center"/>
          </w:tcPr>
          <w:p w14:paraId="01AE702E" w14:textId="77777777" w:rsidR="007B7E1F" w:rsidRDefault="007B7E1F" w:rsidP="00280212">
            <w:pPr>
              <w:tabs>
                <w:tab w:val="left" w:pos="1395"/>
              </w:tabs>
              <w:rPr>
                <w:ins w:id="2512" w:author="P.Mahmoudi" w:date="2020-08-22T15:31:00Z"/>
                <w:sz w:val="20"/>
                <w:szCs w:val="20"/>
              </w:rPr>
            </w:pPr>
            <w:ins w:id="2513" w:author="P.Mahmoudi" w:date="2020-08-22T15:31:00Z">
              <w:r>
                <w:rPr>
                  <w:sz w:val="20"/>
                  <w:szCs w:val="20"/>
                </w:rPr>
                <w:t>-</w:t>
              </w:r>
            </w:ins>
          </w:p>
        </w:tc>
        <w:tc>
          <w:tcPr>
            <w:tcW w:w="2496" w:type="dxa"/>
            <w:vAlign w:val="center"/>
          </w:tcPr>
          <w:p w14:paraId="1C1246D7" w14:textId="77777777" w:rsidR="007B7E1F" w:rsidRDefault="007B7E1F" w:rsidP="00280212">
            <w:pPr>
              <w:tabs>
                <w:tab w:val="left" w:pos="1395"/>
              </w:tabs>
              <w:rPr>
                <w:ins w:id="2514" w:author="P.Mahmoudi" w:date="2020-08-22T15:31:00Z"/>
                <w:sz w:val="20"/>
                <w:szCs w:val="20"/>
              </w:rPr>
            </w:pPr>
            <w:ins w:id="2515" w:author="P.Mahmoudi" w:date="2020-08-22T15:31:00Z">
              <w:r>
                <w:rPr>
                  <w:sz w:val="20"/>
                  <w:szCs w:val="20"/>
                </w:rPr>
                <w:t>Site’s on air date</w:t>
              </w:r>
            </w:ins>
          </w:p>
        </w:tc>
      </w:tr>
      <w:tr w:rsidR="007B7E1F" w:rsidRPr="00861DD3" w14:paraId="1F3EFD02" w14:textId="77777777" w:rsidTr="00280212">
        <w:trPr>
          <w:jc w:val="center"/>
          <w:ins w:id="2516" w:author="P.Mahmoudi" w:date="2020-08-22T15:31:00Z"/>
        </w:trPr>
        <w:tc>
          <w:tcPr>
            <w:tcW w:w="1755" w:type="dxa"/>
            <w:vAlign w:val="center"/>
          </w:tcPr>
          <w:p w14:paraId="6A574F88" w14:textId="77777777" w:rsidR="007B7E1F" w:rsidRPr="00861DD3" w:rsidRDefault="007B7E1F" w:rsidP="00280212">
            <w:pPr>
              <w:tabs>
                <w:tab w:val="left" w:pos="1395"/>
              </w:tabs>
              <w:rPr>
                <w:ins w:id="2517" w:author="P.Mahmoudi" w:date="2020-08-22T15:31:00Z"/>
                <w:sz w:val="20"/>
                <w:szCs w:val="20"/>
              </w:rPr>
            </w:pPr>
            <w:ins w:id="2518" w:author="P.Mahmoudi" w:date="2020-08-22T15:31:00Z">
              <w:r w:rsidRPr="00861DD3">
                <w:rPr>
                  <w:sz w:val="20"/>
                  <w:szCs w:val="20"/>
                </w:rPr>
                <w:t>voice_rev</w:t>
              </w:r>
            </w:ins>
          </w:p>
        </w:tc>
        <w:tc>
          <w:tcPr>
            <w:tcW w:w="1984" w:type="dxa"/>
            <w:vAlign w:val="center"/>
          </w:tcPr>
          <w:p w14:paraId="3292F930" w14:textId="78E4F55A" w:rsidR="007B7E1F" w:rsidRPr="00861DD3" w:rsidRDefault="007B7E1F" w:rsidP="00280212">
            <w:pPr>
              <w:tabs>
                <w:tab w:val="left" w:pos="1395"/>
              </w:tabs>
              <w:rPr>
                <w:ins w:id="2519" w:author="P.Mahmoudi" w:date="2020-08-22T15:31:00Z"/>
                <w:sz w:val="20"/>
                <w:szCs w:val="20"/>
              </w:rPr>
            </w:pPr>
            <w:ins w:id="2520" w:author="P.Mahmoudi" w:date="2020-08-22T15:31:00Z">
              <w:del w:id="2521" w:author="Gifil George" w:date="2020-08-22T18:13:00Z">
                <w:r w:rsidRPr="00EE54EA" w:rsidDel="00E7348D">
                  <w:rPr>
                    <w:rFonts w:ascii="Calibri" w:hAnsi="Calibri" w:cs="Calibri"/>
                    <w:color w:val="000000"/>
                    <w:sz w:val="20"/>
                    <w:szCs w:val="20"/>
                  </w:rPr>
                  <w:delText>dl_msisdn_cellsite_voice_gprs_sms</w:delText>
                </w:r>
              </w:del>
            </w:ins>
            <w:ins w:id="2522" w:author="Gifil George" w:date="2020-08-22T18:18:00Z">
              <w:r w:rsidR="00E7348D">
                <w:rPr>
                  <w:rFonts w:ascii="Calibri" w:hAnsi="Calibri" w:cs="Calibri"/>
                  <w:color w:val="000000"/>
                  <w:sz w:val="20"/>
                  <w:szCs w:val="20"/>
                </w:rPr>
                <w:t>dl_msisdn_cellsite_voice_gprs_sms</w:t>
              </w:r>
            </w:ins>
            <w:ins w:id="2523" w:author="Gifil George" w:date="2020-08-22T18:13:00Z">
              <w:r w:rsidR="00E7348D">
                <w:rPr>
                  <w:rFonts w:ascii="Calibri" w:hAnsi="Calibri" w:cs="Calibri"/>
                  <w:color w:val="000000"/>
                  <w:sz w:val="20"/>
                  <w:szCs w:val="20"/>
                </w:rPr>
                <w:t xml:space="preserve"> </w:t>
              </w:r>
            </w:ins>
          </w:p>
        </w:tc>
        <w:tc>
          <w:tcPr>
            <w:tcW w:w="1418" w:type="dxa"/>
            <w:vAlign w:val="center"/>
          </w:tcPr>
          <w:p w14:paraId="4B6E65AD" w14:textId="77777777" w:rsidR="007B7E1F" w:rsidRPr="00861DD3" w:rsidRDefault="007B7E1F" w:rsidP="00280212">
            <w:pPr>
              <w:tabs>
                <w:tab w:val="left" w:pos="1395"/>
              </w:tabs>
              <w:rPr>
                <w:ins w:id="2524" w:author="P.Mahmoudi" w:date="2020-08-22T15:31:00Z"/>
                <w:sz w:val="20"/>
                <w:szCs w:val="20"/>
              </w:rPr>
            </w:pPr>
            <w:ins w:id="2525" w:author="P.Mahmoudi" w:date="2020-08-22T15:31:00Z">
              <w:r w:rsidRPr="00861DD3">
                <w:rPr>
                  <w:sz w:val="20"/>
                  <w:szCs w:val="20"/>
                </w:rPr>
                <w:t>Derived</w:t>
              </w:r>
            </w:ins>
          </w:p>
        </w:tc>
        <w:tc>
          <w:tcPr>
            <w:tcW w:w="1842" w:type="dxa"/>
            <w:vAlign w:val="center"/>
          </w:tcPr>
          <w:p w14:paraId="653F8360" w14:textId="77777777" w:rsidR="007B7E1F" w:rsidRPr="00861DD3" w:rsidRDefault="007B7E1F" w:rsidP="00280212">
            <w:pPr>
              <w:tabs>
                <w:tab w:val="left" w:pos="1395"/>
              </w:tabs>
              <w:rPr>
                <w:ins w:id="2526" w:author="P.Mahmoudi" w:date="2020-08-22T15:31:00Z"/>
                <w:sz w:val="20"/>
                <w:szCs w:val="20"/>
              </w:rPr>
            </w:pPr>
            <w:ins w:id="2527" w:author="P.Mahmoudi" w:date="2020-08-22T15:31:00Z">
              <w:r w:rsidRPr="00861DD3">
                <w:rPr>
                  <w:sz w:val="20"/>
                  <w:szCs w:val="20"/>
                </w:rPr>
                <w:t>voice_duration_mnt*ERM</w:t>
              </w:r>
            </w:ins>
          </w:p>
        </w:tc>
        <w:tc>
          <w:tcPr>
            <w:tcW w:w="2496" w:type="dxa"/>
            <w:vAlign w:val="center"/>
          </w:tcPr>
          <w:p w14:paraId="509FD86F" w14:textId="77777777" w:rsidR="007B7E1F" w:rsidRPr="00861DD3" w:rsidRDefault="007B7E1F" w:rsidP="00280212">
            <w:pPr>
              <w:tabs>
                <w:tab w:val="left" w:pos="1395"/>
              </w:tabs>
              <w:rPr>
                <w:ins w:id="2528" w:author="P.Mahmoudi" w:date="2020-08-22T15:31:00Z"/>
                <w:sz w:val="20"/>
                <w:szCs w:val="20"/>
              </w:rPr>
            </w:pPr>
            <w:ins w:id="2529" w:author="P.Mahmoudi" w:date="2020-08-22T15:31:00Z">
              <w:r w:rsidRPr="00861DD3">
                <w:rPr>
                  <w:sz w:val="20"/>
                  <w:szCs w:val="20"/>
                </w:rPr>
                <w:t>Voice revenue (ERM= 0.027 per minute</w:t>
              </w:r>
              <w:r>
                <w:rPr>
                  <w:sz w:val="20"/>
                  <w:szCs w:val="20"/>
                </w:rPr>
                <w:t xml:space="preserve"> and can be different in different months)</w:t>
              </w:r>
            </w:ins>
          </w:p>
        </w:tc>
      </w:tr>
      <w:tr w:rsidR="007B7E1F" w:rsidRPr="00861DD3" w14:paraId="6CBD9292" w14:textId="77777777" w:rsidTr="00280212">
        <w:trPr>
          <w:jc w:val="center"/>
          <w:ins w:id="2530" w:author="P.Mahmoudi" w:date="2020-08-22T15:31:00Z"/>
        </w:trPr>
        <w:tc>
          <w:tcPr>
            <w:tcW w:w="1755" w:type="dxa"/>
            <w:vAlign w:val="center"/>
          </w:tcPr>
          <w:p w14:paraId="4E7CF1AB" w14:textId="77777777" w:rsidR="007B7E1F" w:rsidRPr="00861DD3" w:rsidRDefault="007B7E1F" w:rsidP="00280212">
            <w:pPr>
              <w:tabs>
                <w:tab w:val="left" w:pos="1395"/>
              </w:tabs>
              <w:rPr>
                <w:ins w:id="2531" w:author="P.Mahmoudi" w:date="2020-08-22T15:31:00Z"/>
                <w:sz w:val="20"/>
                <w:szCs w:val="20"/>
              </w:rPr>
            </w:pPr>
            <w:ins w:id="2532" w:author="P.Mahmoudi" w:date="2020-08-22T15:31:00Z">
              <w:r w:rsidRPr="00861DD3">
                <w:rPr>
                  <w:sz w:val="20"/>
                  <w:szCs w:val="20"/>
                </w:rPr>
                <w:t>data_rev</w:t>
              </w:r>
            </w:ins>
          </w:p>
        </w:tc>
        <w:tc>
          <w:tcPr>
            <w:tcW w:w="1984" w:type="dxa"/>
            <w:vAlign w:val="center"/>
          </w:tcPr>
          <w:p w14:paraId="2A5012F3" w14:textId="1E18BD8E" w:rsidR="007B7E1F" w:rsidRPr="00861DD3" w:rsidRDefault="007B7E1F" w:rsidP="00280212">
            <w:pPr>
              <w:tabs>
                <w:tab w:val="left" w:pos="1395"/>
              </w:tabs>
              <w:rPr>
                <w:ins w:id="2533" w:author="P.Mahmoudi" w:date="2020-08-22T15:31:00Z"/>
                <w:sz w:val="20"/>
                <w:szCs w:val="20"/>
              </w:rPr>
            </w:pPr>
            <w:ins w:id="2534" w:author="P.Mahmoudi" w:date="2020-08-22T15:31:00Z">
              <w:del w:id="2535" w:author="Gifil George" w:date="2020-08-22T18:13:00Z">
                <w:r w:rsidRPr="00EE54EA" w:rsidDel="00E7348D">
                  <w:rPr>
                    <w:rFonts w:ascii="Calibri" w:hAnsi="Calibri" w:cs="Calibri"/>
                    <w:color w:val="000000"/>
                    <w:sz w:val="20"/>
                    <w:szCs w:val="20"/>
                  </w:rPr>
                  <w:delText>dl_msisdn_cellsite_voice_gprs_sms</w:delText>
                </w:r>
              </w:del>
            </w:ins>
            <w:ins w:id="2536" w:author="Gifil George" w:date="2020-08-22T18:18:00Z">
              <w:r w:rsidR="00E7348D">
                <w:rPr>
                  <w:rFonts w:ascii="Calibri" w:hAnsi="Calibri" w:cs="Calibri"/>
                  <w:color w:val="000000"/>
                  <w:sz w:val="20"/>
                  <w:szCs w:val="20"/>
                </w:rPr>
                <w:t>dl_msisdn_cellsite_voice_gprs_sms</w:t>
              </w:r>
            </w:ins>
            <w:ins w:id="2537" w:author="Gifil George" w:date="2020-08-22T18:13:00Z">
              <w:r w:rsidR="00E7348D">
                <w:rPr>
                  <w:rFonts w:ascii="Calibri" w:hAnsi="Calibri" w:cs="Calibri"/>
                  <w:color w:val="000000"/>
                  <w:sz w:val="20"/>
                  <w:szCs w:val="20"/>
                </w:rPr>
                <w:t xml:space="preserve"> </w:t>
              </w:r>
            </w:ins>
          </w:p>
        </w:tc>
        <w:tc>
          <w:tcPr>
            <w:tcW w:w="1418" w:type="dxa"/>
            <w:vAlign w:val="center"/>
          </w:tcPr>
          <w:p w14:paraId="5CF3C858" w14:textId="77777777" w:rsidR="007B7E1F" w:rsidRPr="00861DD3" w:rsidRDefault="007B7E1F" w:rsidP="00280212">
            <w:pPr>
              <w:tabs>
                <w:tab w:val="left" w:pos="1395"/>
              </w:tabs>
              <w:rPr>
                <w:ins w:id="2538" w:author="P.Mahmoudi" w:date="2020-08-22T15:31:00Z"/>
                <w:sz w:val="20"/>
                <w:szCs w:val="20"/>
              </w:rPr>
            </w:pPr>
            <w:ins w:id="2539" w:author="P.Mahmoudi" w:date="2020-08-22T15:31:00Z">
              <w:r w:rsidRPr="00861DD3">
                <w:rPr>
                  <w:sz w:val="20"/>
                  <w:szCs w:val="20"/>
                </w:rPr>
                <w:t>Derived</w:t>
              </w:r>
            </w:ins>
          </w:p>
        </w:tc>
        <w:tc>
          <w:tcPr>
            <w:tcW w:w="1842" w:type="dxa"/>
            <w:vAlign w:val="center"/>
          </w:tcPr>
          <w:p w14:paraId="0F59D088" w14:textId="77777777" w:rsidR="007B7E1F" w:rsidRPr="00861DD3" w:rsidRDefault="007B7E1F" w:rsidP="00280212">
            <w:pPr>
              <w:tabs>
                <w:tab w:val="left" w:pos="1395"/>
              </w:tabs>
              <w:rPr>
                <w:ins w:id="2540" w:author="P.Mahmoudi" w:date="2020-08-22T15:31:00Z"/>
                <w:sz w:val="20"/>
                <w:szCs w:val="20"/>
              </w:rPr>
            </w:pPr>
            <w:ins w:id="2541" w:author="P.Mahmoudi" w:date="2020-08-22T15:31:00Z">
              <w:r w:rsidRPr="00861DD3">
                <w:rPr>
                  <w:sz w:val="20"/>
                  <w:szCs w:val="20"/>
                </w:rPr>
                <w:t>(data_usage_mb*1024)*ERM</w:t>
              </w:r>
            </w:ins>
          </w:p>
        </w:tc>
        <w:tc>
          <w:tcPr>
            <w:tcW w:w="2496" w:type="dxa"/>
            <w:vAlign w:val="center"/>
          </w:tcPr>
          <w:p w14:paraId="03A1AEDA" w14:textId="77777777" w:rsidR="007B7E1F" w:rsidRPr="00861DD3" w:rsidRDefault="007B7E1F" w:rsidP="00280212">
            <w:pPr>
              <w:tabs>
                <w:tab w:val="left" w:pos="1395"/>
              </w:tabs>
              <w:rPr>
                <w:ins w:id="2542" w:author="P.Mahmoudi" w:date="2020-08-22T15:31:00Z"/>
                <w:sz w:val="20"/>
                <w:szCs w:val="20"/>
              </w:rPr>
            </w:pPr>
            <w:ins w:id="2543" w:author="P.Mahmoudi" w:date="2020-08-22T15:31:00Z">
              <w:r w:rsidRPr="00861DD3">
                <w:rPr>
                  <w:sz w:val="20"/>
                  <w:szCs w:val="20"/>
                </w:rPr>
                <w:t>Data Revenue ( For data ERM=578 per KB</w:t>
              </w:r>
              <w:r>
                <w:rPr>
                  <w:sz w:val="20"/>
                  <w:szCs w:val="20"/>
                </w:rPr>
                <w:t xml:space="preserve"> and can be different in different months</w:t>
              </w:r>
              <w:r w:rsidRPr="00861DD3">
                <w:rPr>
                  <w:sz w:val="20"/>
                  <w:szCs w:val="20"/>
                </w:rPr>
                <w:t>)</w:t>
              </w:r>
            </w:ins>
          </w:p>
        </w:tc>
      </w:tr>
      <w:tr w:rsidR="007B7E1F" w:rsidRPr="00861DD3" w14:paraId="377AF775" w14:textId="77777777" w:rsidTr="00280212">
        <w:trPr>
          <w:jc w:val="center"/>
          <w:ins w:id="2544" w:author="P.Mahmoudi" w:date="2020-08-22T15:31:00Z"/>
        </w:trPr>
        <w:tc>
          <w:tcPr>
            <w:tcW w:w="1755" w:type="dxa"/>
            <w:vAlign w:val="center"/>
          </w:tcPr>
          <w:p w14:paraId="3FACDFC7" w14:textId="77777777" w:rsidR="007B7E1F" w:rsidRPr="00861DD3" w:rsidRDefault="007B7E1F" w:rsidP="00280212">
            <w:pPr>
              <w:tabs>
                <w:tab w:val="left" w:pos="1395"/>
              </w:tabs>
              <w:rPr>
                <w:ins w:id="2545" w:author="P.Mahmoudi" w:date="2020-08-22T15:31:00Z"/>
                <w:sz w:val="20"/>
                <w:szCs w:val="20"/>
              </w:rPr>
            </w:pPr>
            <w:ins w:id="2546" w:author="P.Mahmoudi" w:date="2020-08-22T15:31:00Z">
              <w:r w:rsidRPr="00861DD3">
                <w:rPr>
                  <w:sz w:val="20"/>
                  <w:szCs w:val="20"/>
                </w:rPr>
                <w:t>sms_rev</w:t>
              </w:r>
            </w:ins>
          </w:p>
        </w:tc>
        <w:tc>
          <w:tcPr>
            <w:tcW w:w="1984" w:type="dxa"/>
            <w:vAlign w:val="center"/>
          </w:tcPr>
          <w:p w14:paraId="6611AF21" w14:textId="6979842B" w:rsidR="007B7E1F" w:rsidRPr="00861DD3" w:rsidRDefault="007B7E1F" w:rsidP="00280212">
            <w:pPr>
              <w:tabs>
                <w:tab w:val="left" w:pos="1395"/>
              </w:tabs>
              <w:rPr>
                <w:ins w:id="2547" w:author="P.Mahmoudi" w:date="2020-08-22T15:31:00Z"/>
                <w:sz w:val="20"/>
                <w:szCs w:val="20"/>
              </w:rPr>
            </w:pPr>
            <w:ins w:id="2548" w:author="P.Mahmoudi" w:date="2020-08-22T15:31:00Z">
              <w:del w:id="2549" w:author="Gifil George" w:date="2020-08-22T18:13:00Z">
                <w:r w:rsidRPr="00EE54EA" w:rsidDel="00E7348D">
                  <w:rPr>
                    <w:rFonts w:ascii="Calibri" w:hAnsi="Calibri" w:cs="Calibri"/>
                    <w:color w:val="000000"/>
                    <w:sz w:val="20"/>
                    <w:szCs w:val="20"/>
                  </w:rPr>
                  <w:delText>dl_msisdn_cellsite_voice_gprs_sms</w:delText>
                </w:r>
              </w:del>
            </w:ins>
            <w:ins w:id="2550" w:author="Gifil George" w:date="2020-08-22T18:18:00Z">
              <w:r w:rsidR="00E7348D">
                <w:rPr>
                  <w:rFonts w:ascii="Calibri" w:hAnsi="Calibri" w:cs="Calibri"/>
                  <w:color w:val="000000"/>
                  <w:sz w:val="20"/>
                  <w:szCs w:val="20"/>
                </w:rPr>
                <w:t>dl_msisdn_cellsite_voice_gprs_sms</w:t>
              </w:r>
            </w:ins>
            <w:ins w:id="2551" w:author="Gifil George" w:date="2020-08-22T18:13:00Z">
              <w:r w:rsidR="00E7348D">
                <w:rPr>
                  <w:rFonts w:ascii="Calibri" w:hAnsi="Calibri" w:cs="Calibri"/>
                  <w:color w:val="000000"/>
                  <w:sz w:val="20"/>
                  <w:szCs w:val="20"/>
                </w:rPr>
                <w:t xml:space="preserve"> </w:t>
              </w:r>
            </w:ins>
          </w:p>
        </w:tc>
        <w:tc>
          <w:tcPr>
            <w:tcW w:w="1418" w:type="dxa"/>
            <w:vAlign w:val="center"/>
          </w:tcPr>
          <w:p w14:paraId="4F787D06" w14:textId="77777777" w:rsidR="007B7E1F" w:rsidRPr="00861DD3" w:rsidRDefault="007B7E1F" w:rsidP="00280212">
            <w:pPr>
              <w:tabs>
                <w:tab w:val="left" w:pos="1395"/>
              </w:tabs>
              <w:rPr>
                <w:ins w:id="2552" w:author="P.Mahmoudi" w:date="2020-08-22T15:31:00Z"/>
                <w:sz w:val="20"/>
                <w:szCs w:val="20"/>
              </w:rPr>
            </w:pPr>
            <w:ins w:id="2553" w:author="P.Mahmoudi" w:date="2020-08-22T15:31:00Z">
              <w:r w:rsidRPr="00861DD3">
                <w:rPr>
                  <w:sz w:val="20"/>
                  <w:szCs w:val="20"/>
                </w:rPr>
                <w:t>Derived</w:t>
              </w:r>
            </w:ins>
          </w:p>
        </w:tc>
        <w:tc>
          <w:tcPr>
            <w:tcW w:w="1842" w:type="dxa"/>
            <w:vAlign w:val="center"/>
          </w:tcPr>
          <w:p w14:paraId="5C612891" w14:textId="77777777" w:rsidR="007B7E1F" w:rsidRPr="00861DD3" w:rsidRDefault="007B7E1F" w:rsidP="00280212">
            <w:pPr>
              <w:tabs>
                <w:tab w:val="left" w:pos="1395"/>
              </w:tabs>
              <w:rPr>
                <w:ins w:id="2554" w:author="P.Mahmoudi" w:date="2020-08-22T15:31:00Z"/>
                <w:sz w:val="20"/>
                <w:szCs w:val="20"/>
              </w:rPr>
            </w:pPr>
            <w:ins w:id="2555" w:author="P.Mahmoudi" w:date="2020-08-22T15:31:00Z">
              <w:r w:rsidRPr="00861DD3">
                <w:rPr>
                  <w:sz w:val="20"/>
                  <w:szCs w:val="20"/>
                </w:rPr>
                <w:t>sms_cnt*ERM</w:t>
              </w:r>
            </w:ins>
          </w:p>
        </w:tc>
        <w:tc>
          <w:tcPr>
            <w:tcW w:w="2496" w:type="dxa"/>
            <w:vAlign w:val="center"/>
          </w:tcPr>
          <w:p w14:paraId="165E3744" w14:textId="77777777" w:rsidR="007B7E1F" w:rsidRPr="00861DD3" w:rsidRDefault="007B7E1F" w:rsidP="00280212">
            <w:pPr>
              <w:tabs>
                <w:tab w:val="left" w:pos="1395"/>
              </w:tabs>
              <w:rPr>
                <w:ins w:id="2556" w:author="P.Mahmoudi" w:date="2020-08-22T15:31:00Z"/>
                <w:sz w:val="20"/>
                <w:szCs w:val="20"/>
              </w:rPr>
            </w:pPr>
            <w:ins w:id="2557" w:author="P.Mahmoudi" w:date="2020-08-22T15:31:00Z">
              <w:r w:rsidRPr="00861DD3">
                <w:rPr>
                  <w:sz w:val="20"/>
                  <w:szCs w:val="20"/>
                </w:rPr>
                <w:t>SMS Revenue (For SMS ERM=129</w:t>
              </w:r>
              <w:r>
                <w:rPr>
                  <w:sz w:val="20"/>
                  <w:szCs w:val="20"/>
                </w:rPr>
                <w:t xml:space="preserve"> and can be different in different months</w:t>
              </w:r>
              <w:r w:rsidRPr="00861DD3">
                <w:rPr>
                  <w:sz w:val="20"/>
                  <w:szCs w:val="20"/>
                </w:rPr>
                <w:t>)</w:t>
              </w:r>
            </w:ins>
          </w:p>
        </w:tc>
      </w:tr>
      <w:tr w:rsidR="007B7E1F" w:rsidRPr="00861DD3" w14:paraId="4D5165C8" w14:textId="77777777" w:rsidTr="00280212">
        <w:trPr>
          <w:jc w:val="center"/>
          <w:ins w:id="2558" w:author="P.Mahmoudi" w:date="2020-08-22T15:31:00Z"/>
        </w:trPr>
        <w:tc>
          <w:tcPr>
            <w:tcW w:w="1755" w:type="dxa"/>
            <w:vAlign w:val="center"/>
          </w:tcPr>
          <w:p w14:paraId="03740F7C" w14:textId="77777777" w:rsidR="007B7E1F" w:rsidRPr="00861DD3" w:rsidRDefault="007B7E1F" w:rsidP="00280212">
            <w:pPr>
              <w:tabs>
                <w:tab w:val="left" w:pos="1395"/>
              </w:tabs>
              <w:rPr>
                <w:ins w:id="2559" w:author="P.Mahmoudi" w:date="2020-08-22T15:31:00Z"/>
                <w:sz w:val="20"/>
                <w:szCs w:val="20"/>
              </w:rPr>
            </w:pPr>
            <w:ins w:id="2560" w:author="P.Mahmoudi" w:date="2020-08-22T15:31:00Z">
              <w:r w:rsidRPr="00861DD3">
                <w:rPr>
                  <w:sz w:val="20"/>
                  <w:szCs w:val="20"/>
                </w:rPr>
                <w:t>tot_revenue</w:t>
              </w:r>
            </w:ins>
          </w:p>
        </w:tc>
        <w:tc>
          <w:tcPr>
            <w:tcW w:w="1984" w:type="dxa"/>
            <w:vAlign w:val="center"/>
          </w:tcPr>
          <w:p w14:paraId="1682C292" w14:textId="51F9D9B6" w:rsidR="007B7E1F" w:rsidRPr="00861DD3" w:rsidRDefault="007B7E1F" w:rsidP="00280212">
            <w:pPr>
              <w:tabs>
                <w:tab w:val="left" w:pos="1395"/>
              </w:tabs>
              <w:rPr>
                <w:ins w:id="2561" w:author="P.Mahmoudi" w:date="2020-08-22T15:31:00Z"/>
                <w:sz w:val="20"/>
                <w:szCs w:val="20"/>
              </w:rPr>
            </w:pPr>
            <w:ins w:id="2562" w:author="P.Mahmoudi" w:date="2020-08-22T15:31:00Z">
              <w:del w:id="2563" w:author="Gifil George" w:date="2020-08-22T18:13:00Z">
                <w:r w:rsidRPr="00EE54EA" w:rsidDel="00E7348D">
                  <w:rPr>
                    <w:rFonts w:ascii="Calibri" w:hAnsi="Calibri" w:cs="Calibri"/>
                    <w:color w:val="000000"/>
                    <w:sz w:val="20"/>
                    <w:szCs w:val="20"/>
                  </w:rPr>
                  <w:delText>dl_msisdn_cellsite_voice_gprs_sms</w:delText>
                </w:r>
              </w:del>
            </w:ins>
            <w:ins w:id="2564" w:author="Gifil George" w:date="2020-08-22T18:18:00Z">
              <w:r w:rsidR="00E7348D">
                <w:rPr>
                  <w:rFonts w:ascii="Calibri" w:hAnsi="Calibri" w:cs="Calibri"/>
                  <w:color w:val="000000"/>
                  <w:sz w:val="20"/>
                  <w:szCs w:val="20"/>
                </w:rPr>
                <w:t>dl_msisdn_cellsite_voice_gprs_sms</w:t>
              </w:r>
            </w:ins>
            <w:ins w:id="2565" w:author="Gifil George" w:date="2020-08-22T18:13:00Z">
              <w:r w:rsidR="00E7348D">
                <w:rPr>
                  <w:rFonts w:ascii="Calibri" w:hAnsi="Calibri" w:cs="Calibri"/>
                  <w:color w:val="000000"/>
                  <w:sz w:val="20"/>
                  <w:szCs w:val="20"/>
                </w:rPr>
                <w:t xml:space="preserve"> </w:t>
              </w:r>
            </w:ins>
          </w:p>
        </w:tc>
        <w:tc>
          <w:tcPr>
            <w:tcW w:w="1418" w:type="dxa"/>
            <w:vAlign w:val="center"/>
          </w:tcPr>
          <w:p w14:paraId="316F0932" w14:textId="77777777" w:rsidR="007B7E1F" w:rsidRPr="00861DD3" w:rsidRDefault="007B7E1F" w:rsidP="00280212">
            <w:pPr>
              <w:tabs>
                <w:tab w:val="left" w:pos="1395"/>
              </w:tabs>
              <w:rPr>
                <w:ins w:id="2566" w:author="P.Mahmoudi" w:date="2020-08-22T15:31:00Z"/>
                <w:sz w:val="20"/>
                <w:szCs w:val="20"/>
              </w:rPr>
            </w:pPr>
            <w:ins w:id="2567" w:author="P.Mahmoudi" w:date="2020-08-22T15:31:00Z">
              <w:r w:rsidRPr="00861DD3">
                <w:rPr>
                  <w:sz w:val="20"/>
                  <w:szCs w:val="20"/>
                </w:rPr>
                <w:t>Derived</w:t>
              </w:r>
            </w:ins>
          </w:p>
        </w:tc>
        <w:tc>
          <w:tcPr>
            <w:tcW w:w="1842" w:type="dxa"/>
            <w:vAlign w:val="center"/>
          </w:tcPr>
          <w:p w14:paraId="0BC098D0" w14:textId="77777777" w:rsidR="007B7E1F" w:rsidRPr="00861DD3" w:rsidRDefault="007B7E1F" w:rsidP="00280212">
            <w:pPr>
              <w:tabs>
                <w:tab w:val="left" w:pos="1395"/>
              </w:tabs>
              <w:rPr>
                <w:ins w:id="2568" w:author="P.Mahmoudi" w:date="2020-08-22T15:31:00Z"/>
                <w:sz w:val="20"/>
                <w:szCs w:val="20"/>
              </w:rPr>
            </w:pPr>
            <w:ins w:id="2569" w:author="P.Mahmoudi" w:date="2020-08-22T15:31:00Z">
              <w:r w:rsidRPr="00861DD3">
                <w:rPr>
                  <w:sz w:val="20"/>
                  <w:szCs w:val="20"/>
                </w:rPr>
                <w:t>voice_rev+ data_rev  + sms_rev</w:t>
              </w:r>
            </w:ins>
          </w:p>
        </w:tc>
        <w:tc>
          <w:tcPr>
            <w:tcW w:w="2496" w:type="dxa"/>
            <w:vAlign w:val="center"/>
          </w:tcPr>
          <w:p w14:paraId="76B30846" w14:textId="77777777" w:rsidR="007B7E1F" w:rsidRPr="00861DD3" w:rsidRDefault="007B7E1F" w:rsidP="00280212">
            <w:pPr>
              <w:tabs>
                <w:tab w:val="left" w:pos="1395"/>
              </w:tabs>
              <w:rPr>
                <w:ins w:id="2570" w:author="P.Mahmoudi" w:date="2020-08-22T15:31:00Z"/>
                <w:sz w:val="20"/>
                <w:szCs w:val="20"/>
              </w:rPr>
            </w:pPr>
            <w:ins w:id="2571" w:author="P.Mahmoudi" w:date="2020-08-22T15:31:00Z">
              <w:r w:rsidRPr="00861DD3">
                <w:rPr>
                  <w:sz w:val="20"/>
                  <w:szCs w:val="20"/>
                </w:rPr>
                <w:t>Total revenue for usage.</w:t>
              </w:r>
            </w:ins>
          </w:p>
        </w:tc>
      </w:tr>
      <w:tr w:rsidR="007B7E1F" w:rsidRPr="00861DD3" w14:paraId="6D59C22B" w14:textId="77777777" w:rsidTr="00280212">
        <w:trPr>
          <w:jc w:val="center"/>
          <w:ins w:id="2572" w:author="P.Mahmoudi" w:date="2020-08-22T15:31:00Z"/>
        </w:trPr>
        <w:tc>
          <w:tcPr>
            <w:tcW w:w="1755" w:type="dxa"/>
            <w:vAlign w:val="center"/>
          </w:tcPr>
          <w:p w14:paraId="46BA8957" w14:textId="77777777" w:rsidR="007B7E1F" w:rsidRPr="00861DD3" w:rsidRDefault="007B7E1F" w:rsidP="00280212">
            <w:pPr>
              <w:tabs>
                <w:tab w:val="left" w:pos="1395"/>
              </w:tabs>
              <w:rPr>
                <w:ins w:id="2573" w:author="P.Mahmoudi" w:date="2020-08-22T15:31:00Z"/>
                <w:sz w:val="20"/>
                <w:szCs w:val="20"/>
              </w:rPr>
            </w:pPr>
            <w:ins w:id="2574" w:author="P.Mahmoudi" w:date="2020-08-22T15:31:00Z">
              <w:r w:rsidRPr="00861DD3">
                <w:rPr>
                  <w:sz w:val="20"/>
                  <w:szCs w:val="20"/>
                </w:rPr>
                <w:t>lease_cost</w:t>
              </w:r>
            </w:ins>
          </w:p>
        </w:tc>
        <w:tc>
          <w:tcPr>
            <w:tcW w:w="1984" w:type="dxa"/>
            <w:vAlign w:val="center"/>
          </w:tcPr>
          <w:p w14:paraId="7D33A6B8" w14:textId="77777777" w:rsidR="007B7E1F" w:rsidRPr="00861DD3" w:rsidRDefault="007B7E1F" w:rsidP="00280212">
            <w:pPr>
              <w:tabs>
                <w:tab w:val="left" w:pos="1395"/>
              </w:tabs>
              <w:rPr>
                <w:ins w:id="2575" w:author="P.Mahmoudi" w:date="2020-08-22T15:31:00Z"/>
                <w:sz w:val="20"/>
                <w:szCs w:val="20"/>
              </w:rPr>
            </w:pPr>
            <w:ins w:id="2576" w:author="P.Mahmoudi" w:date="2020-08-22T15:31:00Z">
              <w:r w:rsidRPr="00861DD3">
                <w:rPr>
                  <w:sz w:val="20"/>
                  <w:szCs w:val="20"/>
                </w:rPr>
                <w:t>mt_site_cost_finance</w:t>
              </w:r>
            </w:ins>
          </w:p>
        </w:tc>
        <w:tc>
          <w:tcPr>
            <w:tcW w:w="1418" w:type="dxa"/>
            <w:vAlign w:val="center"/>
          </w:tcPr>
          <w:p w14:paraId="418FD210" w14:textId="77777777" w:rsidR="007B7E1F" w:rsidRPr="00861DD3" w:rsidRDefault="007B7E1F" w:rsidP="00280212">
            <w:pPr>
              <w:tabs>
                <w:tab w:val="left" w:pos="1395"/>
              </w:tabs>
              <w:rPr>
                <w:ins w:id="2577" w:author="P.Mahmoudi" w:date="2020-08-22T15:31:00Z"/>
                <w:sz w:val="20"/>
                <w:szCs w:val="20"/>
              </w:rPr>
            </w:pPr>
            <w:ins w:id="2578" w:author="P.Mahmoudi" w:date="2020-08-22T15:31:00Z">
              <w:r w:rsidRPr="00861DD3">
                <w:rPr>
                  <w:sz w:val="20"/>
                  <w:szCs w:val="20"/>
                </w:rPr>
                <w:t>Basic</w:t>
              </w:r>
            </w:ins>
          </w:p>
        </w:tc>
        <w:tc>
          <w:tcPr>
            <w:tcW w:w="1842" w:type="dxa"/>
            <w:vAlign w:val="center"/>
          </w:tcPr>
          <w:p w14:paraId="457A74F9" w14:textId="77777777" w:rsidR="007B7E1F" w:rsidRPr="00861DD3" w:rsidRDefault="007B7E1F" w:rsidP="00280212">
            <w:pPr>
              <w:tabs>
                <w:tab w:val="left" w:pos="1395"/>
              </w:tabs>
              <w:rPr>
                <w:ins w:id="2579" w:author="P.Mahmoudi" w:date="2020-08-22T15:31:00Z"/>
                <w:sz w:val="20"/>
                <w:szCs w:val="20"/>
              </w:rPr>
            </w:pPr>
            <w:ins w:id="2580" w:author="P.Mahmoudi" w:date="2020-08-22T15:31:00Z">
              <w:r>
                <w:rPr>
                  <w:sz w:val="20"/>
                  <w:szCs w:val="20"/>
                </w:rPr>
                <w:t>-</w:t>
              </w:r>
            </w:ins>
          </w:p>
        </w:tc>
        <w:tc>
          <w:tcPr>
            <w:tcW w:w="2496" w:type="dxa"/>
            <w:vAlign w:val="center"/>
          </w:tcPr>
          <w:p w14:paraId="05E6410A" w14:textId="77777777" w:rsidR="007B7E1F" w:rsidRPr="00861DD3" w:rsidRDefault="007B7E1F" w:rsidP="00280212">
            <w:pPr>
              <w:tabs>
                <w:tab w:val="left" w:pos="1395"/>
              </w:tabs>
              <w:rPr>
                <w:ins w:id="2581" w:author="P.Mahmoudi" w:date="2020-08-22T15:31:00Z"/>
                <w:sz w:val="20"/>
                <w:szCs w:val="20"/>
              </w:rPr>
            </w:pPr>
            <w:ins w:id="2582" w:author="P.Mahmoudi" w:date="2020-08-22T15:31:00Z">
              <w:r w:rsidRPr="00861DD3">
                <w:rPr>
                  <w:sz w:val="20"/>
                  <w:szCs w:val="20"/>
                </w:rPr>
                <w:t>Lease cost</w:t>
              </w:r>
            </w:ins>
          </w:p>
        </w:tc>
      </w:tr>
      <w:tr w:rsidR="007B7E1F" w:rsidRPr="00861DD3" w14:paraId="54277E40" w14:textId="77777777" w:rsidTr="00280212">
        <w:trPr>
          <w:jc w:val="center"/>
          <w:ins w:id="2583" w:author="P.Mahmoudi" w:date="2020-08-22T15:31:00Z"/>
        </w:trPr>
        <w:tc>
          <w:tcPr>
            <w:tcW w:w="1755" w:type="dxa"/>
            <w:vAlign w:val="center"/>
          </w:tcPr>
          <w:p w14:paraId="277AEBE6" w14:textId="77777777" w:rsidR="007B7E1F" w:rsidRPr="00861DD3" w:rsidRDefault="007B7E1F" w:rsidP="00280212">
            <w:pPr>
              <w:tabs>
                <w:tab w:val="left" w:pos="1395"/>
              </w:tabs>
              <w:rPr>
                <w:ins w:id="2584" w:author="P.Mahmoudi" w:date="2020-08-22T15:31:00Z"/>
                <w:sz w:val="20"/>
                <w:szCs w:val="20"/>
              </w:rPr>
            </w:pPr>
            <w:ins w:id="2585" w:author="P.Mahmoudi" w:date="2020-08-22T15:31:00Z">
              <w:r w:rsidRPr="00861DD3">
                <w:rPr>
                  <w:sz w:val="20"/>
                  <w:szCs w:val="20"/>
                </w:rPr>
                <w:t>fuel</w:t>
              </w:r>
            </w:ins>
          </w:p>
        </w:tc>
        <w:tc>
          <w:tcPr>
            <w:tcW w:w="1984" w:type="dxa"/>
            <w:vAlign w:val="center"/>
          </w:tcPr>
          <w:p w14:paraId="31B8AF32" w14:textId="77777777" w:rsidR="007B7E1F" w:rsidRPr="00861DD3" w:rsidRDefault="007B7E1F" w:rsidP="00280212">
            <w:pPr>
              <w:tabs>
                <w:tab w:val="left" w:pos="1395"/>
              </w:tabs>
              <w:rPr>
                <w:ins w:id="2586" w:author="P.Mahmoudi" w:date="2020-08-22T15:31:00Z"/>
                <w:sz w:val="20"/>
                <w:szCs w:val="20"/>
              </w:rPr>
            </w:pPr>
            <w:ins w:id="2587" w:author="P.Mahmoudi" w:date="2020-08-22T15:31:00Z">
              <w:r w:rsidRPr="00861DD3">
                <w:rPr>
                  <w:sz w:val="20"/>
                  <w:szCs w:val="20"/>
                </w:rPr>
                <w:t>mt_site_cost_finance</w:t>
              </w:r>
            </w:ins>
          </w:p>
        </w:tc>
        <w:tc>
          <w:tcPr>
            <w:tcW w:w="1418" w:type="dxa"/>
            <w:vAlign w:val="center"/>
          </w:tcPr>
          <w:p w14:paraId="1525E66F" w14:textId="77777777" w:rsidR="007B7E1F" w:rsidRPr="00861DD3" w:rsidRDefault="007B7E1F" w:rsidP="00280212">
            <w:pPr>
              <w:tabs>
                <w:tab w:val="left" w:pos="1395"/>
              </w:tabs>
              <w:rPr>
                <w:ins w:id="2588" w:author="P.Mahmoudi" w:date="2020-08-22T15:31:00Z"/>
                <w:sz w:val="20"/>
                <w:szCs w:val="20"/>
              </w:rPr>
            </w:pPr>
            <w:ins w:id="2589" w:author="P.Mahmoudi" w:date="2020-08-22T15:31:00Z">
              <w:r w:rsidRPr="00861DD3">
                <w:rPr>
                  <w:sz w:val="20"/>
                  <w:szCs w:val="20"/>
                </w:rPr>
                <w:t>Basic</w:t>
              </w:r>
            </w:ins>
          </w:p>
        </w:tc>
        <w:tc>
          <w:tcPr>
            <w:tcW w:w="1842" w:type="dxa"/>
            <w:vAlign w:val="center"/>
          </w:tcPr>
          <w:p w14:paraId="6A05FEEC" w14:textId="77777777" w:rsidR="007B7E1F" w:rsidRPr="00861DD3" w:rsidRDefault="007B7E1F" w:rsidP="00280212">
            <w:pPr>
              <w:tabs>
                <w:tab w:val="left" w:pos="1395"/>
              </w:tabs>
              <w:rPr>
                <w:ins w:id="2590" w:author="P.Mahmoudi" w:date="2020-08-22T15:31:00Z"/>
                <w:sz w:val="20"/>
                <w:szCs w:val="20"/>
              </w:rPr>
            </w:pPr>
            <w:ins w:id="2591" w:author="P.Mahmoudi" w:date="2020-08-22T15:31:00Z">
              <w:r>
                <w:rPr>
                  <w:sz w:val="20"/>
                  <w:szCs w:val="20"/>
                </w:rPr>
                <w:t>-</w:t>
              </w:r>
            </w:ins>
          </w:p>
        </w:tc>
        <w:tc>
          <w:tcPr>
            <w:tcW w:w="2496" w:type="dxa"/>
            <w:vAlign w:val="center"/>
          </w:tcPr>
          <w:p w14:paraId="03119255" w14:textId="77777777" w:rsidR="007B7E1F" w:rsidRPr="00861DD3" w:rsidRDefault="007B7E1F" w:rsidP="00280212">
            <w:pPr>
              <w:tabs>
                <w:tab w:val="left" w:pos="1395"/>
              </w:tabs>
              <w:rPr>
                <w:ins w:id="2592" w:author="P.Mahmoudi" w:date="2020-08-22T15:31:00Z"/>
                <w:sz w:val="20"/>
                <w:szCs w:val="20"/>
              </w:rPr>
            </w:pPr>
            <w:ins w:id="2593" w:author="P.Mahmoudi" w:date="2020-08-22T15:31:00Z">
              <w:r w:rsidRPr="00861DD3">
                <w:rPr>
                  <w:sz w:val="20"/>
                  <w:szCs w:val="20"/>
                </w:rPr>
                <w:t>Fuel cost</w:t>
              </w:r>
            </w:ins>
          </w:p>
        </w:tc>
      </w:tr>
      <w:tr w:rsidR="007B7E1F" w:rsidRPr="00861DD3" w14:paraId="7F783971" w14:textId="77777777" w:rsidTr="00280212">
        <w:trPr>
          <w:jc w:val="center"/>
          <w:ins w:id="2594" w:author="P.Mahmoudi" w:date="2020-08-22T15:31:00Z"/>
        </w:trPr>
        <w:tc>
          <w:tcPr>
            <w:tcW w:w="1755" w:type="dxa"/>
            <w:vAlign w:val="center"/>
          </w:tcPr>
          <w:p w14:paraId="0A234003" w14:textId="77777777" w:rsidR="007B7E1F" w:rsidRPr="00861DD3" w:rsidRDefault="007B7E1F" w:rsidP="00280212">
            <w:pPr>
              <w:tabs>
                <w:tab w:val="left" w:pos="1395"/>
              </w:tabs>
              <w:rPr>
                <w:ins w:id="2595" w:author="P.Mahmoudi" w:date="2020-08-22T15:31:00Z"/>
                <w:sz w:val="20"/>
                <w:szCs w:val="20"/>
              </w:rPr>
            </w:pPr>
            <w:ins w:id="2596" w:author="P.Mahmoudi" w:date="2020-08-22T15:31:00Z">
              <w:r w:rsidRPr="00861DD3">
                <w:rPr>
                  <w:sz w:val="20"/>
                  <w:szCs w:val="20"/>
                </w:rPr>
                <w:lastRenderedPageBreak/>
                <w:t>guards</w:t>
              </w:r>
            </w:ins>
          </w:p>
        </w:tc>
        <w:tc>
          <w:tcPr>
            <w:tcW w:w="1984" w:type="dxa"/>
            <w:vAlign w:val="center"/>
          </w:tcPr>
          <w:p w14:paraId="055B66A5" w14:textId="77777777" w:rsidR="007B7E1F" w:rsidRPr="00861DD3" w:rsidRDefault="007B7E1F" w:rsidP="00280212">
            <w:pPr>
              <w:tabs>
                <w:tab w:val="left" w:pos="1395"/>
              </w:tabs>
              <w:rPr>
                <w:ins w:id="2597" w:author="P.Mahmoudi" w:date="2020-08-22T15:31:00Z"/>
                <w:sz w:val="20"/>
                <w:szCs w:val="20"/>
              </w:rPr>
            </w:pPr>
            <w:ins w:id="2598" w:author="P.Mahmoudi" w:date="2020-08-22T15:31:00Z">
              <w:r w:rsidRPr="00861DD3">
                <w:rPr>
                  <w:sz w:val="20"/>
                  <w:szCs w:val="20"/>
                </w:rPr>
                <w:t>mt_site_cost_finance</w:t>
              </w:r>
            </w:ins>
          </w:p>
        </w:tc>
        <w:tc>
          <w:tcPr>
            <w:tcW w:w="1418" w:type="dxa"/>
            <w:vAlign w:val="center"/>
          </w:tcPr>
          <w:p w14:paraId="1E7D7A38" w14:textId="77777777" w:rsidR="007B7E1F" w:rsidRPr="00861DD3" w:rsidRDefault="007B7E1F" w:rsidP="00280212">
            <w:pPr>
              <w:tabs>
                <w:tab w:val="left" w:pos="1395"/>
              </w:tabs>
              <w:rPr>
                <w:ins w:id="2599" w:author="P.Mahmoudi" w:date="2020-08-22T15:31:00Z"/>
                <w:sz w:val="20"/>
                <w:szCs w:val="20"/>
              </w:rPr>
            </w:pPr>
            <w:ins w:id="2600" w:author="P.Mahmoudi" w:date="2020-08-22T15:31:00Z">
              <w:r w:rsidRPr="00861DD3">
                <w:rPr>
                  <w:sz w:val="20"/>
                  <w:szCs w:val="20"/>
                </w:rPr>
                <w:t>Basic</w:t>
              </w:r>
            </w:ins>
          </w:p>
        </w:tc>
        <w:tc>
          <w:tcPr>
            <w:tcW w:w="1842" w:type="dxa"/>
            <w:vAlign w:val="center"/>
          </w:tcPr>
          <w:p w14:paraId="4EC68B9D" w14:textId="77777777" w:rsidR="007B7E1F" w:rsidRPr="00861DD3" w:rsidRDefault="007B7E1F" w:rsidP="00280212">
            <w:pPr>
              <w:tabs>
                <w:tab w:val="left" w:pos="1395"/>
              </w:tabs>
              <w:rPr>
                <w:ins w:id="2601" w:author="P.Mahmoudi" w:date="2020-08-22T15:31:00Z"/>
                <w:sz w:val="20"/>
                <w:szCs w:val="20"/>
              </w:rPr>
            </w:pPr>
            <w:ins w:id="2602" w:author="P.Mahmoudi" w:date="2020-08-22T15:31:00Z">
              <w:r>
                <w:rPr>
                  <w:sz w:val="20"/>
                  <w:szCs w:val="20"/>
                </w:rPr>
                <w:t>-</w:t>
              </w:r>
            </w:ins>
          </w:p>
        </w:tc>
        <w:tc>
          <w:tcPr>
            <w:tcW w:w="2496" w:type="dxa"/>
            <w:vAlign w:val="center"/>
          </w:tcPr>
          <w:p w14:paraId="31E6D4A3" w14:textId="77777777" w:rsidR="007B7E1F" w:rsidRPr="00861DD3" w:rsidRDefault="007B7E1F" w:rsidP="00280212">
            <w:pPr>
              <w:tabs>
                <w:tab w:val="left" w:pos="1395"/>
              </w:tabs>
              <w:rPr>
                <w:ins w:id="2603" w:author="P.Mahmoudi" w:date="2020-08-22T15:31:00Z"/>
                <w:sz w:val="20"/>
                <w:szCs w:val="20"/>
              </w:rPr>
            </w:pPr>
            <w:ins w:id="2604" w:author="P.Mahmoudi" w:date="2020-08-22T15:31:00Z">
              <w:r w:rsidRPr="00861DD3">
                <w:rPr>
                  <w:sz w:val="20"/>
                  <w:szCs w:val="20"/>
                </w:rPr>
                <w:t>Guards cost</w:t>
              </w:r>
            </w:ins>
          </w:p>
        </w:tc>
      </w:tr>
      <w:tr w:rsidR="007B7E1F" w:rsidRPr="00861DD3" w14:paraId="0C682FB0" w14:textId="77777777" w:rsidTr="00280212">
        <w:trPr>
          <w:jc w:val="center"/>
          <w:ins w:id="2605" w:author="P.Mahmoudi" w:date="2020-08-22T15:31:00Z"/>
        </w:trPr>
        <w:tc>
          <w:tcPr>
            <w:tcW w:w="1755" w:type="dxa"/>
            <w:vAlign w:val="center"/>
          </w:tcPr>
          <w:p w14:paraId="4240A826" w14:textId="77777777" w:rsidR="007B7E1F" w:rsidRPr="00861DD3" w:rsidRDefault="007B7E1F" w:rsidP="00280212">
            <w:pPr>
              <w:tabs>
                <w:tab w:val="left" w:pos="1395"/>
              </w:tabs>
              <w:rPr>
                <w:ins w:id="2606" w:author="P.Mahmoudi" w:date="2020-08-22T15:31:00Z"/>
                <w:sz w:val="20"/>
                <w:szCs w:val="20"/>
              </w:rPr>
            </w:pPr>
            <w:ins w:id="2607" w:author="P.Mahmoudi" w:date="2020-08-22T15:31:00Z">
              <w:r w:rsidRPr="00861DD3">
                <w:rPr>
                  <w:sz w:val="20"/>
                  <w:szCs w:val="20"/>
                </w:rPr>
                <w:t>ms_variable</w:t>
              </w:r>
            </w:ins>
          </w:p>
        </w:tc>
        <w:tc>
          <w:tcPr>
            <w:tcW w:w="1984" w:type="dxa"/>
            <w:vAlign w:val="center"/>
          </w:tcPr>
          <w:p w14:paraId="457F9CA3" w14:textId="77777777" w:rsidR="007B7E1F" w:rsidRPr="00861DD3" w:rsidRDefault="007B7E1F" w:rsidP="00280212">
            <w:pPr>
              <w:tabs>
                <w:tab w:val="left" w:pos="1395"/>
              </w:tabs>
              <w:rPr>
                <w:ins w:id="2608" w:author="P.Mahmoudi" w:date="2020-08-22T15:31:00Z"/>
                <w:sz w:val="20"/>
                <w:szCs w:val="20"/>
              </w:rPr>
            </w:pPr>
            <w:ins w:id="2609" w:author="P.Mahmoudi" w:date="2020-08-22T15:31:00Z">
              <w:r w:rsidRPr="00861DD3">
                <w:rPr>
                  <w:sz w:val="20"/>
                  <w:szCs w:val="20"/>
                </w:rPr>
                <w:t>mt_site_cost_finance</w:t>
              </w:r>
            </w:ins>
          </w:p>
        </w:tc>
        <w:tc>
          <w:tcPr>
            <w:tcW w:w="1418" w:type="dxa"/>
            <w:vAlign w:val="center"/>
          </w:tcPr>
          <w:p w14:paraId="4BA8E318" w14:textId="77777777" w:rsidR="007B7E1F" w:rsidRPr="00861DD3" w:rsidRDefault="007B7E1F" w:rsidP="00280212">
            <w:pPr>
              <w:tabs>
                <w:tab w:val="left" w:pos="1395"/>
              </w:tabs>
              <w:rPr>
                <w:ins w:id="2610" w:author="P.Mahmoudi" w:date="2020-08-22T15:31:00Z"/>
                <w:sz w:val="20"/>
                <w:szCs w:val="20"/>
              </w:rPr>
            </w:pPr>
            <w:ins w:id="2611" w:author="P.Mahmoudi" w:date="2020-08-22T15:31:00Z">
              <w:r w:rsidRPr="00861DD3">
                <w:rPr>
                  <w:sz w:val="20"/>
                  <w:szCs w:val="20"/>
                </w:rPr>
                <w:t>Basic</w:t>
              </w:r>
            </w:ins>
          </w:p>
        </w:tc>
        <w:tc>
          <w:tcPr>
            <w:tcW w:w="1842" w:type="dxa"/>
            <w:vAlign w:val="center"/>
          </w:tcPr>
          <w:p w14:paraId="291CED4E" w14:textId="77777777" w:rsidR="007B7E1F" w:rsidRPr="00861DD3" w:rsidRDefault="007B7E1F" w:rsidP="00280212">
            <w:pPr>
              <w:tabs>
                <w:tab w:val="left" w:pos="1395"/>
              </w:tabs>
              <w:rPr>
                <w:ins w:id="2612" w:author="P.Mahmoudi" w:date="2020-08-22T15:31:00Z"/>
                <w:sz w:val="20"/>
                <w:szCs w:val="20"/>
              </w:rPr>
            </w:pPr>
            <w:ins w:id="2613" w:author="P.Mahmoudi" w:date="2020-08-22T15:31:00Z">
              <w:r>
                <w:rPr>
                  <w:sz w:val="20"/>
                  <w:szCs w:val="20"/>
                </w:rPr>
                <w:t>-</w:t>
              </w:r>
            </w:ins>
          </w:p>
        </w:tc>
        <w:tc>
          <w:tcPr>
            <w:tcW w:w="2496" w:type="dxa"/>
            <w:vAlign w:val="center"/>
          </w:tcPr>
          <w:p w14:paraId="55C89E27" w14:textId="77777777" w:rsidR="007B7E1F" w:rsidRPr="00861DD3" w:rsidRDefault="007B7E1F" w:rsidP="00280212">
            <w:pPr>
              <w:tabs>
                <w:tab w:val="left" w:pos="1395"/>
              </w:tabs>
              <w:rPr>
                <w:ins w:id="2614" w:author="P.Mahmoudi" w:date="2020-08-22T15:31:00Z"/>
                <w:sz w:val="20"/>
                <w:szCs w:val="20"/>
              </w:rPr>
            </w:pPr>
          </w:p>
        </w:tc>
      </w:tr>
      <w:tr w:rsidR="007B7E1F" w:rsidRPr="00861DD3" w14:paraId="74263140" w14:textId="77777777" w:rsidTr="00280212">
        <w:trPr>
          <w:jc w:val="center"/>
          <w:ins w:id="2615" w:author="P.Mahmoudi" w:date="2020-08-22T15:31:00Z"/>
        </w:trPr>
        <w:tc>
          <w:tcPr>
            <w:tcW w:w="1755" w:type="dxa"/>
            <w:vAlign w:val="center"/>
          </w:tcPr>
          <w:p w14:paraId="13FA2D89" w14:textId="77777777" w:rsidR="007B7E1F" w:rsidRPr="00861DD3" w:rsidRDefault="007B7E1F" w:rsidP="00280212">
            <w:pPr>
              <w:tabs>
                <w:tab w:val="left" w:pos="1395"/>
              </w:tabs>
              <w:rPr>
                <w:ins w:id="2616" w:author="P.Mahmoudi" w:date="2020-08-22T15:31:00Z"/>
                <w:sz w:val="20"/>
                <w:szCs w:val="20"/>
              </w:rPr>
            </w:pPr>
            <w:ins w:id="2617" w:author="P.Mahmoudi" w:date="2020-08-22T15:31:00Z">
              <w:r w:rsidRPr="00861DD3">
                <w:rPr>
                  <w:sz w:val="20"/>
                  <w:szCs w:val="20"/>
                </w:rPr>
                <w:t>ms_fixed</w:t>
              </w:r>
            </w:ins>
          </w:p>
        </w:tc>
        <w:tc>
          <w:tcPr>
            <w:tcW w:w="1984" w:type="dxa"/>
            <w:vAlign w:val="center"/>
          </w:tcPr>
          <w:p w14:paraId="7FB195E4" w14:textId="77777777" w:rsidR="007B7E1F" w:rsidRPr="00861DD3" w:rsidRDefault="007B7E1F" w:rsidP="00280212">
            <w:pPr>
              <w:tabs>
                <w:tab w:val="left" w:pos="1395"/>
              </w:tabs>
              <w:rPr>
                <w:ins w:id="2618" w:author="P.Mahmoudi" w:date="2020-08-22T15:31:00Z"/>
                <w:sz w:val="20"/>
                <w:szCs w:val="20"/>
              </w:rPr>
            </w:pPr>
            <w:ins w:id="2619" w:author="P.Mahmoudi" w:date="2020-08-22T15:31:00Z">
              <w:r w:rsidRPr="00861DD3">
                <w:rPr>
                  <w:sz w:val="20"/>
                  <w:szCs w:val="20"/>
                </w:rPr>
                <w:t>mt_site_cost_finance</w:t>
              </w:r>
            </w:ins>
          </w:p>
        </w:tc>
        <w:tc>
          <w:tcPr>
            <w:tcW w:w="1418" w:type="dxa"/>
            <w:vAlign w:val="center"/>
          </w:tcPr>
          <w:p w14:paraId="5AD043B6" w14:textId="77777777" w:rsidR="007B7E1F" w:rsidRPr="00861DD3" w:rsidRDefault="007B7E1F" w:rsidP="00280212">
            <w:pPr>
              <w:tabs>
                <w:tab w:val="left" w:pos="1395"/>
              </w:tabs>
              <w:rPr>
                <w:ins w:id="2620" w:author="P.Mahmoudi" w:date="2020-08-22T15:31:00Z"/>
                <w:sz w:val="20"/>
                <w:szCs w:val="20"/>
              </w:rPr>
            </w:pPr>
            <w:ins w:id="2621" w:author="P.Mahmoudi" w:date="2020-08-22T15:31:00Z">
              <w:r w:rsidRPr="00861DD3">
                <w:rPr>
                  <w:sz w:val="20"/>
                  <w:szCs w:val="20"/>
                </w:rPr>
                <w:t>Basic</w:t>
              </w:r>
            </w:ins>
          </w:p>
        </w:tc>
        <w:tc>
          <w:tcPr>
            <w:tcW w:w="1842" w:type="dxa"/>
            <w:vAlign w:val="center"/>
          </w:tcPr>
          <w:p w14:paraId="02C28EF0" w14:textId="77777777" w:rsidR="007B7E1F" w:rsidRPr="00861DD3" w:rsidRDefault="007B7E1F" w:rsidP="00280212">
            <w:pPr>
              <w:tabs>
                <w:tab w:val="left" w:pos="1395"/>
              </w:tabs>
              <w:rPr>
                <w:ins w:id="2622" w:author="P.Mahmoudi" w:date="2020-08-22T15:31:00Z"/>
                <w:sz w:val="20"/>
                <w:szCs w:val="20"/>
              </w:rPr>
            </w:pPr>
            <w:ins w:id="2623" w:author="P.Mahmoudi" w:date="2020-08-22T15:31:00Z">
              <w:r>
                <w:rPr>
                  <w:sz w:val="20"/>
                  <w:szCs w:val="20"/>
                </w:rPr>
                <w:t>-</w:t>
              </w:r>
            </w:ins>
          </w:p>
        </w:tc>
        <w:tc>
          <w:tcPr>
            <w:tcW w:w="2496" w:type="dxa"/>
            <w:vAlign w:val="center"/>
          </w:tcPr>
          <w:p w14:paraId="7CF23D4A" w14:textId="77777777" w:rsidR="007B7E1F" w:rsidRPr="00861DD3" w:rsidRDefault="007B7E1F" w:rsidP="00280212">
            <w:pPr>
              <w:tabs>
                <w:tab w:val="left" w:pos="1395"/>
              </w:tabs>
              <w:rPr>
                <w:ins w:id="2624" w:author="P.Mahmoudi" w:date="2020-08-22T15:31:00Z"/>
                <w:sz w:val="20"/>
                <w:szCs w:val="20"/>
              </w:rPr>
            </w:pPr>
          </w:p>
        </w:tc>
      </w:tr>
      <w:tr w:rsidR="007B7E1F" w:rsidRPr="00861DD3" w14:paraId="1591EFAA" w14:textId="77777777" w:rsidTr="00280212">
        <w:trPr>
          <w:jc w:val="center"/>
          <w:ins w:id="2625" w:author="P.Mahmoudi" w:date="2020-08-22T15:31:00Z"/>
        </w:trPr>
        <w:tc>
          <w:tcPr>
            <w:tcW w:w="1755" w:type="dxa"/>
            <w:vAlign w:val="center"/>
          </w:tcPr>
          <w:p w14:paraId="783C4E45" w14:textId="77777777" w:rsidR="007B7E1F" w:rsidRPr="00861DD3" w:rsidRDefault="007B7E1F" w:rsidP="00280212">
            <w:pPr>
              <w:tabs>
                <w:tab w:val="left" w:pos="1395"/>
              </w:tabs>
              <w:rPr>
                <w:ins w:id="2626" w:author="P.Mahmoudi" w:date="2020-08-22T15:31:00Z"/>
                <w:sz w:val="20"/>
                <w:szCs w:val="20"/>
              </w:rPr>
            </w:pPr>
            <w:ins w:id="2627" w:author="P.Mahmoudi" w:date="2020-08-22T15:31:00Z">
              <w:r w:rsidRPr="00861DD3">
                <w:rPr>
                  <w:sz w:val="20"/>
                  <w:szCs w:val="20"/>
                </w:rPr>
                <w:t>electricity</w:t>
              </w:r>
            </w:ins>
          </w:p>
        </w:tc>
        <w:tc>
          <w:tcPr>
            <w:tcW w:w="1984" w:type="dxa"/>
            <w:vAlign w:val="center"/>
          </w:tcPr>
          <w:p w14:paraId="3C93AE2B" w14:textId="77777777" w:rsidR="007B7E1F" w:rsidRPr="00861DD3" w:rsidRDefault="007B7E1F" w:rsidP="00280212">
            <w:pPr>
              <w:tabs>
                <w:tab w:val="left" w:pos="1395"/>
              </w:tabs>
              <w:rPr>
                <w:ins w:id="2628" w:author="P.Mahmoudi" w:date="2020-08-22T15:31:00Z"/>
                <w:sz w:val="20"/>
                <w:szCs w:val="20"/>
              </w:rPr>
            </w:pPr>
            <w:ins w:id="2629" w:author="P.Mahmoudi" w:date="2020-08-22T15:31:00Z">
              <w:r w:rsidRPr="00861DD3">
                <w:rPr>
                  <w:sz w:val="20"/>
                  <w:szCs w:val="20"/>
                </w:rPr>
                <w:t>mt_site_cost_finance</w:t>
              </w:r>
            </w:ins>
          </w:p>
        </w:tc>
        <w:tc>
          <w:tcPr>
            <w:tcW w:w="1418" w:type="dxa"/>
            <w:vAlign w:val="center"/>
          </w:tcPr>
          <w:p w14:paraId="088D8044" w14:textId="77777777" w:rsidR="007B7E1F" w:rsidRPr="00861DD3" w:rsidRDefault="007B7E1F" w:rsidP="00280212">
            <w:pPr>
              <w:tabs>
                <w:tab w:val="left" w:pos="1395"/>
              </w:tabs>
              <w:rPr>
                <w:ins w:id="2630" w:author="P.Mahmoudi" w:date="2020-08-22T15:31:00Z"/>
                <w:sz w:val="20"/>
                <w:szCs w:val="20"/>
              </w:rPr>
            </w:pPr>
            <w:ins w:id="2631" w:author="P.Mahmoudi" w:date="2020-08-22T15:31:00Z">
              <w:r w:rsidRPr="00861DD3">
                <w:rPr>
                  <w:sz w:val="20"/>
                  <w:szCs w:val="20"/>
                </w:rPr>
                <w:t>Basic</w:t>
              </w:r>
            </w:ins>
          </w:p>
        </w:tc>
        <w:tc>
          <w:tcPr>
            <w:tcW w:w="1842" w:type="dxa"/>
            <w:vAlign w:val="center"/>
          </w:tcPr>
          <w:p w14:paraId="377E5F9C" w14:textId="77777777" w:rsidR="007B7E1F" w:rsidRPr="00861DD3" w:rsidRDefault="007B7E1F" w:rsidP="00280212">
            <w:pPr>
              <w:tabs>
                <w:tab w:val="left" w:pos="1395"/>
              </w:tabs>
              <w:rPr>
                <w:ins w:id="2632" w:author="P.Mahmoudi" w:date="2020-08-22T15:31:00Z"/>
                <w:sz w:val="20"/>
                <w:szCs w:val="20"/>
              </w:rPr>
            </w:pPr>
            <w:ins w:id="2633" w:author="P.Mahmoudi" w:date="2020-08-22T15:31:00Z">
              <w:r>
                <w:rPr>
                  <w:sz w:val="20"/>
                  <w:szCs w:val="20"/>
                </w:rPr>
                <w:t>-</w:t>
              </w:r>
            </w:ins>
          </w:p>
        </w:tc>
        <w:tc>
          <w:tcPr>
            <w:tcW w:w="2496" w:type="dxa"/>
            <w:vAlign w:val="center"/>
          </w:tcPr>
          <w:p w14:paraId="0626B247" w14:textId="77777777" w:rsidR="007B7E1F" w:rsidRPr="00861DD3" w:rsidRDefault="007B7E1F" w:rsidP="00280212">
            <w:pPr>
              <w:tabs>
                <w:tab w:val="left" w:pos="1395"/>
              </w:tabs>
              <w:rPr>
                <w:ins w:id="2634" w:author="P.Mahmoudi" w:date="2020-08-22T15:31:00Z"/>
                <w:sz w:val="20"/>
                <w:szCs w:val="20"/>
              </w:rPr>
            </w:pPr>
            <w:ins w:id="2635" w:author="P.Mahmoudi" w:date="2020-08-22T15:31:00Z">
              <w:r w:rsidRPr="00861DD3">
                <w:rPr>
                  <w:sz w:val="20"/>
                  <w:szCs w:val="20"/>
                </w:rPr>
                <w:t>Electricity cost</w:t>
              </w:r>
            </w:ins>
          </w:p>
        </w:tc>
      </w:tr>
      <w:tr w:rsidR="007B7E1F" w:rsidRPr="00861DD3" w14:paraId="10E9D3B1" w14:textId="77777777" w:rsidTr="00280212">
        <w:trPr>
          <w:jc w:val="center"/>
          <w:ins w:id="2636" w:author="P.Mahmoudi" w:date="2020-08-22T15:31:00Z"/>
        </w:trPr>
        <w:tc>
          <w:tcPr>
            <w:tcW w:w="1755" w:type="dxa"/>
            <w:vAlign w:val="center"/>
          </w:tcPr>
          <w:p w14:paraId="1AA40422" w14:textId="77777777" w:rsidR="007B7E1F" w:rsidRPr="00861DD3" w:rsidRDefault="007B7E1F" w:rsidP="00280212">
            <w:pPr>
              <w:tabs>
                <w:tab w:val="left" w:pos="1395"/>
              </w:tabs>
              <w:rPr>
                <w:ins w:id="2637" w:author="P.Mahmoudi" w:date="2020-08-22T15:31:00Z"/>
                <w:sz w:val="20"/>
                <w:szCs w:val="20"/>
              </w:rPr>
            </w:pPr>
            <w:ins w:id="2638" w:author="P.Mahmoudi" w:date="2020-08-22T15:31:00Z">
              <w:r w:rsidRPr="00861DD3">
                <w:rPr>
                  <w:sz w:val="20"/>
                  <w:szCs w:val="20"/>
                </w:rPr>
                <w:t>tx_l2</w:t>
              </w:r>
            </w:ins>
          </w:p>
        </w:tc>
        <w:tc>
          <w:tcPr>
            <w:tcW w:w="1984" w:type="dxa"/>
            <w:vAlign w:val="center"/>
          </w:tcPr>
          <w:p w14:paraId="213F48BF" w14:textId="77777777" w:rsidR="007B7E1F" w:rsidRPr="00861DD3" w:rsidRDefault="007B7E1F" w:rsidP="00280212">
            <w:pPr>
              <w:tabs>
                <w:tab w:val="left" w:pos="1395"/>
              </w:tabs>
              <w:rPr>
                <w:ins w:id="2639" w:author="P.Mahmoudi" w:date="2020-08-22T15:31:00Z"/>
                <w:sz w:val="20"/>
                <w:szCs w:val="20"/>
              </w:rPr>
            </w:pPr>
            <w:ins w:id="2640" w:author="P.Mahmoudi" w:date="2020-08-22T15:31:00Z">
              <w:r w:rsidRPr="00861DD3">
                <w:rPr>
                  <w:sz w:val="20"/>
                  <w:szCs w:val="20"/>
                </w:rPr>
                <w:t>mt_site_cost_finance</w:t>
              </w:r>
            </w:ins>
          </w:p>
        </w:tc>
        <w:tc>
          <w:tcPr>
            <w:tcW w:w="1418" w:type="dxa"/>
            <w:vAlign w:val="center"/>
          </w:tcPr>
          <w:p w14:paraId="13D68A4D" w14:textId="77777777" w:rsidR="007B7E1F" w:rsidRPr="00861DD3" w:rsidRDefault="007B7E1F" w:rsidP="00280212">
            <w:pPr>
              <w:tabs>
                <w:tab w:val="left" w:pos="1395"/>
              </w:tabs>
              <w:rPr>
                <w:ins w:id="2641" w:author="P.Mahmoudi" w:date="2020-08-22T15:31:00Z"/>
                <w:sz w:val="20"/>
                <w:szCs w:val="20"/>
              </w:rPr>
            </w:pPr>
            <w:ins w:id="2642" w:author="P.Mahmoudi" w:date="2020-08-22T15:31:00Z">
              <w:r w:rsidRPr="00861DD3">
                <w:rPr>
                  <w:sz w:val="20"/>
                  <w:szCs w:val="20"/>
                </w:rPr>
                <w:t>Basic</w:t>
              </w:r>
            </w:ins>
          </w:p>
        </w:tc>
        <w:tc>
          <w:tcPr>
            <w:tcW w:w="1842" w:type="dxa"/>
            <w:vAlign w:val="center"/>
          </w:tcPr>
          <w:p w14:paraId="28846751" w14:textId="77777777" w:rsidR="007B7E1F" w:rsidRPr="00861DD3" w:rsidRDefault="007B7E1F" w:rsidP="00280212">
            <w:pPr>
              <w:tabs>
                <w:tab w:val="left" w:pos="1395"/>
              </w:tabs>
              <w:rPr>
                <w:ins w:id="2643" w:author="P.Mahmoudi" w:date="2020-08-22T15:31:00Z"/>
                <w:sz w:val="20"/>
                <w:szCs w:val="20"/>
              </w:rPr>
            </w:pPr>
            <w:ins w:id="2644" w:author="P.Mahmoudi" w:date="2020-08-22T15:31:00Z">
              <w:r>
                <w:rPr>
                  <w:sz w:val="20"/>
                  <w:szCs w:val="20"/>
                </w:rPr>
                <w:t>-</w:t>
              </w:r>
            </w:ins>
          </w:p>
        </w:tc>
        <w:tc>
          <w:tcPr>
            <w:tcW w:w="2496" w:type="dxa"/>
            <w:vAlign w:val="center"/>
          </w:tcPr>
          <w:p w14:paraId="7A7C62DE" w14:textId="77777777" w:rsidR="007B7E1F" w:rsidRPr="00861DD3" w:rsidRDefault="007B7E1F" w:rsidP="00280212">
            <w:pPr>
              <w:tabs>
                <w:tab w:val="left" w:pos="1395"/>
              </w:tabs>
              <w:rPr>
                <w:ins w:id="2645" w:author="P.Mahmoudi" w:date="2020-08-22T15:31:00Z"/>
                <w:sz w:val="20"/>
                <w:szCs w:val="20"/>
              </w:rPr>
            </w:pPr>
          </w:p>
        </w:tc>
      </w:tr>
      <w:tr w:rsidR="007B7E1F" w:rsidRPr="00861DD3" w14:paraId="4B4E3AD0" w14:textId="77777777" w:rsidTr="00280212">
        <w:trPr>
          <w:jc w:val="center"/>
          <w:ins w:id="2646" w:author="P.Mahmoudi" w:date="2020-08-22T15:31:00Z"/>
        </w:trPr>
        <w:tc>
          <w:tcPr>
            <w:tcW w:w="1755" w:type="dxa"/>
            <w:vAlign w:val="center"/>
          </w:tcPr>
          <w:p w14:paraId="756AD649" w14:textId="77777777" w:rsidR="007B7E1F" w:rsidRPr="00861DD3" w:rsidRDefault="007B7E1F" w:rsidP="00280212">
            <w:pPr>
              <w:tabs>
                <w:tab w:val="left" w:pos="1395"/>
              </w:tabs>
              <w:rPr>
                <w:ins w:id="2647" w:author="P.Mahmoudi" w:date="2020-08-22T15:31:00Z"/>
                <w:sz w:val="20"/>
                <w:szCs w:val="20"/>
              </w:rPr>
            </w:pPr>
            <w:ins w:id="2648" w:author="P.Mahmoudi" w:date="2020-08-22T15:31:00Z">
              <w:r w:rsidRPr="00861DD3">
                <w:rPr>
                  <w:sz w:val="20"/>
                  <w:szCs w:val="20"/>
                </w:rPr>
                <w:t>vpls_cost</w:t>
              </w:r>
            </w:ins>
          </w:p>
        </w:tc>
        <w:tc>
          <w:tcPr>
            <w:tcW w:w="1984" w:type="dxa"/>
            <w:vAlign w:val="center"/>
          </w:tcPr>
          <w:p w14:paraId="1EAB9613" w14:textId="77777777" w:rsidR="007B7E1F" w:rsidRPr="00861DD3" w:rsidRDefault="007B7E1F" w:rsidP="00280212">
            <w:pPr>
              <w:tabs>
                <w:tab w:val="left" w:pos="1395"/>
              </w:tabs>
              <w:rPr>
                <w:ins w:id="2649" w:author="P.Mahmoudi" w:date="2020-08-22T15:31:00Z"/>
                <w:sz w:val="20"/>
                <w:szCs w:val="20"/>
              </w:rPr>
            </w:pPr>
            <w:ins w:id="2650" w:author="P.Mahmoudi" w:date="2020-08-22T15:31:00Z">
              <w:r w:rsidRPr="00861DD3">
                <w:rPr>
                  <w:sz w:val="20"/>
                  <w:szCs w:val="20"/>
                </w:rPr>
                <w:t>mt_site_cost_finance</w:t>
              </w:r>
            </w:ins>
          </w:p>
        </w:tc>
        <w:tc>
          <w:tcPr>
            <w:tcW w:w="1418" w:type="dxa"/>
            <w:vAlign w:val="center"/>
          </w:tcPr>
          <w:p w14:paraId="37A90B94" w14:textId="77777777" w:rsidR="007B7E1F" w:rsidRPr="00861DD3" w:rsidRDefault="007B7E1F" w:rsidP="00280212">
            <w:pPr>
              <w:tabs>
                <w:tab w:val="left" w:pos="1395"/>
              </w:tabs>
              <w:rPr>
                <w:ins w:id="2651" w:author="P.Mahmoudi" w:date="2020-08-22T15:31:00Z"/>
                <w:sz w:val="20"/>
                <w:szCs w:val="20"/>
              </w:rPr>
            </w:pPr>
            <w:ins w:id="2652" w:author="P.Mahmoudi" w:date="2020-08-22T15:31:00Z">
              <w:r w:rsidRPr="00861DD3">
                <w:rPr>
                  <w:sz w:val="20"/>
                  <w:szCs w:val="20"/>
                </w:rPr>
                <w:t>Basic</w:t>
              </w:r>
            </w:ins>
          </w:p>
        </w:tc>
        <w:tc>
          <w:tcPr>
            <w:tcW w:w="1842" w:type="dxa"/>
            <w:vAlign w:val="center"/>
          </w:tcPr>
          <w:p w14:paraId="6B2DFAD7" w14:textId="77777777" w:rsidR="007B7E1F" w:rsidRPr="00861DD3" w:rsidRDefault="007B7E1F" w:rsidP="00280212">
            <w:pPr>
              <w:tabs>
                <w:tab w:val="left" w:pos="1395"/>
              </w:tabs>
              <w:rPr>
                <w:ins w:id="2653" w:author="P.Mahmoudi" w:date="2020-08-22T15:31:00Z"/>
                <w:sz w:val="20"/>
                <w:szCs w:val="20"/>
              </w:rPr>
            </w:pPr>
            <w:ins w:id="2654" w:author="P.Mahmoudi" w:date="2020-08-22T15:31:00Z">
              <w:r>
                <w:rPr>
                  <w:sz w:val="20"/>
                  <w:szCs w:val="20"/>
                </w:rPr>
                <w:t>-</w:t>
              </w:r>
            </w:ins>
          </w:p>
        </w:tc>
        <w:tc>
          <w:tcPr>
            <w:tcW w:w="2496" w:type="dxa"/>
            <w:vAlign w:val="center"/>
          </w:tcPr>
          <w:p w14:paraId="5DFCEE48" w14:textId="77777777" w:rsidR="007B7E1F" w:rsidRPr="00861DD3" w:rsidRDefault="007B7E1F" w:rsidP="00280212">
            <w:pPr>
              <w:tabs>
                <w:tab w:val="left" w:pos="1395"/>
              </w:tabs>
              <w:rPr>
                <w:ins w:id="2655" w:author="P.Mahmoudi" w:date="2020-08-22T15:31:00Z"/>
                <w:sz w:val="20"/>
                <w:szCs w:val="20"/>
              </w:rPr>
            </w:pPr>
            <w:ins w:id="2656" w:author="P.Mahmoudi" w:date="2020-08-22T15:31:00Z">
              <w:r w:rsidRPr="00861DD3">
                <w:rPr>
                  <w:sz w:val="20"/>
                  <w:szCs w:val="20"/>
                </w:rPr>
                <w:t>Vpls cost</w:t>
              </w:r>
            </w:ins>
          </w:p>
        </w:tc>
      </w:tr>
      <w:tr w:rsidR="007B7E1F" w:rsidRPr="00861DD3" w14:paraId="468E85CD" w14:textId="77777777" w:rsidTr="00280212">
        <w:trPr>
          <w:jc w:val="center"/>
          <w:ins w:id="2657" w:author="P.Mahmoudi" w:date="2020-08-22T15:31:00Z"/>
        </w:trPr>
        <w:tc>
          <w:tcPr>
            <w:tcW w:w="1755" w:type="dxa"/>
            <w:vAlign w:val="center"/>
          </w:tcPr>
          <w:p w14:paraId="133324AB" w14:textId="77777777" w:rsidR="007B7E1F" w:rsidRPr="00861DD3" w:rsidRDefault="007B7E1F" w:rsidP="00280212">
            <w:pPr>
              <w:tabs>
                <w:tab w:val="left" w:pos="1395"/>
              </w:tabs>
              <w:rPr>
                <w:ins w:id="2658" w:author="P.Mahmoudi" w:date="2020-08-22T15:31:00Z"/>
                <w:sz w:val="20"/>
                <w:szCs w:val="20"/>
              </w:rPr>
            </w:pPr>
            <w:ins w:id="2659" w:author="P.Mahmoudi" w:date="2020-08-22T15:31:00Z">
              <w:r w:rsidRPr="00861DD3">
                <w:rPr>
                  <w:sz w:val="20"/>
                  <w:szCs w:val="20"/>
                </w:rPr>
                <w:t>space_and_power</w:t>
              </w:r>
            </w:ins>
          </w:p>
        </w:tc>
        <w:tc>
          <w:tcPr>
            <w:tcW w:w="1984" w:type="dxa"/>
            <w:vAlign w:val="center"/>
          </w:tcPr>
          <w:p w14:paraId="2C126533" w14:textId="77777777" w:rsidR="007B7E1F" w:rsidRPr="00861DD3" w:rsidRDefault="007B7E1F" w:rsidP="00280212">
            <w:pPr>
              <w:tabs>
                <w:tab w:val="left" w:pos="1395"/>
              </w:tabs>
              <w:rPr>
                <w:ins w:id="2660" w:author="P.Mahmoudi" w:date="2020-08-22T15:31:00Z"/>
                <w:sz w:val="20"/>
                <w:szCs w:val="20"/>
              </w:rPr>
            </w:pPr>
            <w:ins w:id="2661" w:author="P.Mahmoudi" w:date="2020-08-22T15:31:00Z">
              <w:r w:rsidRPr="00861DD3">
                <w:rPr>
                  <w:sz w:val="20"/>
                  <w:szCs w:val="20"/>
                </w:rPr>
                <w:t>mt_site_cost_finance</w:t>
              </w:r>
            </w:ins>
          </w:p>
        </w:tc>
        <w:tc>
          <w:tcPr>
            <w:tcW w:w="1418" w:type="dxa"/>
            <w:vAlign w:val="center"/>
          </w:tcPr>
          <w:p w14:paraId="58C12E64" w14:textId="77777777" w:rsidR="007B7E1F" w:rsidRPr="00861DD3" w:rsidRDefault="007B7E1F" w:rsidP="00280212">
            <w:pPr>
              <w:tabs>
                <w:tab w:val="left" w:pos="1395"/>
              </w:tabs>
              <w:rPr>
                <w:ins w:id="2662" w:author="P.Mahmoudi" w:date="2020-08-22T15:31:00Z"/>
                <w:sz w:val="20"/>
                <w:szCs w:val="20"/>
              </w:rPr>
            </w:pPr>
            <w:ins w:id="2663" w:author="P.Mahmoudi" w:date="2020-08-22T15:31:00Z">
              <w:r w:rsidRPr="00861DD3">
                <w:rPr>
                  <w:sz w:val="20"/>
                  <w:szCs w:val="20"/>
                </w:rPr>
                <w:t>Basic</w:t>
              </w:r>
            </w:ins>
          </w:p>
        </w:tc>
        <w:tc>
          <w:tcPr>
            <w:tcW w:w="1842" w:type="dxa"/>
            <w:vAlign w:val="center"/>
          </w:tcPr>
          <w:p w14:paraId="061D9C81" w14:textId="77777777" w:rsidR="007B7E1F" w:rsidRPr="00861DD3" w:rsidRDefault="007B7E1F" w:rsidP="00280212">
            <w:pPr>
              <w:tabs>
                <w:tab w:val="left" w:pos="1395"/>
              </w:tabs>
              <w:rPr>
                <w:ins w:id="2664" w:author="P.Mahmoudi" w:date="2020-08-22T15:31:00Z"/>
                <w:sz w:val="20"/>
                <w:szCs w:val="20"/>
              </w:rPr>
            </w:pPr>
            <w:ins w:id="2665" w:author="P.Mahmoudi" w:date="2020-08-22T15:31:00Z">
              <w:r>
                <w:rPr>
                  <w:sz w:val="20"/>
                  <w:szCs w:val="20"/>
                </w:rPr>
                <w:t>-</w:t>
              </w:r>
            </w:ins>
          </w:p>
        </w:tc>
        <w:tc>
          <w:tcPr>
            <w:tcW w:w="2496" w:type="dxa"/>
            <w:vAlign w:val="center"/>
          </w:tcPr>
          <w:p w14:paraId="3909C31A" w14:textId="77777777" w:rsidR="007B7E1F" w:rsidRPr="00861DD3" w:rsidRDefault="007B7E1F" w:rsidP="00280212">
            <w:pPr>
              <w:tabs>
                <w:tab w:val="left" w:pos="1395"/>
              </w:tabs>
              <w:rPr>
                <w:ins w:id="2666" w:author="P.Mahmoudi" w:date="2020-08-22T15:31:00Z"/>
                <w:sz w:val="20"/>
                <w:szCs w:val="20"/>
              </w:rPr>
            </w:pPr>
          </w:p>
        </w:tc>
      </w:tr>
      <w:tr w:rsidR="007B7E1F" w:rsidRPr="00861DD3" w14:paraId="63F2E364" w14:textId="77777777" w:rsidTr="00280212">
        <w:trPr>
          <w:jc w:val="center"/>
          <w:ins w:id="2667" w:author="P.Mahmoudi" w:date="2020-08-22T15:31:00Z"/>
        </w:trPr>
        <w:tc>
          <w:tcPr>
            <w:tcW w:w="1755" w:type="dxa"/>
            <w:vAlign w:val="center"/>
          </w:tcPr>
          <w:p w14:paraId="64AFDCA4" w14:textId="77777777" w:rsidR="007B7E1F" w:rsidRPr="00861DD3" w:rsidRDefault="007B7E1F" w:rsidP="00280212">
            <w:pPr>
              <w:tabs>
                <w:tab w:val="left" w:pos="1395"/>
              </w:tabs>
              <w:rPr>
                <w:ins w:id="2668" w:author="P.Mahmoudi" w:date="2020-08-22T15:31:00Z"/>
                <w:sz w:val="20"/>
                <w:szCs w:val="20"/>
              </w:rPr>
            </w:pPr>
            <w:ins w:id="2669" w:author="P.Mahmoudi" w:date="2020-08-22T15:31:00Z">
              <w:r w:rsidRPr="00861DD3">
                <w:rPr>
                  <w:sz w:val="20"/>
                  <w:szCs w:val="20"/>
                </w:rPr>
                <w:t>total_transmission_cost</w:t>
              </w:r>
            </w:ins>
          </w:p>
        </w:tc>
        <w:tc>
          <w:tcPr>
            <w:tcW w:w="1984" w:type="dxa"/>
            <w:vAlign w:val="center"/>
          </w:tcPr>
          <w:p w14:paraId="49B0713E" w14:textId="77777777" w:rsidR="007B7E1F" w:rsidRPr="00861DD3" w:rsidRDefault="007B7E1F" w:rsidP="00280212">
            <w:pPr>
              <w:tabs>
                <w:tab w:val="left" w:pos="1395"/>
              </w:tabs>
              <w:rPr>
                <w:ins w:id="2670" w:author="P.Mahmoudi" w:date="2020-08-22T15:31:00Z"/>
                <w:sz w:val="20"/>
                <w:szCs w:val="20"/>
              </w:rPr>
            </w:pPr>
            <w:ins w:id="2671" w:author="P.Mahmoudi" w:date="2020-08-22T15:31:00Z">
              <w:r w:rsidRPr="00861DD3">
                <w:rPr>
                  <w:sz w:val="20"/>
                  <w:szCs w:val="20"/>
                </w:rPr>
                <w:t>mt_site_cost_finance</w:t>
              </w:r>
            </w:ins>
          </w:p>
        </w:tc>
        <w:tc>
          <w:tcPr>
            <w:tcW w:w="1418" w:type="dxa"/>
            <w:vAlign w:val="center"/>
          </w:tcPr>
          <w:p w14:paraId="10F5466C" w14:textId="77777777" w:rsidR="007B7E1F" w:rsidRPr="00861DD3" w:rsidRDefault="007B7E1F" w:rsidP="00280212">
            <w:pPr>
              <w:tabs>
                <w:tab w:val="left" w:pos="1395"/>
              </w:tabs>
              <w:rPr>
                <w:ins w:id="2672" w:author="P.Mahmoudi" w:date="2020-08-22T15:31:00Z"/>
                <w:sz w:val="20"/>
                <w:szCs w:val="20"/>
              </w:rPr>
            </w:pPr>
            <w:ins w:id="2673" w:author="P.Mahmoudi" w:date="2020-08-22T15:31:00Z">
              <w:r w:rsidRPr="00861DD3">
                <w:rPr>
                  <w:sz w:val="20"/>
                  <w:szCs w:val="20"/>
                </w:rPr>
                <w:t>Basic</w:t>
              </w:r>
            </w:ins>
          </w:p>
        </w:tc>
        <w:tc>
          <w:tcPr>
            <w:tcW w:w="1842" w:type="dxa"/>
            <w:vAlign w:val="center"/>
          </w:tcPr>
          <w:p w14:paraId="2C9B4A1E" w14:textId="77777777" w:rsidR="007B7E1F" w:rsidRPr="00861DD3" w:rsidRDefault="007B7E1F" w:rsidP="00280212">
            <w:pPr>
              <w:tabs>
                <w:tab w:val="left" w:pos="1395"/>
              </w:tabs>
              <w:rPr>
                <w:ins w:id="2674" w:author="P.Mahmoudi" w:date="2020-08-22T15:31:00Z"/>
                <w:sz w:val="20"/>
                <w:szCs w:val="20"/>
              </w:rPr>
            </w:pPr>
            <w:ins w:id="2675" w:author="P.Mahmoudi" w:date="2020-08-22T15:31:00Z">
              <w:r>
                <w:rPr>
                  <w:sz w:val="20"/>
                  <w:szCs w:val="20"/>
                </w:rPr>
                <w:t>-</w:t>
              </w:r>
            </w:ins>
          </w:p>
        </w:tc>
        <w:tc>
          <w:tcPr>
            <w:tcW w:w="2496" w:type="dxa"/>
            <w:vAlign w:val="center"/>
          </w:tcPr>
          <w:p w14:paraId="5C77332B" w14:textId="77777777" w:rsidR="007B7E1F" w:rsidRPr="00861DD3" w:rsidRDefault="007B7E1F" w:rsidP="00280212">
            <w:pPr>
              <w:tabs>
                <w:tab w:val="left" w:pos="1395"/>
              </w:tabs>
              <w:rPr>
                <w:ins w:id="2676" w:author="P.Mahmoudi" w:date="2020-08-22T15:31:00Z"/>
                <w:sz w:val="20"/>
                <w:szCs w:val="20"/>
              </w:rPr>
            </w:pPr>
            <w:ins w:id="2677" w:author="P.Mahmoudi" w:date="2020-08-22T15:31:00Z">
              <w:r w:rsidRPr="00861DD3">
                <w:rPr>
                  <w:sz w:val="20"/>
                  <w:szCs w:val="20"/>
                </w:rPr>
                <w:t>Total transmission cost</w:t>
              </w:r>
            </w:ins>
          </w:p>
        </w:tc>
      </w:tr>
      <w:tr w:rsidR="007B7E1F" w:rsidRPr="00861DD3" w14:paraId="447568E1" w14:textId="77777777" w:rsidTr="00280212">
        <w:trPr>
          <w:jc w:val="center"/>
          <w:ins w:id="2678" w:author="P.Mahmoudi" w:date="2020-08-22T15:31:00Z"/>
        </w:trPr>
        <w:tc>
          <w:tcPr>
            <w:tcW w:w="1755" w:type="dxa"/>
            <w:vAlign w:val="center"/>
          </w:tcPr>
          <w:p w14:paraId="780A6D4F" w14:textId="77777777" w:rsidR="007B7E1F" w:rsidRPr="00861DD3" w:rsidRDefault="007B7E1F" w:rsidP="00280212">
            <w:pPr>
              <w:tabs>
                <w:tab w:val="left" w:pos="1395"/>
              </w:tabs>
              <w:rPr>
                <w:ins w:id="2679" w:author="P.Mahmoudi" w:date="2020-08-22T15:31:00Z"/>
                <w:sz w:val="20"/>
                <w:szCs w:val="20"/>
              </w:rPr>
            </w:pPr>
            <w:ins w:id="2680" w:author="P.Mahmoudi" w:date="2020-08-22T15:31:00Z">
              <w:r w:rsidRPr="00861DD3">
                <w:rPr>
                  <w:sz w:val="20"/>
                  <w:szCs w:val="20"/>
                </w:rPr>
                <w:t>total_sitecost</w:t>
              </w:r>
            </w:ins>
          </w:p>
        </w:tc>
        <w:tc>
          <w:tcPr>
            <w:tcW w:w="1984" w:type="dxa"/>
            <w:vAlign w:val="center"/>
          </w:tcPr>
          <w:p w14:paraId="431064D0" w14:textId="77777777" w:rsidR="007B7E1F" w:rsidRPr="00861DD3" w:rsidRDefault="007B7E1F" w:rsidP="00280212">
            <w:pPr>
              <w:tabs>
                <w:tab w:val="left" w:pos="1395"/>
              </w:tabs>
              <w:rPr>
                <w:ins w:id="2681" w:author="P.Mahmoudi" w:date="2020-08-22T15:31:00Z"/>
                <w:sz w:val="20"/>
                <w:szCs w:val="20"/>
              </w:rPr>
            </w:pPr>
            <w:ins w:id="2682" w:author="P.Mahmoudi" w:date="2020-08-22T15:31:00Z">
              <w:r w:rsidRPr="00861DD3">
                <w:rPr>
                  <w:sz w:val="20"/>
                  <w:szCs w:val="20"/>
                </w:rPr>
                <w:t>mt_site_cost_finance</w:t>
              </w:r>
            </w:ins>
          </w:p>
        </w:tc>
        <w:tc>
          <w:tcPr>
            <w:tcW w:w="1418" w:type="dxa"/>
            <w:vAlign w:val="center"/>
          </w:tcPr>
          <w:p w14:paraId="66F855CE" w14:textId="77777777" w:rsidR="007B7E1F" w:rsidRPr="00861DD3" w:rsidRDefault="007B7E1F" w:rsidP="00280212">
            <w:pPr>
              <w:tabs>
                <w:tab w:val="left" w:pos="1395"/>
              </w:tabs>
              <w:rPr>
                <w:ins w:id="2683" w:author="P.Mahmoudi" w:date="2020-08-22T15:31:00Z"/>
                <w:sz w:val="20"/>
                <w:szCs w:val="20"/>
              </w:rPr>
            </w:pPr>
            <w:ins w:id="2684" w:author="P.Mahmoudi" w:date="2020-08-22T15:31:00Z">
              <w:r w:rsidRPr="00861DD3">
                <w:rPr>
                  <w:sz w:val="20"/>
                  <w:szCs w:val="20"/>
                </w:rPr>
                <w:t>Derived</w:t>
              </w:r>
            </w:ins>
          </w:p>
        </w:tc>
        <w:tc>
          <w:tcPr>
            <w:tcW w:w="1842" w:type="dxa"/>
            <w:vAlign w:val="center"/>
          </w:tcPr>
          <w:p w14:paraId="60009C4C" w14:textId="77777777" w:rsidR="007B7E1F" w:rsidRPr="00861DD3" w:rsidRDefault="007B7E1F" w:rsidP="00280212">
            <w:pPr>
              <w:tabs>
                <w:tab w:val="left" w:pos="1395"/>
              </w:tabs>
              <w:rPr>
                <w:ins w:id="2685" w:author="P.Mahmoudi" w:date="2020-08-22T15:31:00Z"/>
                <w:sz w:val="20"/>
                <w:szCs w:val="20"/>
              </w:rPr>
            </w:pPr>
            <w:ins w:id="2686" w:author="P.Mahmoudi" w:date="2020-08-22T15:31:00Z">
              <w:r w:rsidRPr="00861DD3">
                <w:rPr>
                  <w:sz w:val="20"/>
                  <w:szCs w:val="20"/>
                </w:rPr>
                <w:t>lease_cost +fuel + guards+ms_variable+ ms_fixed + electricity+ total_transmission_cost</w:t>
              </w:r>
            </w:ins>
          </w:p>
        </w:tc>
        <w:tc>
          <w:tcPr>
            <w:tcW w:w="2496" w:type="dxa"/>
            <w:vAlign w:val="center"/>
          </w:tcPr>
          <w:p w14:paraId="1278EEFF" w14:textId="77777777" w:rsidR="007B7E1F" w:rsidRPr="00861DD3" w:rsidRDefault="007B7E1F" w:rsidP="00280212">
            <w:pPr>
              <w:tabs>
                <w:tab w:val="left" w:pos="1395"/>
              </w:tabs>
              <w:rPr>
                <w:ins w:id="2687" w:author="P.Mahmoudi" w:date="2020-08-22T15:31:00Z"/>
                <w:sz w:val="20"/>
                <w:szCs w:val="20"/>
              </w:rPr>
            </w:pPr>
            <w:ins w:id="2688" w:author="P.Mahmoudi" w:date="2020-08-22T15:31:00Z">
              <w:r w:rsidRPr="00861DD3">
                <w:rPr>
                  <w:sz w:val="20"/>
                  <w:szCs w:val="20"/>
                </w:rPr>
                <w:t>Total cost spend for the site</w:t>
              </w:r>
            </w:ins>
          </w:p>
        </w:tc>
      </w:tr>
      <w:tr w:rsidR="007B7E1F" w:rsidRPr="00861DD3" w14:paraId="04EDCD27" w14:textId="77777777" w:rsidTr="00280212">
        <w:trPr>
          <w:jc w:val="center"/>
          <w:ins w:id="2689" w:author="P.Mahmoudi" w:date="2020-08-22T15:31:00Z"/>
        </w:trPr>
        <w:tc>
          <w:tcPr>
            <w:tcW w:w="1755" w:type="dxa"/>
            <w:vAlign w:val="center"/>
          </w:tcPr>
          <w:p w14:paraId="67455B13" w14:textId="77777777" w:rsidR="007B7E1F" w:rsidRPr="00861DD3" w:rsidRDefault="007B7E1F" w:rsidP="00280212">
            <w:pPr>
              <w:tabs>
                <w:tab w:val="left" w:pos="1395"/>
              </w:tabs>
              <w:rPr>
                <w:ins w:id="2690" w:author="P.Mahmoudi" w:date="2020-08-22T15:31:00Z"/>
                <w:sz w:val="20"/>
                <w:szCs w:val="20"/>
              </w:rPr>
            </w:pPr>
            <w:ins w:id="2691" w:author="P.Mahmoudi" w:date="2020-08-22T15:31:00Z">
              <w:r>
                <w:rPr>
                  <w:sz w:val="20"/>
                  <w:szCs w:val="20"/>
                </w:rPr>
                <w:t>4</w:t>
              </w:r>
              <w:r w:rsidRPr="00BE023F">
                <w:rPr>
                  <w:sz w:val="20"/>
                  <w:szCs w:val="20"/>
                </w:rPr>
                <w:t>g_handset</w:t>
              </w:r>
            </w:ins>
          </w:p>
        </w:tc>
        <w:tc>
          <w:tcPr>
            <w:tcW w:w="1984" w:type="dxa"/>
            <w:vAlign w:val="center"/>
          </w:tcPr>
          <w:p w14:paraId="6AC3D1D9" w14:textId="77777777" w:rsidR="007B7E1F" w:rsidRPr="00861DD3" w:rsidRDefault="007B7E1F" w:rsidP="00280212">
            <w:pPr>
              <w:tabs>
                <w:tab w:val="left" w:pos="1395"/>
              </w:tabs>
              <w:rPr>
                <w:ins w:id="2692" w:author="P.Mahmoudi" w:date="2020-08-22T15:31:00Z"/>
                <w:sz w:val="20"/>
                <w:szCs w:val="20"/>
              </w:rPr>
            </w:pPr>
            <w:ins w:id="2693" w:author="P.Mahmoudi" w:date="2020-08-22T15:31:00Z">
              <w:r w:rsidRPr="00BE023F">
                <w:rPr>
                  <w:sz w:val="20"/>
                  <w:szCs w:val="20"/>
                </w:rPr>
                <w:t>edl_src_gemalto_ota_device</w:t>
              </w:r>
            </w:ins>
          </w:p>
        </w:tc>
        <w:tc>
          <w:tcPr>
            <w:tcW w:w="1418" w:type="dxa"/>
            <w:vAlign w:val="center"/>
          </w:tcPr>
          <w:p w14:paraId="75566BE3" w14:textId="77777777" w:rsidR="007B7E1F" w:rsidRPr="00861DD3" w:rsidRDefault="007B7E1F" w:rsidP="00280212">
            <w:pPr>
              <w:tabs>
                <w:tab w:val="left" w:pos="1395"/>
              </w:tabs>
              <w:rPr>
                <w:ins w:id="2694" w:author="P.Mahmoudi" w:date="2020-08-22T15:31:00Z"/>
                <w:sz w:val="20"/>
                <w:szCs w:val="20"/>
              </w:rPr>
            </w:pPr>
            <w:ins w:id="2695" w:author="P.Mahmoudi" w:date="2020-08-22T15:31:00Z">
              <w:r w:rsidRPr="00861DD3">
                <w:rPr>
                  <w:sz w:val="20"/>
                  <w:szCs w:val="20"/>
                </w:rPr>
                <w:t>Derived</w:t>
              </w:r>
            </w:ins>
          </w:p>
        </w:tc>
        <w:tc>
          <w:tcPr>
            <w:tcW w:w="1842" w:type="dxa"/>
            <w:vAlign w:val="center"/>
          </w:tcPr>
          <w:p w14:paraId="0F75DF8D" w14:textId="77777777" w:rsidR="007B7E1F" w:rsidRPr="00861DD3" w:rsidRDefault="007B7E1F" w:rsidP="00280212">
            <w:pPr>
              <w:tabs>
                <w:tab w:val="left" w:pos="1395"/>
              </w:tabs>
              <w:rPr>
                <w:ins w:id="2696" w:author="P.Mahmoudi" w:date="2020-08-22T15:31:00Z"/>
                <w:sz w:val="20"/>
                <w:szCs w:val="20"/>
              </w:rPr>
            </w:pPr>
            <w:ins w:id="2697" w:author="P.Mahmoudi" w:date="2020-08-22T15:31:00Z">
              <w:r w:rsidRPr="00BE023F">
                <w:rPr>
                  <w:sz w:val="20"/>
                  <w:szCs w:val="20"/>
                </w:rPr>
                <w:t>count(distinct case when handset_type='4G' then msisdn end)</w:t>
              </w:r>
            </w:ins>
          </w:p>
        </w:tc>
        <w:tc>
          <w:tcPr>
            <w:tcW w:w="2496" w:type="dxa"/>
            <w:vAlign w:val="center"/>
          </w:tcPr>
          <w:p w14:paraId="380DCFE8" w14:textId="77777777" w:rsidR="007B7E1F" w:rsidRPr="00861DD3" w:rsidRDefault="007B7E1F" w:rsidP="00280212">
            <w:pPr>
              <w:tabs>
                <w:tab w:val="left" w:pos="1395"/>
              </w:tabs>
              <w:rPr>
                <w:ins w:id="2698" w:author="P.Mahmoudi" w:date="2020-08-22T15:31:00Z"/>
                <w:sz w:val="20"/>
                <w:szCs w:val="20"/>
              </w:rPr>
            </w:pPr>
            <w:ins w:id="2699" w:author="P.Mahmoudi" w:date="2020-08-22T15:31:00Z">
              <w:r>
                <w:rPr>
                  <w:sz w:val="20"/>
                  <w:szCs w:val="20"/>
                </w:rPr>
                <w:t>Number of customers who their handset type is 4G</w:t>
              </w:r>
            </w:ins>
          </w:p>
        </w:tc>
      </w:tr>
      <w:tr w:rsidR="007B7E1F" w:rsidRPr="00861DD3" w14:paraId="3EC4DC16" w14:textId="77777777" w:rsidTr="00280212">
        <w:trPr>
          <w:jc w:val="center"/>
          <w:ins w:id="2700" w:author="P.Mahmoudi" w:date="2020-08-22T15:31:00Z"/>
        </w:trPr>
        <w:tc>
          <w:tcPr>
            <w:tcW w:w="1755" w:type="dxa"/>
            <w:vAlign w:val="center"/>
          </w:tcPr>
          <w:p w14:paraId="31E40ACA" w14:textId="77777777" w:rsidR="007B7E1F" w:rsidRPr="00BE023F" w:rsidRDefault="007B7E1F" w:rsidP="00280212">
            <w:pPr>
              <w:tabs>
                <w:tab w:val="left" w:pos="1395"/>
              </w:tabs>
              <w:rPr>
                <w:ins w:id="2701" w:author="P.Mahmoudi" w:date="2020-08-22T15:31:00Z"/>
                <w:sz w:val="20"/>
                <w:szCs w:val="20"/>
              </w:rPr>
            </w:pPr>
            <w:ins w:id="2702" w:author="P.Mahmoudi" w:date="2020-08-22T15:31:00Z">
              <w:r>
                <w:rPr>
                  <w:sz w:val="20"/>
                  <w:szCs w:val="20"/>
                </w:rPr>
                <w:t>3</w:t>
              </w:r>
              <w:r w:rsidRPr="00BE023F">
                <w:rPr>
                  <w:sz w:val="20"/>
                  <w:szCs w:val="20"/>
                </w:rPr>
                <w:t>g_handset</w:t>
              </w:r>
            </w:ins>
          </w:p>
        </w:tc>
        <w:tc>
          <w:tcPr>
            <w:tcW w:w="1984" w:type="dxa"/>
            <w:vAlign w:val="center"/>
          </w:tcPr>
          <w:p w14:paraId="147EB503" w14:textId="77777777" w:rsidR="007B7E1F" w:rsidRPr="00BE023F" w:rsidRDefault="007B7E1F" w:rsidP="00280212">
            <w:pPr>
              <w:tabs>
                <w:tab w:val="left" w:pos="1395"/>
              </w:tabs>
              <w:rPr>
                <w:ins w:id="2703" w:author="P.Mahmoudi" w:date="2020-08-22T15:31:00Z"/>
                <w:sz w:val="20"/>
                <w:szCs w:val="20"/>
              </w:rPr>
            </w:pPr>
            <w:ins w:id="2704" w:author="P.Mahmoudi" w:date="2020-08-22T15:31:00Z">
              <w:r w:rsidRPr="00BE023F">
                <w:rPr>
                  <w:sz w:val="20"/>
                  <w:szCs w:val="20"/>
                </w:rPr>
                <w:t>edl_src_gemalto_ota_device</w:t>
              </w:r>
            </w:ins>
          </w:p>
        </w:tc>
        <w:tc>
          <w:tcPr>
            <w:tcW w:w="1418" w:type="dxa"/>
            <w:vAlign w:val="center"/>
          </w:tcPr>
          <w:p w14:paraId="5BF2EE75" w14:textId="77777777" w:rsidR="007B7E1F" w:rsidRPr="00861DD3" w:rsidRDefault="007B7E1F" w:rsidP="00280212">
            <w:pPr>
              <w:tabs>
                <w:tab w:val="left" w:pos="1395"/>
              </w:tabs>
              <w:rPr>
                <w:ins w:id="2705" w:author="P.Mahmoudi" w:date="2020-08-22T15:31:00Z"/>
                <w:sz w:val="20"/>
                <w:szCs w:val="20"/>
              </w:rPr>
            </w:pPr>
            <w:ins w:id="2706" w:author="P.Mahmoudi" w:date="2020-08-22T15:31:00Z">
              <w:r w:rsidRPr="00861DD3">
                <w:rPr>
                  <w:sz w:val="20"/>
                  <w:szCs w:val="20"/>
                </w:rPr>
                <w:t>Derived</w:t>
              </w:r>
            </w:ins>
          </w:p>
        </w:tc>
        <w:tc>
          <w:tcPr>
            <w:tcW w:w="1842" w:type="dxa"/>
            <w:vAlign w:val="center"/>
          </w:tcPr>
          <w:p w14:paraId="11B2EB74" w14:textId="77777777" w:rsidR="007B7E1F" w:rsidRPr="00BE023F" w:rsidRDefault="007B7E1F" w:rsidP="00280212">
            <w:pPr>
              <w:tabs>
                <w:tab w:val="left" w:pos="1395"/>
              </w:tabs>
              <w:rPr>
                <w:ins w:id="2707" w:author="P.Mahmoudi" w:date="2020-08-22T15:31:00Z"/>
                <w:sz w:val="20"/>
                <w:szCs w:val="20"/>
              </w:rPr>
            </w:pPr>
            <w:ins w:id="2708" w:author="P.Mahmoudi" w:date="2020-08-22T15:31:00Z">
              <w:r w:rsidRPr="00931C74">
                <w:rPr>
                  <w:sz w:val="20"/>
                  <w:szCs w:val="20"/>
                </w:rPr>
                <w:t>count(distinct case when handset_type='3G' then msisdn end)</w:t>
              </w:r>
            </w:ins>
          </w:p>
        </w:tc>
        <w:tc>
          <w:tcPr>
            <w:tcW w:w="2496" w:type="dxa"/>
            <w:vAlign w:val="center"/>
          </w:tcPr>
          <w:p w14:paraId="17FF78AA" w14:textId="77777777" w:rsidR="007B7E1F" w:rsidRDefault="007B7E1F" w:rsidP="00280212">
            <w:pPr>
              <w:tabs>
                <w:tab w:val="left" w:pos="1395"/>
              </w:tabs>
              <w:rPr>
                <w:ins w:id="2709" w:author="P.Mahmoudi" w:date="2020-08-22T15:31:00Z"/>
                <w:sz w:val="20"/>
                <w:szCs w:val="20"/>
              </w:rPr>
            </w:pPr>
            <w:ins w:id="2710" w:author="P.Mahmoudi" w:date="2020-08-22T15:31:00Z">
              <w:r>
                <w:rPr>
                  <w:sz w:val="20"/>
                  <w:szCs w:val="20"/>
                </w:rPr>
                <w:t>Number of customers who their handset type is 3G</w:t>
              </w:r>
            </w:ins>
          </w:p>
        </w:tc>
      </w:tr>
      <w:tr w:rsidR="007B7E1F" w:rsidRPr="00861DD3" w14:paraId="192FFA38" w14:textId="77777777" w:rsidTr="00280212">
        <w:trPr>
          <w:jc w:val="center"/>
          <w:ins w:id="2711" w:author="P.Mahmoudi" w:date="2020-08-22T15:31:00Z"/>
        </w:trPr>
        <w:tc>
          <w:tcPr>
            <w:tcW w:w="1755" w:type="dxa"/>
            <w:vAlign w:val="center"/>
          </w:tcPr>
          <w:p w14:paraId="213C1907" w14:textId="77777777" w:rsidR="007B7E1F" w:rsidRPr="00BE023F" w:rsidRDefault="007B7E1F" w:rsidP="00280212">
            <w:pPr>
              <w:tabs>
                <w:tab w:val="left" w:pos="1395"/>
              </w:tabs>
              <w:rPr>
                <w:ins w:id="2712" w:author="P.Mahmoudi" w:date="2020-08-22T15:31:00Z"/>
                <w:sz w:val="20"/>
                <w:szCs w:val="20"/>
              </w:rPr>
            </w:pPr>
            <w:ins w:id="2713" w:author="P.Mahmoudi" w:date="2020-08-22T15:31:00Z">
              <w:r>
                <w:rPr>
                  <w:sz w:val="20"/>
                  <w:szCs w:val="20"/>
                </w:rPr>
                <w:t>2</w:t>
              </w:r>
              <w:r w:rsidRPr="00BE023F">
                <w:rPr>
                  <w:sz w:val="20"/>
                  <w:szCs w:val="20"/>
                </w:rPr>
                <w:t>g_handset</w:t>
              </w:r>
            </w:ins>
          </w:p>
        </w:tc>
        <w:tc>
          <w:tcPr>
            <w:tcW w:w="1984" w:type="dxa"/>
            <w:vAlign w:val="center"/>
          </w:tcPr>
          <w:p w14:paraId="1998DDA3" w14:textId="77777777" w:rsidR="007B7E1F" w:rsidRPr="00BE023F" w:rsidRDefault="007B7E1F" w:rsidP="00280212">
            <w:pPr>
              <w:tabs>
                <w:tab w:val="left" w:pos="1395"/>
              </w:tabs>
              <w:rPr>
                <w:ins w:id="2714" w:author="P.Mahmoudi" w:date="2020-08-22T15:31:00Z"/>
                <w:sz w:val="20"/>
                <w:szCs w:val="20"/>
              </w:rPr>
            </w:pPr>
            <w:ins w:id="2715" w:author="P.Mahmoudi" w:date="2020-08-22T15:31:00Z">
              <w:r w:rsidRPr="00BE023F">
                <w:rPr>
                  <w:sz w:val="20"/>
                  <w:szCs w:val="20"/>
                </w:rPr>
                <w:t>edl_src_gemalto_ota_device</w:t>
              </w:r>
            </w:ins>
          </w:p>
        </w:tc>
        <w:tc>
          <w:tcPr>
            <w:tcW w:w="1418" w:type="dxa"/>
            <w:vAlign w:val="center"/>
          </w:tcPr>
          <w:p w14:paraId="187B839E" w14:textId="77777777" w:rsidR="007B7E1F" w:rsidRPr="00861DD3" w:rsidRDefault="007B7E1F" w:rsidP="00280212">
            <w:pPr>
              <w:tabs>
                <w:tab w:val="left" w:pos="1395"/>
              </w:tabs>
              <w:rPr>
                <w:ins w:id="2716" w:author="P.Mahmoudi" w:date="2020-08-22T15:31:00Z"/>
                <w:sz w:val="20"/>
                <w:szCs w:val="20"/>
              </w:rPr>
            </w:pPr>
            <w:ins w:id="2717" w:author="P.Mahmoudi" w:date="2020-08-22T15:31:00Z">
              <w:r w:rsidRPr="00861DD3">
                <w:rPr>
                  <w:sz w:val="20"/>
                  <w:szCs w:val="20"/>
                </w:rPr>
                <w:t>Derived</w:t>
              </w:r>
            </w:ins>
          </w:p>
        </w:tc>
        <w:tc>
          <w:tcPr>
            <w:tcW w:w="1842" w:type="dxa"/>
            <w:vAlign w:val="center"/>
          </w:tcPr>
          <w:p w14:paraId="5575103A" w14:textId="77777777" w:rsidR="007B7E1F" w:rsidRPr="00BE023F" w:rsidRDefault="007B7E1F" w:rsidP="00280212">
            <w:pPr>
              <w:tabs>
                <w:tab w:val="left" w:pos="1395"/>
              </w:tabs>
              <w:rPr>
                <w:ins w:id="2718" w:author="P.Mahmoudi" w:date="2020-08-22T15:31:00Z"/>
                <w:sz w:val="20"/>
                <w:szCs w:val="20"/>
              </w:rPr>
            </w:pPr>
            <w:ins w:id="2719" w:author="P.Mahmoudi" w:date="2020-08-22T15:31:00Z">
              <w:r w:rsidRPr="00931C74">
                <w:rPr>
                  <w:sz w:val="20"/>
                  <w:szCs w:val="20"/>
                </w:rPr>
                <w:t>count(distinct case when handset_type='2G' then msisdn end)</w:t>
              </w:r>
            </w:ins>
          </w:p>
        </w:tc>
        <w:tc>
          <w:tcPr>
            <w:tcW w:w="2496" w:type="dxa"/>
            <w:vAlign w:val="center"/>
          </w:tcPr>
          <w:p w14:paraId="06FC5405" w14:textId="77777777" w:rsidR="007B7E1F" w:rsidRDefault="007B7E1F" w:rsidP="00280212">
            <w:pPr>
              <w:tabs>
                <w:tab w:val="left" w:pos="1395"/>
              </w:tabs>
              <w:rPr>
                <w:ins w:id="2720" w:author="P.Mahmoudi" w:date="2020-08-22T15:31:00Z"/>
                <w:sz w:val="20"/>
                <w:szCs w:val="20"/>
              </w:rPr>
            </w:pPr>
            <w:ins w:id="2721" w:author="P.Mahmoudi" w:date="2020-08-22T15:31:00Z">
              <w:r>
                <w:rPr>
                  <w:sz w:val="20"/>
                  <w:szCs w:val="20"/>
                </w:rPr>
                <w:t>Number of customers who their handset type is 2G</w:t>
              </w:r>
            </w:ins>
          </w:p>
        </w:tc>
      </w:tr>
      <w:tr w:rsidR="007B7E1F" w:rsidRPr="00861DD3" w14:paraId="188F6499" w14:textId="77777777" w:rsidTr="00280212">
        <w:trPr>
          <w:jc w:val="center"/>
          <w:ins w:id="2722" w:author="P.Mahmoudi" w:date="2020-08-22T15:31:00Z"/>
        </w:trPr>
        <w:tc>
          <w:tcPr>
            <w:tcW w:w="1755" w:type="dxa"/>
            <w:vAlign w:val="center"/>
          </w:tcPr>
          <w:p w14:paraId="609EE4DF" w14:textId="77777777" w:rsidR="007B7E1F" w:rsidRPr="00BE023F" w:rsidRDefault="007B7E1F" w:rsidP="00280212">
            <w:pPr>
              <w:tabs>
                <w:tab w:val="left" w:pos="1395"/>
              </w:tabs>
              <w:rPr>
                <w:ins w:id="2723" w:author="P.Mahmoudi" w:date="2020-08-22T15:31:00Z"/>
                <w:sz w:val="20"/>
                <w:szCs w:val="20"/>
              </w:rPr>
            </w:pPr>
            <w:ins w:id="2724" w:author="P.Mahmoudi" w:date="2020-08-22T15:31:00Z">
              <w:r>
                <w:rPr>
                  <w:sz w:val="20"/>
                  <w:szCs w:val="20"/>
                </w:rPr>
                <w:t>other</w:t>
              </w:r>
              <w:r w:rsidRPr="00BE023F">
                <w:rPr>
                  <w:sz w:val="20"/>
                  <w:szCs w:val="20"/>
                </w:rPr>
                <w:t>_handset</w:t>
              </w:r>
            </w:ins>
          </w:p>
        </w:tc>
        <w:tc>
          <w:tcPr>
            <w:tcW w:w="1984" w:type="dxa"/>
            <w:vAlign w:val="center"/>
          </w:tcPr>
          <w:p w14:paraId="4ABF377F" w14:textId="77777777" w:rsidR="007B7E1F" w:rsidRPr="00BE023F" w:rsidRDefault="007B7E1F" w:rsidP="00280212">
            <w:pPr>
              <w:tabs>
                <w:tab w:val="left" w:pos="1395"/>
              </w:tabs>
              <w:rPr>
                <w:ins w:id="2725" w:author="P.Mahmoudi" w:date="2020-08-22T15:31:00Z"/>
                <w:sz w:val="20"/>
                <w:szCs w:val="20"/>
              </w:rPr>
            </w:pPr>
            <w:ins w:id="2726" w:author="P.Mahmoudi" w:date="2020-08-22T15:31:00Z">
              <w:r w:rsidRPr="00BE023F">
                <w:rPr>
                  <w:sz w:val="20"/>
                  <w:szCs w:val="20"/>
                </w:rPr>
                <w:t>edl_src_gemalto_ota_device</w:t>
              </w:r>
            </w:ins>
          </w:p>
        </w:tc>
        <w:tc>
          <w:tcPr>
            <w:tcW w:w="1418" w:type="dxa"/>
            <w:vAlign w:val="center"/>
          </w:tcPr>
          <w:p w14:paraId="24C0DFFA" w14:textId="77777777" w:rsidR="007B7E1F" w:rsidRPr="00861DD3" w:rsidRDefault="007B7E1F" w:rsidP="00280212">
            <w:pPr>
              <w:tabs>
                <w:tab w:val="left" w:pos="1395"/>
              </w:tabs>
              <w:rPr>
                <w:ins w:id="2727" w:author="P.Mahmoudi" w:date="2020-08-22T15:31:00Z"/>
                <w:sz w:val="20"/>
                <w:szCs w:val="20"/>
              </w:rPr>
            </w:pPr>
            <w:ins w:id="2728" w:author="P.Mahmoudi" w:date="2020-08-22T15:31:00Z">
              <w:r w:rsidRPr="00861DD3">
                <w:rPr>
                  <w:sz w:val="20"/>
                  <w:szCs w:val="20"/>
                </w:rPr>
                <w:t>Derived</w:t>
              </w:r>
            </w:ins>
          </w:p>
        </w:tc>
        <w:tc>
          <w:tcPr>
            <w:tcW w:w="1842" w:type="dxa"/>
            <w:vAlign w:val="center"/>
          </w:tcPr>
          <w:p w14:paraId="165D2F52" w14:textId="77777777" w:rsidR="007B7E1F" w:rsidRPr="00BE023F" w:rsidRDefault="007B7E1F" w:rsidP="00280212">
            <w:pPr>
              <w:tabs>
                <w:tab w:val="left" w:pos="1395"/>
              </w:tabs>
              <w:rPr>
                <w:ins w:id="2729" w:author="P.Mahmoudi" w:date="2020-08-22T15:31:00Z"/>
                <w:sz w:val="20"/>
                <w:szCs w:val="20"/>
              </w:rPr>
            </w:pPr>
            <w:ins w:id="2730" w:author="P.Mahmoudi" w:date="2020-08-22T15:31:00Z">
              <w:r w:rsidRPr="00931C74">
                <w:rPr>
                  <w:sz w:val="20"/>
                  <w:szCs w:val="20"/>
                </w:rPr>
                <w:t>count(distinct case when handset_type='Others' then msisdn end)</w:t>
              </w:r>
            </w:ins>
          </w:p>
        </w:tc>
        <w:tc>
          <w:tcPr>
            <w:tcW w:w="2496" w:type="dxa"/>
            <w:vAlign w:val="center"/>
          </w:tcPr>
          <w:p w14:paraId="0FED2ACB" w14:textId="77777777" w:rsidR="007B7E1F" w:rsidRDefault="007B7E1F" w:rsidP="00280212">
            <w:pPr>
              <w:tabs>
                <w:tab w:val="left" w:pos="1395"/>
              </w:tabs>
              <w:rPr>
                <w:ins w:id="2731" w:author="P.Mahmoudi" w:date="2020-08-22T15:31:00Z"/>
                <w:sz w:val="20"/>
                <w:szCs w:val="20"/>
              </w:rPr>
            </w:pPr>
            <w:ins w:id="2732" w:author="P.Mahmoudi" w:date="2020-08-22T15:31:00Z">
              <w:r>
                <w:rPr>
                  <w:sz w:val="20"/>
                  <w:szCs w:val="20"/>
                </w:rPr>
                <w:t>Number of customers who their handset type is other</w:t>
              </w:r>
            </w:ins>
          </w:p>
        </w:tc>
      </w:tr>
      <w:tr w:rsidR="007B7E1F" w:rsidRPr="00861DD3" w14:paraId="25871610" w14:textId="77777777" w:rsidTr="00280212">
        <w:trPr>
          <w:jc w:val="center"/>
          <w:ins w:id="2733" w:author="P.Mahmoudi" w:date="2020-08-22T15:31:00Z"/>
        </w:trPr>
        <w:tc>
          <w:tcPr>
            <w:tcW w:w="1755" w:type="dxa"/>
            <w:vAlign w:val="center"/>
          </w:tcPr>
          <w:p w14:paraId="5012F38F" w14:textId="77777777" w:rsidR="007B7E1F" w:rsidRDefault="007B7E1F" w:rsidP="00280212">
            <w:pPr>
              <w:tabs>
                <w:tab w:val="left" w:pos="1395"/>
              </w:tabs>
              <w:rPr>
                <w:ins w:id="2734" w:author="P.Mahmoudi" w:date="2020-08-22T15:31:00Z"/>
                <w:sz w:val="20"/>
                <w:szCs w:val="20"/>
              </w:rPr>
            </w:pPr>
            <w:ins w:id="2735" w:author="P.Mahmoudi" w:date="2020-08-22T15:31:00Z">
              <w:r w:rsidRPr="00931C74">
                <w:rPr>
                  <w:sz w:val="20"/>
                  <w:szCs w:val="20"/>
                </w:rPr>
                <w:t>prepaid_subs</w:t>
              </w:r>
            </w:ins>
          </w:p>
        </w:tc>
        <w:tc>
          <w:tcPr>
            <w:tcW w:w="1984" w:type="dxa"/>
            <w:vAlign w:val="center"/>
          </w:tcPr>
          <w:p w14:paraId="021694B6" w14:textId="77777777" w:rsidR="007B7E1F" w:rsidRPr="00BE023F" w:rsidRDefault="007B7E1F" w:rsidP="00280212">
            <w:pPr>
              <w:tabs>
                <w:tab w:val="left" w:pos="1395"/>
              </w:tabs>
              <w:rPr>
                <w:ins w:id="2736" w:author="P.Mahmoudi" w:date="2020-08-22T15:31:00Z"/>
                <w:sz w:val="20"/>
                <w:szCs w:val="20"/>
              </w:rPr>
            </w:pPr>
            <w:ins w:id="2737" w:author="P.Mahmoudi" w:date="2020-08-22T15:31:00Z">
              <w:r w:rsidRPr="00931C74">
                <w:rPr>
                  <w:sz w:val="20"/>
                  <w:szCs w:val="20"/>
                </w:rPr>
                <w:t>edl_fct_subs_cvs_snapm_ir</w:t>
              </w:r>
            </w:ins>
          </w:p>
        </w:tc>
        <w:tc>
          <w:tcPr>
            <w:tcW w:w="1418" w:type="dxa"/>
            <w:vAlign w:val="center"/>
          </w:tcPr>
          <w:p w14:paraId="3753C2D7" w14:textId="77777777" w:rsidR="007B7E1F" w:rsidRPr="00861DD3" w:rsidRDefault="007B7E1F" w:rsidP="00280212">
            <w:pPr>
              <w:tabs>
                <w:tab w:val="left" w:pos="1395"/>
              </w:tabs>
              <w:rPr>
                <w:ins w:id="2738" w:author="P.Mahmoudi" w:date="2020-08-22T15:31:00Z"/>
                <w:sz w:val="20"/>
                <w:szCs w:val="20"/>
              </w:rPr>
            </w:pPr>
            <w:ins w:id="2739" w:author="P.Mahmoudi" w:date="2020-08-22T15:31:00Z">
              <w:r>
                <w:rPr>
                  <w:sz w:val="20"/>
                  <w:szCs w:val="20"/>
                </w:rPr>
                <w:t>Derived</w:t>
              </w:r>
            </w:ins>
          </w:p>
        </w:tc>
        <w:tc>
          <w:tcPr>
            <w:tcW w:w="1842" w:type="dxa"/>
            <w:vAlign w:val="center"/>
          </w:tcPr>
          <w:p w14:paraId="236678D8" w14:textId="77777777" w:rsidR="007B7E1F" w:rsidRPr="00931C74" w:rsidRDefault="007B7E1F" w:rsidP="00280212">
            <w:pPr>
              <w:tabs>
                <w:tab w:val="left" w:pos="1395"/>
              </w:tabs>
              <w:rPr>
                <w:ins w:id="2740" w:author="P.Mahmoudi" w:date="2020-08-22T15:31:00Z"/>
                <w:sz w:val="20"/>
                <w:szCs w:val="20"/>
              </w:rPr>
            </w:pPr>
            <w:ins w:id="2741" w:author="P.Mahmoudi" w:date="2020-08-22T15:31:00Z">
              <w:r w:rsidRPr="00931C74">
                <w:rPr>
                  <w:sz w:val="20"/>
                  <w:szCs w:val="20"/>
                </w:rPr>
                <w:t>count(distinct CASE WHEN payment_option_cd='P' THEN msisdn end)</w:t>
              </w:r>
            </w:ins>
          </w:p>
        </w:tc>
        <w:tc>
          <w:tcPr>
            <w:tcW w:w="2496" w:type="dxa"/>
            <w:vAlign w:val="center"/>
          </w:tcPr>
          <w:p w14:paraId="2D36AC92" w14:textId="77777777" w:rsidR="007B7E1F" w:rsidRDefault="007B7E1F" w:rsidP="00280212">
            <w:pPr>
              <w:tabs>
                <w:tab w:val="left" w:pos="1395"/>
              </w:tabs>
              <w:rPr>
                <w:ins w:id="2742" w:author="P.Mahmoudi" w:date="2020-08-22T15:31:00Z"/>
                <w:sz w:val="20"/>
                <w:szCs w:val="20"/>
              </w:rPr>
            </w:pPr>
            <w:ins w:id="2743" w:author="P.Mahmoudi" w:date="2020-08-22T15:31:00Z">
              <w:r>
                <w:rPr>
                  <w:sz w:val="20"/>
                  <w:szCs w:val="20"/>
                </w:rPr>
                <w:t>Number of prepaid customers</w:t>
              </w:r>
            </w:ins>
          </w:p>
        </w:tc>
      </w:tr>
      <w:tr w:rsidR="007B7E1F" w:rsidRPr="00861DD3" w14:paraId="6C027090" w14:textId="77777777" w:rsidTr="00280212">
        <w:trPr>
          <w:jc w:val="center"/>
          <w:ins w:id="2744" w:author="P.Mahmoudi" w:date="2020-08-22T15:31:00Z"/>
        </w:trPr>
        <w:tc>
          <w:tcPr>
            <w:tcW w:w="1755" w:type="dxa"/>
            <w:vAlign w:val="center"/>
          </w:tcPr>
          <w:p w14:paraId="4A66200E" w14:textId="77777777" w:rsidR="007B7E1F" w:rsidRPr="00931C74" w:rsidRDefault="007B7E1F" w:rsidP="00280212">
            <w:pPr>
              <w:tabs>
                <w:tab w:val="left" w:pos="1395"/>
              </w:tabs>
              <w:rPr>
                <w:ins w:id="2745" w:author="P.Mahmoudi" w:date="2020-08-22T15:31:00Z"/>
                <w:sz w:val="20"/>
                <w:szCs w:val="20"/>
              </w:rPr>
            </w:pPr>
            <w:ins w:id="2746" w:author="P.Mahmoudi" w:date="2020-08-22T15:31:00Z">
              <w:r>
                <w:rPr>
                  <w:sz w:val="20"/>
                  <w:szCs w:val="20"/>
                </w:rPr>
                <w:t>post</w:t>
              </w:r>
              <w:r w:rsidRPr="00931C74">
                <w:rPr>
                  <w:sz w:val="20"/>
                  <w:szCs w:val="20"/>
                </w:rPr>
                <w:t>paid_subs</w:t>
              </w:r>
            </w:ins>
          </w:p>
        </w:tc>
        <w:tc>
          <w:tcPr>
            <w:tcW w:w="1984" w:type="dxa"/>
            <w:vAlign w:val="center"/>
          </w:tcPr>
          <w:p w14:paraId="4AE8946C" w14:textId="77777777" w:rsidR="007B7E1F" w:rsidRPr="00931C74" w:rsidRDefault="007B7E1F" w:rsidP="00280212">
            <w:pPr>
              <w:tabs>
                <w:tab w:val="left" w:pos="1395"/>
              </w:tabs>
              <w:rPr>
                <w:ins w:id="2747" w:author="P.Mahmoudi" w:date="2020-08-22T15:31:00Z"/>
                <w:sz w:val="20"/>
                <w:szCs w:val="20"/>
              </w:rPr>
            </w:pPr>
            <w:ins w:id="2748" w:author="P.Mahmoudi" w:date="2020-08-22T15:31:00Z">
              <w:r w:rsidRPr="00931C74">
                <w:rPr>
                  <w:sz w:val="20"/>
                  <w:szCs w:val="20"/>
                </w:rPr>
                <w:t>edl_fct_subs_cvs_snapm_ir</w:t>
              </w:r>
            </w:ins>
          </w:p>
        </w:tc>
        <w:tc>
          <w:tcPr>
            <w:tcW w:w="1418" w:type="dxa"/>
            <w:vAlign w:val="center"/>
          </w:tcPr>
          <w:p w14:paraId="5792DD2F" w14:textId="77777777" w:rsidR="007B7E1F" w:rsidRDefault="007B7E1F" w:rsidP="00280212">
            <w:pPr>
              <w:tabs>
                <w:tab w:val="left" w:pos="1395"/>
              </w:tabs>
              <w:rPr>
                <w:ins w:id="2749" w:author="P.Mahmoudi" w:date="2020-08-22T15:31:00Z"/>
                <w:sz w:val="20"/>
                <w:szCs w:val="20"/>
              </w:rPr>
            </w:pPr>
            <w:ins w:id="2750" w:author="P.Mahmoudi" w:date="2020-08-22T15:31:00Z">
              <w:r>
                <w:rPr>
                  <w:sz w:val="20"/>
                  <w:szCs w:val="20"/>
                </w:rPr>
                <w:t>Derived</w:t>
              </w:r>
            </w:ins>
          </w:p>
        </w:tc>
        <w:tc>
          <w:tcPr>
            <w:tcW w:w="1842" w:type="dxa"/>
            <w:vAlign w:val="center"/>
          </w:tcPr>
          <w:p w14:paraId="383C27C5" w14:textId="77777777" w:rsidR="007B7E1F" w:rsidRPr="00931C74" w:rsidRDefault="007B7E1F" w:rsidP="00280212">
            <w:pPr>
              <w:tabs>
                <w:tab w:val="left" w:pos="1395"/>
              </w:tabs>
              <w:rPr>
                <w:ins w:id="2751" w:author="P.Mahmoudi" w:date="2020-08-22T15:31:00Z"/>
                <w:sz w:val="20"/>
                <w:szCs w:val="20"/>
              </w:rPr>
            </w:pPr>
            <w:ins w:id="2752" w:author="P.Mahmoudi" w:date="2020-08-22T15:31:00Z">
              <w:r w:rsidRPr="00794BBE">
                <w:rPr>
                  <w:sz w:val="20"/>
                  <w:szCs w:val="20"/>
                </w:rPr>
                <w:t>count(distinct CASE WHEN payment_option_cd='N' THEN msisdn end)</w:t>
              </w:r>
            </w:ins>
          </w:p>
        </w:tc>
        <w:tc>
          <w:tcPr>
            <w:tcW w:w="2496" w:type="dxa"/>
            <w:vAlign w:val="center"/>
          </w:tcPr>
          <w:p w14:paraId="76CE8648" w14:textId="77777777" w:rsidR="007B7E1F" w:rsidRDefault="007B7E1F" w:rsidP="00280212">
            <w:pPr>
              <w:tabs>
                <w:tab w:val="left" w:pos="1395"/>
              </w:tabs>
              <w:rPr>
                <w:ins w:id="2753" w:author="P.Mahmoudi" w:date="2020-08-22T15:31:00Z"/>
                <w:sz w:val="20"/>
                <w:szCs w:val="20"/>
              </w:rPr>
            </w:pPr>
            <w:ins w:id="2754" w:author="P.Mahmoudi" w:date="2020-08-22T15:31:00Z">
              <w:r>
                <w:rPr>
                  <w:sz w:val="20"/>
                  <w:szCs w:val="20"/>
                </w:rPr>
                <w:t>Number of postpaid customers</w:t>
              </w:r>
            </w:ins>
          </w:p>
        </w:tc>
      </w:tr>
      <w:tr w:rsidR="007B7E1F" w:rsidRPr="00861DD3" w14:paraId="60437350" w14:textId="77777777" w:rsidTr="00280212">
        <w:trPr>
          <w:jc w:val="center"/>
          <w:ins w:id="2755" w:author="P.Mahmoudi" w:date="2020-08-22T15:31:00Z"/>
        </w:trPr>
        <w:tc>
          <w:tcPr>
            <w:tcW w:w="1755" w:type="dxa"/>
            <w:vAlign w:val="center"/>
          </w:tcPr>
          <w:p w14:paraId="34A5409F" w14:textId="77777777" w:rsidR="007B7E1F" w:rsidRDefault="007B7E1F" w:rsidP="00280212">
            <w:pPr>
              <w:tabs>
                <w:tab w:val="left" w:pos="1395"/>
              </w:tabs>
              <w:rPr>
                <w:ins w:id="2756" w:author="P.Mahmoudi" w:date="2020-08-22T15:31:00Z"/>
                <w:sz w:val="20"/>
                <w:szCs w:val="20"/>
              </w:rPr>
            </w:pPr>
            <w:ins w:id="2757" w:author="P.Mahmoudi" w:date="2020-08-22T15:31:00Z">
              <w:r w:rsidRPr="00794BBE">
                <w:rPr>
                  <w:sz w:val="20"/>
                  <w:szCs w:val="20"/>
                </w:rPr>
                <w:t>unknown_subs</w:t>
              </w:r>
            </w:ins>
          </w:p>
        </w:tc>
        <w:tc>
          <w:tcPr>
            <w:tcW w:w="1984" w:type="dxa"/>
            <w:vAlign w:val="center"/>
          </w:tcPr>
          <w:p w14:paraId="42ACD46D" w14:textId="77777777" w:rsidR="007B7E1F" w:rsidRPr="00931C74" w:rsidRDefault="007B7E1F" w:rsidP="00280212">
            <w:pPr>
              <w:tabs>
                <w:tab w:val="left" w:pos="1395"/>
              </w:tabs>
              <w:rPr>
                <w:ins w:id="2758" w:author="P.Mahmoudi" w:date="2020-08-22T15:31:00Z"/>
                <w:sz w:val="20"/>
                <w:szCs w:val="20"/>
              </w:rPr>
            </w:pPr>
            <w:ins w:id="2759" w:author="P.Mahmoudi" w:date="2020-08-22T15:31:00Z">
              <w:r w:rsidRPr="00931C74">
                <w:rPr>
                  <w:sz w:val="20"/>
                  <w:szCs w:val="20"/>
                </w:rPr>
                <w:t>edl_fct_subs_cvs_snapm_ir</w:t>
              </w:r>
            </w:ins>
          </w:p>
        </w:tc>
        <w:tc>
          <w:tcPr>
            <w:tcW w:w="1418" w:type="dxa"/>
            <w:vAlign w:val="center"/>
          </w:tcPr>
          <w:p w14:paraId="7B5E2A11" w14:textId="77777777" w:rsidR="007B7E1F" w:rsidRDefault="007B7E1F" w:rsidP="00280212">
            <w:pPr>
              <w:tabs>
                <w:tab w:val="left" w:pos="1395"/>
              </w:tabs>
              <w:rPr>
                <w:ins w:id="2760" w:author="P.Mahmoudi" w:date="2020-08-22T15:31:00Z"/>
                <w:sz w:val="20"/>
                <w:szCs w:val="20"/>
              </w:rPr>
            </w:pPr>
            <w:ins w:id="2761" w:author="P.Mahmoudi" w:date="2020-08-22T15:31:00Z">
              <w:r>
                <w:rPr>
                  <w:sz w:val="20"/>
                  <w:szCs w:val="20"/>
                </w:rPr>
                <w:t>Derived</w:t>
              </w:r>
            </w:ins>
          </w:p>
        </w:tc>
        <w:tc>
          <w:tcPr>
            <w:tcW w:w="1842" w:type="dxa"/>
            <w:vAlign w:val="center"/>
          </w:tcPr>
          <w:p w14:paraId="6680D186" w14:textId="77777777" w:rsidR="007B7E1F" w:rsidRPr="00794BBE" w:rsidRDefault="007B7E1F" w:rsidP="00280212">
            <w:pPr>
              <w:tabs>
                <w:tab w:val="left" w:pos="1395"/>
              </w:tabs>
              <w:rPr>
                <w:ins w:id="2762" w:author="P.Mahmoudi" w:date="2020-08-22T15:31:00Z"/>
                <w:sz w:val="20"/>
                <w:szCs w:val="20"/>
              </w:rPr>
            </w:pPr>
            <w:ins w:id="2763" w:author="P.Mahmoudi" w:date="2020-08-22T15:31:00Z">
              <w:r w:rsidRPr="00794BBE">
                <w:rPr>
                  <w:sz w:val="20"/>
                  <w:szCs w:val="20"/>
                </w:rPr>
                <w:t>count(distinct CASE WHEN payment_option_c</w:t>
              </w:r>
              <w:r w:rsidRPr="00794BBE">
                <w:rPr>
                  <w:sz w:val="20"/>
                  <w:szCs w:val="20"/>
                </w:rPr>
                <w:lastRenderedPageBreak/>
                <w:t>d='NA' THEN msisdn end)</w:t>
              </w:r>
            </w:ins>
          </w:p>
        </w:tc>
        <w:tc>
          <w:tcPr>
            <w:tcW w:w="2496" w:type="dxa"/>
            <w:vAlign w:val="center"/>
          </w:tcPr>
          <w:p w14:paraId="76F2EB8D" w14:textId="77777777" w:rsidR="007B7E1F" w:rsidRDefault="007B7E1F" w:rsidP="00280212">
            <w:pPr>
              <w:tabs>
                <w:tab w:val="left" w:pos="1395"/>
              </w:tabs>
              <w:rPr>
                <w:ins w:id="2764" w:author="P.Mahmoudi" w:date="2020-08-22T15:31:00Z"/>
                <w:sz w:val="20"/>
                <w:szCs w:val="20"/>
              </w:rPr>
            </w:pPr>
            <w:ins w:id="2765" w:author="P.Mahmoudi" w:date="2020-08-22T15:31:00Z">
              <w:r>
                <w:rPr>
                  <w:sz w:val="20"/>
                  <w:szCs w:val="20"/>
                </w:rPr>
                <w:lastRenderedPageBreak/>
                <w:t>Number of unknown contract type customers</w:t>
              </w:r>
            </w:ins>
          </w:p>
        </w:tc>
      </w:tr>
      <w:tr w:rsidR="007B7E1F" w:rsidRPr="00861DD3" w14:paraId="5C34C7DC" w14:textId="77777777" w:rsidTr="00280212">
        <w:trPr>
          <w:jc w:val="center"/>
          <w:ins w:id="2766" w:author="P.Mahmoudi" w:date="2020-08-22T15:31:00Z"/>
        </w:trPr>
        <w:tc>
          <w:tcPr>
            <w:tcW w:w="1755" w:type="dxa"/>
            <w:vAlign w:val="center"/>
          </w:tcPr>
          <w:p w14:paraId="16AB9DE8" w14:textId="77777777" w:rsidR="007B7E1F" w:rsidRPr="00794BBE" w:rsidRDefault="007B7E1F" w:rsidP="00280212">
            <w:pPr>
              <w:tabs>
                <w:tab w:val="left" w:pos="1395"/>
              </w:tabs>
              <w:rPr>
                <w:ins w:id="2767" w:author="P.Mahmoudi" w:date="2020-08-22T15:31:00Z"/>
                <w:sz w:val="20"/>
                <w:szCs w:val="20"/>
              </w:rPr>
            </w:pPr>
            <w:ins w:id="2768" w:author="P.Mahmoudi" w:date="2020-08-22T15:31:00Z">
              <w:r w:rsidRPr="00794BBE">
                <w:rPr>
                  <w:sz w:val="20"/>
                  <w:szCs w:val="20"/>
                </w:rPr>
                <w:lastRenderedPageBreak/>
                <w:t>top_subs</w:t>
              </w:r>
            </w:ins>
          </w:p>
        </w:tc>
        <w:tc>
          <w:tcPr>
            <w:tcW w:w="1984" w:type="dxa"/>
            <w:vAlign w:val="center"/>
          </w:tcPr>
          <w:p w14:paraId="50D57897" w14:textId="77777777" w:rsidR="007B7E1F" w:rsidRPr="00931C74" w:rsidRDefault="007B7E1F" w:rsidP="00280212">
            <w:pPr>
              <w:tabs>
                <w:tab w:val="left" w:pos="1395"/>
              </w:tabs>
              <w:rPr>
                <w:ins w:id="2769" w:author="P.Mahmoudi" w:date="2020-08-22T15:31:00Z"/>
                <w:sz w:val="20"/>
                <w:szCs w:val="20"/>
              </w:rPr>
            </w:pPr>
            <w:ins w:id="2770" w:author="P.Mahmoudi" w:date="2020-08-22T15:31:00Z">
              <w:r w:rsidRPr="00931C74">
                <w:rPr>
                  <w:sz w:val="20"/>
                  <w:szCs w:val="20"/>
                </w:rPr>
                <w:t>edl_fct_subs_cvs_snapm_ir</w:t>
              </w:r>
            </w:ins>
          </w:p>
        </w:tc>
        <w:tc>
          <w:tcPr>
            <w:tcW w:w="1418" w:type="dxa"/>
            <w:vAlign w:val="center"/>
          </w:tcPr>
          <w:p w14:paraId="2880123F" w14:textId="77777777" w:rsidR="007B7E1F" w:rsidRDefault="007B7E1F" w:rsidP="00280212">
            <w:pPr>
              <w:tabs>
                <w:tab w:val="left" w:pos="1395"/>
              </w:tabs>
              <w:rPr>
                <w:ins w:id="2771" w:author="P.Mahmoudi" w:date="2020-08-22T15:31:00Z"/>
                <w:sz w:val="20"/>
                <w:szCs w:val="20"/>
              </w:rPr>
            </w:pPr>
            <w:ins w:id="2772" w:author="P.Mahmoudi" w:date="2020-08-22T15:31:00Z">
              <w:r>
                <w:rPr>
                  <w:sz w:val="20"/>
                  <w:szCs w:val="20"/>
                </w:rPr>
                <w:t>Derived</w:t>
              </w:r>
            </w:ins>
          </w:p>
        </w:tc>
        <w:tc>
          <w:tcPr>
            <w:tcW w:w="1842" w:type="dxa"/>
            <w:vAlign w:val="center"/>
          </w:tcPr>
          <w:p w14:paraId="5448C91C" w14:textId="77777777" w:rsidR="007B7E1F" w:rsidRPr="00794BBE" w:rsidRDefault="007B7E1F" w:rsidP="00280212">
            <w:pPr>
              <w:tabs>
                <w:tab w:val="left" w:pos="1395"/>
              </w:tabs>
              <w:rPr>
                <w:ins w:id="2773" w:author="P.Mahmoudi" w:date="2020-08-22T15:31:00Z"/>
                <w:sz w:val="20"/>
                <w:szCs w:val="20"/>
              </w:rPr>
            </w:pPr>
            <w:ins w:id="2774" w:author="P.Mahmoudi" w:date="2020-08-22T15:31:00Z">
              <w:r w:rsidRPr="00794BBE">
                <w:rPr>
                  <w:sz w:val="20"/>
                  <w:szCs w:val="20"/>
                </w:rPr>
                <w:t>count(DISTINCT case when customer_segment_txt = 'TOP' then msisdn end)</w:t>
              </w:r>
            </w:ins>
          </w:p>
        </w:tc>
        <w:tc>
          <w:tcPr>
            <w:tcW w:w="2496" w:type="dxa"/>
            <w:vAlign w:val="center"/>
          </w:tcPr>
          <w:p w14:paraId="0758294B" w14:textId="77777777" w:rsidR="007B7E1F" w:rsidRDefault="007B7E1F" w:rsidP="00280212">
            <w:pPr>
              <w:tabs>
                <w:tab w:val="left" w:pos="1395"/>
              </w:tabs>
              <w:rPr>
                <w:ins w:id="2775" w:author="P.Mahmoudi" w:date="2020-08-22T15:31:00Z"/>
                <w:sz w:val="20"/>
                <w:szCs w:val="20"/>
              </w:rPr>
            </w:pPr>
            <w:ins w:id="2776" w:author="P.Mahmoudi" w:date="2020-08-22T15:31:00Z">
              <w:r>
                <w:rPr>
                  <w:sz w:val="20"/>
                  <w:szCs w:val="20"/>
                </w:rPr>
                <w:t>Number of top customers</w:t>
              </w:r>
            </w:ins>
          </w:p>
        </w:tc>
      </w:tr>
      <w:tr w:rsidR="007B7E1F" w:rsidRPr="00861DD3" w14:paraId="1DC05ABD" w14:textId="77777777" w:rsidTr="00280212">
        <w:trPr>
          <w:jc w:val="center"/>
          <w:ins w:id="2777" w:author="P.Mahmoudi" w:date="2020-08-22T15:31:00Z"/>
        </w:trPr>
        <w:tc>
          <w:tcPr>
            <w:tcW w:w="1755" w:type="dxa"/>
            <w:vAlign w:val="center"/>
          </w:tcPr>
          <w:p w14:paraId="6FE423CD" w14:textId="77777777" w:rsidR="007B7E1F" w:rsidRPr="00794BBE" w:rsidRDefault="007B7E1F" w:rsidP="00280212">
            <w:pPr>
              <w:tabs>
                <w:tab w:val="left" w:pos="1395"/>
              </w:tabs>
              <w:rPr>
                <w:ins w:id="2778" w:author="P.Mahmoudi" w:date="2020-08-22T15:31:00Z"/>
                <w:sz w:val="20"/>
                <w:szCs w:val="20"/>
              </w:rPr>
            </w:pPr>
            <w:ins w:id="2779" w:author="P.Mahmoudi" w:date="2020-08-22T15:31:00Z">
              <w:r w:rsidRPr="00640B7A">
                <w:rPr>
                  <w:sz w:val="20"/>
                  <w:szCs w:val="20"/>
                </w:rPr>
                <w:t>veryhigh_subs</w:t>
              </w:r>
            </w:ins>
          </w:p>
        </w:tc>
        <w:tc>
          <w:tcPr>
            <w:tcW w:w="1984" w:type="dxa"/>
            <w:vAlign w:val="center"/>
          </w:tcPr>
          <w:p w14:paraId="1E3E6A5C" w14:textId="77777777" w:rsidR="007B7E1F" w:rsidRPr="00931C74" w:rsidRDefault="007B7E1F" w:rsidP="00280212">
            <w:pPr>
              <w:tabs>
                <w:tab w:val="left" w:pos="1395"/>
              </w:tabs>
              <w:rPr>
                <w:ins w:id="2780" w:author="P.Mahmoudi" w:date="2020-08-22T15:31:00Z"/>
                <w:sz w:val="20"/>
                <w:szCs w:val="20"/>
              </w:rPr>
            </w:pPr>
            <w:ins w:id="2781" w:author="P.Mahmoudi" w:date="2020-08-22T15:31:00Z">
              <w:r w:rsidRPr="00931C74">
                <w:rPr>
                  <w:sz w:val="20"/>
                  <w:szCs w:val="20"/>
                </w:rPr>
                <w:t>edl_fct_subs_cvs_snapm_ir</w:t>
              </w:r>
            </w:ins>
          </w:p>
        </w:tc>
        <w:tc>
          <w:tcPr>
            <w:tcW w:w="1418" w:type="dxa"/>
            <w:vAlign w:val="center"/>
          </w:tcPr>
          <w:p w14:paraId="5B82FAB3" w14:textId="77777777" w:rsidR="007B7E1F" w:rsidRDefault="007B7E1F" w:rsidP="00280212">
            <w:pPr>
              <w:tabs>
                <w:tab w:val="left" w:pos="1395"/>
              </w:tabs>
              <w:rPr>
                <w:ins w:id="2782" w:author="P.Mahmoudi" w:date="2020-08-22T15:31:00Z"/>
                <w:sz w:val="20"/>
                <w:szCs w:val="20"/>
              </w:rPr>
            </w:pPr>
            <w:ins w:id="2783" w:author="P.Mahmoudi" w:date="2020-08-22T15:31:00Z">
              <w:r>
                <w:rPr>
                  <w:sz w:val="20"/>
                  <w:szCs w:val="20"/>
                </w:rPr>
                <w:t>Derived</w:t>
              </w:r>
            </w:ins>
          </w:p>
        </w:tc>
        <w:tc>
          <w:tcPr>
            <w:tcW w:w="1842" w:type="dxa"/>
            <w:vAlign w:val="center"/>
          </w:tcPr>
          <w:p w14:paraId="4AD89678" w14:textId="77777777" w:rsidR="007B7E1F" w:rsidRPr="00794BBE" w:rsidRDefault="007B7E1F" w:rsidP="00280212">
            <w:pPr>
              <w:tabs>
                <w:tab w:val="left" w:pos="1395"/>
              </w:tabs>
              <w:rPr>
                <w:ins w:id="2784" w:author="P.Mahmoudi" w:date="2020-08-22T15:31:00Z"/>
                <w:sz w:val="20"/>
                <w:szCs w:val="20"/>
              </w:rPr>
            </w:pPr>
            <w:ins w:id="2785" w:author="P.Mahmoudi" w:date="2020-08-22T15:31:00Z">
              <w:r w:rsidRPr="00640B7A">
                <w:rPr>
                  <w:sz w:val="20"/>
                  <w:szCs w:val="20"/>
                </w:rPr>
                <w:t>count(DISTINCT case when customer_segment_txt = 'VERY HIGH' then msisdn end)</w:t>
              </w:r>
            </w:ins>
          </w:p>
        </w:tc>
        <w:tc>
          <w:tcPr>
            <w:tcW w:w="2496" w:type="dxa"/>
            <w:vAlign w:val="center"/>
          </w:tcPr>
          <w:p w14:paraId="72115394" w14:textId="77777777" w:rsidR="007B7E1F" w:rsidRDefault="007B7E1F" w:rsidP="00280212">
            <w:pPr>
              <w:tabs>
                <w:tab w:val="left" w:pos="1395"/>
              </w:tabs>
              <w:rPr>
                <w:ins w:id="2786" w:author="P.Mahmoudi" w:date="2020-08-22T15:31:00Z"/>
                <w:sz w:val="20"/>
                <w:szCs w:val="20"/>
              </w:rPr>
            </w:pPr>
            <w:ins w:id="2787" w:author="P.Mahmoudi" w:date="2020-08-22T15:31:00Z">
              <w:r>
                <w:rPr>
                  <w:sz w:val="20"/>
                  <w:szCs w:val="20"/>
                </w:rPr>
                <w:t>Number of very high customers</w:t>
              </w:r>
            </w:ins>
          </w:p>
        </w:tc>
      </w:tr>
      <w:tr w:rsidR="007B7E1F" w:rsidRPr="00861DD3" w14:paraId="295340C4" w14:textId="77777777" w:rsidTr="00280212">
        <w:trPr>
          <w:jc w:val="center"/>
          <w:ins w:id="2788" w:author="P.Mahmoudi" w:date="2020-08-22T15:31:00Z"/>
        </w:trPr>
        <w:tc>
          <w:tcPr>
            <w:tcW w:w="1755" w:type="dxa"/>
            <w:vAlign w:val="center"/>
          </w:tcPr>
          <w:p w14:paraId="7765D5CE" w14:textId="77777777" w:rsidR="007B7E1F" w:rsidRPr="00794BBE" w:rsidRDefault="007B7E1F" w:rsidP="00280212">
            <w:pPr>
              <w:tabs>
                <w:tab w:val="left" w:pos="1395"/>
              </w:tabs>
              <w:rPr>
                <w:ins w:id="2789" w:author="P.Mahmoudi" w:date="2020-08-22T15:31:00Z"/>
                <w:sz w:val="20"/>
                <w:szCs w:val="20"/>
              </w:rPr>
            </w:pPr>
            <w:ins w:id="2790" w:author="P.Mahmoudi" w:date="2020-08-22T15:31:00Z">
              <w:r w:rsidRPr="00640B7A">
                <w:rPr>
                  <w:sz w:val="20"/>
                  <w:szCs w:val="20"/>
                </w:rPr>
                <w:t>high_subs</w:t>
              </w:r>
            </w:ins>
          </w:p>
        </w:tc>
        <w:tc>
          <w:tcPr>
            <w:tcW w:w="1984" w:type="dxa"/>
            <w:vAlign w:val="center"/>
          </w:tcPr>
          <w:p w14:paraId="18C8352D" w14:textId="77777777" w:rsidR="007B7E1F" w:rsidRPr="00931C74" w:rsidRDefault="007B7E1F" w:rsidP="00280212">
            <w:pPr>
              <w:tabs>
                <w:tab w:val="left" w:pos="1395"/>
              </w:tabs>
              <w:rPr>
                <w:ins w:id="2791" w:author="P.Mahmoudi" w:date="2020-08-22T15:31:00Z"/>
                <w:sz w:val="20"/>
                <w:szCs w:val="20"/>
              </w:rPr>
            </w:pPr>
            <w:ins w:id="2792" w:author="P.Mahmoudi" w:date="2020-08-22T15:31:00Z">
              <w:r w:rsidRPr="00931C74">
                <w:rPr>
                  <w:sz w:val="20"/>
                  <w:szCs w:val="20"/>
                </w:rPr>
                <w:t>edl_fct_subs_cvs_snapm_ir</w:t>
              </w:r>
            </w:ins>
          </w:p>
        </w:tc>
        <w:tc>
          <w:tcPr>
            <w:tcW w:w="1418" w:type="dxa"/>
            <w:vAlign w:val="center"/>
          </w:tcPr>
          <w:p w14:paraId="53ACC435" w14:textId="77777777" w:rsidR="007B7E1F" w:rsidRDefault="007B7E1F" w:rsidP="00280212">
            <w:pPr>
              <w:tabs>
                <w:tab w:val="left" w:pos="1395"/>
              </w:tabs>
              <w:rPr>
                <w:ins w:id="2793" w:author="P.Mahmoudi" w:date="2020-08-22T15:31:00Z"/>
                <w:sz w:val="20"/>
                <w:szCs w:val="20"/>
              </w:rPr>
            </w:pPr>
            <w:ins w:id="2794" w:author="P.Mahmoudi" w:date="2020-08-22T15:31:00Z">
              <w:r>
                <w:rPr>
                  <w:sz w:val="20"/>
                  <w:szCs w:val="20"/>
                </w:rPr>
                <w:t>Derived</w:t>
              </w:r>
            </w:ins>
          </w:p>
        </w:tc>
        <w:tc>
          <w:tcPr>
            <w:tcW w:w="1842" w:type="dxa"/>
            <w:vAlign w:val="center"/>
          </w:tcPr>
          <w:p w14:paraId="25EFFC53" w14:textId="77777777" w:rsidR="007B7E1F" w:rsidRPr="00794BBE" w:rsidRDefault="007B7E1F" w:rsidP="00280212">
            <w:pPr>
              <w:tabs>
                <w:tab w:val="left" w:pos="1395"/>
              </w:tabs>
              <w:rPr>
                <w:ins w:id="2795" w:author="P.Mahmoudi" w:date="2020-08-22T15:31:00Z"/>
                <w:sz w:val="20"/>
                <w:szCs w:val="20"/>
              </w:rPr>
            </w:pPr>
            <w:ins w:id="2796" w:author="P.Mahmoudi" w:date="2020-08-22T15:31:00Z">
              <w:r w:rsidRPr="007B7E1F">
                <w:rPr>
                  <w:sz w:val="20"/>
                  <w:szCs w:val="20"/>
                </w:rPr>
                <w:t>count(DISTINCT case when customer_segment_txt = 'HIGH' then msisdn end)</w:t>
              </w:r>
            </w:ins>
          </w:p>
        </w:tc>
        <w:tc>
          <w:tcPr>
            <w:tcW w:w="2496" w:type="dxa"/>
            <w:vAlign w:val="center"/>
          </w:tcPr>
          <w:p w14:paraId="02AFB22E" w14:textId="77777777" w:rsidR="007B7E1F" w:rsidRDefault="007B7E1F" w:rsidP="00280212">
            <w:pPr>
              <w:tabs>
                <w:tab w:val="left" w:pos="1395"/>
              </w:tabs>
              <w:rPr>
                <w:ins w:id="2797" w:author="P.Mahmoudi" w:date="2020-08-22T15:31:00Z"/>
                <w:sz w:val="20"/>
                <w:szCs w:val="20"/>
              </w:rPr>
            </w:pPr>
            <w:ins w:id="2798" w:author="P.Mahmoudi" w:date="2020-08-22T15:31:00Z">
              <w:r>
                <w:rPr>
                  <w:sz w:val="20"/>
                  <w:szCs w:val="20"/>
                </w:rPr>
                <w:t>Number of high customers</w:t>
              </w:r>
            </w:ins>
          </w:p>
        </w:tc>
      </w:tr>
      <w:tr w:rsidR="007B7E1F" w:rsidRPr="00861DD3" w14:paraId="514FD28F" w14:textId="77777777" w:rsidTr="00280212">
        <w:trPr>
          <w:jc w:val="center"/>
          <w:ins w:id="2799" w:author="P.Mahmoudi" w:date="2020-08-22T15:31:00Z"/>
        </w:trPr>
        <w:tc>
          <w:tcPr>
            <w:tcW w:w="1755" w:type="dxa"/>
            <w:vAlign w:val="center"/>
          </w:tcPr>
          <w:p w14:paraId="79E85F91" w14:textId="77777777" w:rsidR="007B7E1F" w:rsidRPr="00794BBE" w:rsidRDefault="007B7E1F" w:rsidP="00280212">
            <w:pPr>
              <w:tabs>
                <w:tab w:val="left" w:pos="1395"/>
              </w:tabs>
              <w:rPr>
                <w:ins w:id="2800" w:author="P.Mahmoudi" w:date="2020-08-22T15:31:00Z"/>
                <w:sz w:val="20"/>
                <w:szCs w:val="20"/>
              </w:rPr>
            </w:pPr>
            <w:ins w:id="2801" w:author="P.Mahmoudi" w:date="2020-08-22T15:31:00Z">
              <w:r w:rsidRPr="00640B7A">
                <w:rPr>
                  <w:sz w:val="20"/>
                  <w:szCs w:val="20"/>
                </w:rPr>
                <w:t>medium_subs</w:t>
              </w:r>
            </w:ins>
          </w:p>
        </w:tc>
        <w:tc>
          <w:tcPr>
            <w:tcW w:w="1984" w:type="dxa"/>
            <w:vAlign w:val="center"/>
          </w:tcPr>
          <w:p w14:paraId="62A72FA4" w14:textId="77777777" w:rsidR="007B7E1F" w:rsidRPr="00931C74" w:rsidRDefault="007B7E1F" w:rsidP="00280212">
            <w:pPr>
              <w:tabs>
                <w:tab w:val="left" w:pos="1395"/>
              </w:tabs>
              <w:rPr>
                <w:ins w:id="2802" w:author="P.Mahmoudi" w:date="2020-08-22T15:31:00Z"/>
                <w:sz w:val="20"/>
                <w:szCs w:val="20"/>
              </w:rPr>
            </w:pPr>
            <w:ins w:id="2803" w:author="P.Mahmoudi" w:date="2020-08-22T15:31:00Z">
              <w:r w:rsidRPr="00931C74">
                <w:rPr>
                  <w:sz w:val="20"/>
                  <w:szCs w:val="20"/>
                </w:rPr>
                <w:t>edl_fct_subs_cvs_snapm_ir</w:t>
              </w:r>
            </w:ins>
          </w:p>
        </w:tc>
        <w:tc>
          <w:tcPr>
            <w:tcW w:w="1418" w:type="dxa"/>
            <w:vAlign w:val="center"/>
          </w:tcPr>
          <w:p w14:paraId="42DB8B0F" w14:textId="77777777" w:rsidR="007B7E1F" w:rsidRDefault="007B7E1F" w:rsidP="00280212">
            <w:pPr>
              <w:tabs>
                <w:tab w:val="left" w:pos="1395"/>
              </w:tabs>
              <w:rPr>
                <w:ins w:id="2804" w:author="P.Mahmoudi" w:date="2020-08-22T15:31:00Z"/>
                <w:sz w:val="20"/>
                <w:szCs w:val="20"/>
              </w:rPr>
            </w:pPr>
            <w:ins w:id="2805" w:author="P.Mahmoudi" w:date="2020-08-22T15:31:00Z">
              <w:r>
                <w:rPr>
                  <w:sz w:val="20"/>
                  <w:szCs w:val="20"/>
                </w:rPr>
                <w:t>Derived</w:t>
              </w:r>
            </w:ins>
          </w:p>
        </w:tc>
        <w:tc>
          <w:tcPr>
            <w:tcW w:w="1842" w:type="dxa"/>
            <w:vAlign w:val="center"/>
          </w:tcPr>
          <w:p w14:paraId="7B72882D" w14:textId="77777777" w:rsidR="007B7E1F" w:rsidRPr="00794BBE" w:rsidRDefault="007B7E1F" w:rsidP="00280212">
            <w:pPr>
              <w:tabs>
                <w:tab w:val="left" w:pos="1395"/>
              </w:tabs>
              <w:rPr>
                <w:ins w:id="2806" w:author="P.Mahmoudi" w:date="2020-08-22T15:31:00Z"/>
                <w:sz w:val="20"/>
                <w:szCs w:val="20"/>
              </w:rPr>
            </w:pPr>
            <w:ins w:id="2807" w:author="P.Mahmoudi" w:date="2020-08-22T15:31:00Z">
              <w:r w:rsidRPr="007B7E1F">
                <w:rPr>
                  <w:sz w:val="20"/>
                  <w:szCs w:val="20"/>
                </w:rPr>
                <w:t>count(DISTINCT case when customer_segment_txt = 'MEDIUM' then msisdn end)</w:t>
              </w:r>
            </w:ins>
          </w:p>
        </w:tc>
        <w:tc>
          <w:tcPr>
            <w:tcW w:w="2496" w:type="dxa"/>
            <w:vAlign w:val="center"/>
          </w:tcPr>
          <w:p w14:paraId="73DF1C5B" w14:textId="77777777" w:rsidR="007B7E1F" w:rsidRDefault="007B7E1F" w:rsidP="00280212">
            <w:pPr>
              <w:tabs>
                <w:tab w:val="left" w:pos="1395"/>
              </w:tabs>
              <w:rPr>
                <w:ins w:id="2808" w:author="P.Mahmoudi" w:date="2020-08-22T15:31:00Z"/>
                <w:sz w:val="20"/>
                <w:szCs w:val="20"/>
              </w:rPr>
            </w:pPr>
            <w:ins w:id="2809" w:author="P.Mahmoudi" w:date="2020-08-22T15:31:00Z">
              <w:r>
                <w:rPr>
                  <w:sz w:val="20"/>
                  <w:szCs w:val="20"/>
                </w:rPr>
                <w:t>Number of medium customers</w:t>
              </w:r>
            </w:ins>
          </w:p>
        </w:tc>
      </w:tr>
      <w:tr w:rsidR="007B7E1F" w:rsidRPr="00861DD3" w14:paraId="6BAA09C9" w14:textId="77777777" w:rsidTr="00280212">
        <w:trPr>
          <w:jc w:val="center"/>
          <w:ins w:id="2810" w:author="P.Mahmoudi" w:date="2020-08-22T15:31:00Z"/>
        </w:trPr>
        <w:tc>
          <w:tcPr>
            <w:tcW w:w="1755" w:type="dxa"/>
            <w:vAlign w:val="center"/>
          </w:tcPr>
          <w:p w14:paraId="7E4D8965" w14:textId="77777777" w:rsidR="007B7E1F" w:rsidRPr="00794BBE" w:rsidRDefault="007B7E1F" w:rsidP="00280212">
            <w:pPr>
              <w:tabs>
                <w:tab w:val="left" w:pos="1395"/>
              </w:tabs>
              <w:rPr>
                <w:ins w:id="2811" w:author="P.Mahmoudi" w:date="2020-08-22T15:31:00Z"/>
                <w:sz w:val="20"/>
                <w:szCs w:val="20"/>
              </w:rPr>
            </w:pPr>
            <w:ins w:id="2812" w:author="P.Mahmoudi" w:date="2020-08-22T15:31:00Z">
              <w:r w:rsidRPr="00640B7A">
                <w:rPr>
                  <w:sz w:val="20"/>
                  <w:szCs w:val="20"/>
                </w:rPr>
                <w:t>low_subs</w:t>
              </w:r>
            </w:ins>
          </w:p>
        </w:tc>
        <w:tc>
          <w:tcPr>
            <w:tcW w:w="1984" w:type="dxa"/>
            <w:vAlign w:val="center"/>
          </w:tcPr>
          <w:p w14:paraId="7F9CD289" w14:textId="77777777" w:rsidR="007B7E1F" w:rsidRPr="00931C74" w:rsidRDefault="007B7E1F" w:rsidP="00280212">
            <w:pPr>
              <w:tabs>
                <w:tab w:val="left" w:pos="1395"/>
              </w:tabs>
              <w:rPr>
                <w:ins w:id="2813" w:author="P.Mahmoudi" w:date="2020-08-22T15:31:00Z"/>
                <w:sz w:val="20"/>
                <w:szCs w:val="20"/>
              </w:rPr>
            </w:pPr>
            <w:ins w:id="2814" w:author="P.Mahmoudi" w:date="2020-08-22T15:31:00Z">
              <w:r w:rsidRPr="00931C74">
                <w:rPr>
                  <w:sz w:val="20"/>
                  <w:szCs w:val="20"/>
                </w:rPr>
                <w:t>edl_fct_subs_cvs_snapm_ir</w:t>
              </w:r>
            </w:ins>
          </w:p>
        </w:tc>
        <w:tc>
          <w:tcPr>
            <w:tcW w:w="1418" w:type="dxa"/>
            <w:vAlign w:val="center"/>
          </w:tcPr>
          <w:p w14:paraId="3E45D2DF" w14:textId="77777777" w:rsidR="007B7E1F" w:rsidRDefault="007B7E1F" w:rsidP="00280212">
            <w:pPr>
              <w:tabs>
                <w:tab w:val="left" w:pos="1395"/>
              </w:tabs>
              <w:rPr>
                <w:ins w:id="2815" w:author="P.Mahmoudi" w:date="2020-08-22T15:31:00Z"/>
                <w:sz w:val="20"/>
                <w:szCs w:val="20"/>
              </w:rPr>
            </w:pPr>
            <w:ins w:id="2816" w:author="P.Mahmoudi" w:date="2020-08-22T15:31:00Z">
              <w:r>
                <w:rPr>
                  <w:sz w:val="20"/>
                  <w:szCs w:val="20"/>
                </w:rPr>
                <w:t>Derived</w:t>
              </w:r>
            </w:ins>
          </w:p>
        </w:tc>
        <w:tc>
          <w:tcPr>
            <w:tcW w:w="1842" w:type="dxa"/>
            <w:vAlign w:val="center"/>
          </w:tcPr>
          <w:p w14:paraId="17B78DA8" w14:textId="77777777" w:rsidR="007B7E1F" w:rsidRPr="00794BBE" w:rsidRDefault="007B7E1F" w:rsidP="00280212">
            <w:pPr>
              <w:tabs>
                <w:tab w:val="left" w:pos="1395"/>
              </w:tabs>
              <w:rPr>
                <w:ins w:id="2817" w:author="P.Mahmoudi" w:date="2020-08-22T15:31:00Z"/>
                <w:sz w:val="20"/>
                <w:szCs w:val="20"/>
              </w:rPr>
            </w:pPr>
            <w:ins w:id="2818" w:author="P.Mahmoudi" w:date="2020-08-22T15:31:00Z">
              <w:r w:rsidRPr="007B7E1F">
                <w:rPr>
                  <w:sz w:val="20"/>
                  <w:szCs w:val="20"/>
                </w:rPr>
                <w:t>count(DISTINCT case when customer_segment_txt = 'LOW' then msisdn end)</w:t>
              </w:r>
            </w:ins>
          </w:p>
        </w:tc>
        <w:tc>
          <w:tcPr>
            <w:tcW w:w="2496" w:type="dxa"/>
            <w:vAlign w:val="center"/>
          </w:tcPr>
          <w:p w14:paraId="77C214EF" w14:textId="77777777" w:rsidR="007B7E1F" w:rsidRDefault="007B7E1F" w:rsidP="00280212">
            <w:pPr>
              <w:tabs>
                <w:tab w:val="left" w:pos="1395"/>
              </w:tabs>
              <w:rPr>
                <w:ins w:id="2819" w:author="P.Mahmoudi" w:date="2020-08-22T15:31:00Z"/>
                <w:sz w:val="20"/>
                <w:szCs w:val="20"/>
              </w:rPr>
            </w:pPr>
            <w:ins w:id="2820" w:author="P.Mahmoudi" w:date="2020-08-22T15:31:00Z">
              <w:r>
                <w:rPr>
                  <w:sz w:val="20"/>
                  <w:szCs w:val="20"/>
                </w:rPr>
                <w:t>Number of low customers</w:t>
              </w:r>
            </w:ins>
          </w:p>
        </w:tc>
      </w:tr>
      <w:tr w:rsidR="007B7E1F" w:rsidRPr="00861DD3" w14:paraId="1552993E" w14:textId="77777777" w:rsidTr="00280212">
        <w:trPr>
          <w:jc w:val="center"/>
          <w:ins w:id="2821" w:author="P.Mahmoudi" w:date="2020-08-22T15:31:00Z"/>
        </w:trPr>
        <w:tc>
          <w:tcPr>
            <w:tcW w:w="1755" w:type="dxa"/>
            <w:vAlign w:val="center"/>
          </w:tcPr>
          <w:p w14:paraId="754652B0" w14:textId="77777777" w:rsidR="007B7E1F" w:rsidRPr="00794BBE" w:rsidRDefault="007B7E1F" w:rsidP="00280212">
            <w:pPr>
              <w:tabs>
                <w:tab w:val="left" w:pos="1395"/>
              </w:tabs>
              <w:rPr>
                <w:ins w:id="2822" w:author="P.Mahmoudi" w:date="2020-08-22T15:31:00Z"/>
                <w:sz w:val="20"/>
                <w:szCs w:val="20"/>
              </w:rPr>
            </w:pPr>
            <w:ins w:id="2823" w:author="P.Mahmoudi" w:date="2020-08-22T15:31:00Z">
              <w:r w:rsidRPr="00640B7A">
                <w:rPr>
                  <w:sz w:val="20"/>
                  <w:szCs w:val="20"/>
                </w:rPr>
                <w:t>newcomers_subs</w:t>
              </w:r>
            </w:ins>
          </w:p>
        </w:tc>
        <w:tc>
          <w:tcPr>
            <w:tcW w:w="1984" w:type="dxa"/>
            <w:vAlign w:val="center"/>
          </w:tcPr>
          <w:p w14:paraId="25DF0EB8" w14:textId="77777777" w:rsidR="007B7E1F" w:rsidRPr="00931C74" w:rsidRDefault="007B7E1F" w:rsidP="00280212">
            <w:pPr>
              <w:tabs>
                <w:tab w:val="left" w:pos="1395"/>
              </w:tabs>
              <w:rPr>
                <w:ins w:id="2824" w:author="P.Mahmoudi" w:date="2020-08-22T15:31:00Z"/>
                <w:sz w:val="20"/>
                <w:szCs w:val="20"/>
              </w:rPr>
            </w:pPr>
            <w:ins w:id="2825" w:author="P.Mahmoudi" w:date="2020-08-22T15:31:00Z">
              <w:r w:rsidRPr="00931C74">
                <w:rPr>
                  <w:sz w:val="20"/>
                  <w:szCs w:val="20"/>
                </w:rPr>
                <w:t>edl_fct_subs_cvs_snapm_ir</w:t>
              </w:r>
            </w:ins>
          </w:p>
        </w:tc>
        <w:tc>
          <w:tcPr>
            <w:tcW w:w="1418" w:type="dxa"/>
            <w:vAlign w:val="center"/>
          </w:tcPr>
          <w:p w14:paraId="79446828" w14:textId="77777777" w:rsidR="007B7E1F" w:rsidRDefault="007B7E1F" w:rsidP="00280212">
            <w:pPr>
              <w:tabs>
                <w:tab w:val="left" w:pos="1395"/>
              </w:tabs>
              <w:rPr>
                <w:ins w:id="2826" w:author="P.Mahmoudi" w:date="2020-08-22T15:31:00Z"/>
                <w:sz w:val="20"/>
                <w:szCs w:val="20"/>
              </w:rPr>
            </w:pPr>
            <w:ins w:id="2827" w:author="P.Mahmoudi" w:date="2020-08-22T15:31:00Z">
              <w:r>
                <w:rPr>
                  <w:sz w:val="20"/>
                  <w:szCs w:val="20"/>
                </w:rPr>
                <w:t>Derived</w:t>
              </w:r>
            </w:ins>
          </w:p>
        </w:tc>
        <w:tc>
          <w:tcPr>
            <w:tcW w:w="1842" w:type="dxa"/>
            <w:vAlign w:val="center"/>
          </w:tcPr>
          <w:p w14:paraId="505CB307" w14:textId="77777777" w:rsidR="007B7E1F" w:rsidRPr="00794BBE" w:rsidRDefault="007B7E1F" w:rsidP="00280212">
            <w:pPr>
              <w:tabs>
                <w:tab w:val="left" w:pos="1395"/>
              </w:tabs>
              <w:rPr>
                <w:ins w:id="2828" w:author="P.Mahmoudi" w:date="2020-08-22T15:31:00Z"/>
                <w:sz w:val="20"/>
                <w:szCs w:val="20"/>
              </w:rPr>
            </w:pPr>
            <w:ins w:id="2829" w:author="P.Mahmoudi" w:date="2020-08-22T15:31:00Z">
              <w:r w:rsidRPr="007B7E1F">
                <w:rPr>
                  <w:sz w:val="20"/>
                  <w:szCs w:val="20"/>
                </w:rPr>
                <w:t>count(DISTINCT case when customer_segment_txt = 'NEWCOMER' then msisdn end)</w:t>
              </w:r>
            </w:ins>
          </w:p>
        </w:tc>
        <w:tc>
          <w:tcPr>
            <w:tcW w:w="2496" w:type="dxa"/>
            <w:vAlign w:val="center"/>
          </w:tcPr>
          <w:p w14:paraId="0F4CEDFC" w14:textId="77777777" w:rsidR="007B7E1F" w:rsidRDefault="007B7E1F" w:rsidP="00280212">
            <w:pPr>
              <w:tabs>
                <w:tab w:val="left" w:pos="1395"/>
              </w:tabs>
              <w:rPr>
                <w:ins w:id="2830" w:author="P.Mahmoudi" w:date="2020-08-22T15:31:00Z"/>
                <w:sz w:val="20"/>
                <w:szCs w:val="20"/>
              </w:rPr>
            </w:pPr>
            <w:ins w:id="2831" w:author="P.Mahmoudi" w:date="2020-08-22T15:31:00Z">
              <w:r>
                <w:rPr>
                  <w:sz w:val="20"/>
                  <w:szCs w:val="20"/>
                </w:rPr>
                <w:t>Number of newcommer customers</w:t>
              </w:r>
            </w:ins>
          </w:p>
        </w:tc>
      </w:tr>
      <w:tr w:rsidR="007B7E1F" w:rsidRPr="00861DD3" w14:paraId="13FE4BD5" w14:textId="77777777" w:rsidTr="00280212">
        <w:trPr>
          <w:jc w:val="center"/>
          <w:ins w:id="2832" w:author="P.Mahmoudi" w:date="2020-08-22T15:31:00Z"/>
        </w:trPr>
        <w:tc>
          <w:tcPr>
            <w:tcW w:w="1755" w:type="dxa"/>
            <w:vAlign w:val="center"/>
          </w:tcPr>
          <w:p w14:paraId="1CCD97F2" w14:textId="77777777" w:rsidR="007B7E1F" w:rsidRPr="00794BBE" w:rsidRDefault="007B7E1F" w:rsidP="00280212">
            <w:pPr>
              <w:tabs>
                <w:tab w:val="left" w:pos="1395"/>
              </w:tabs>
              <w:rPr>
                <w:ins w:id="2833" w:author="P.Mahmoudi" w:date="2020-08-22T15:31:00Z"/>
                <w:sz w:val="20"/>
                <w:szCs w:val="20"/>
              </w:rPr>
            </w:pPr>
            <w:ins w:id="2834" w:author="P.Mahmoudi" w:date="2020-08-22T15:31:00Z">
              <w:r w:rsidRPr="00640B7A">
                <w:rPr>
                  <w:sz w:val="20"/>
                  <w:szCs w:val="20"/>
                </w:rPr>
                <w:t>others_subs</w:t>
              </w:r>
            </w:ins>
          </w:p>
        </w:tc>
        <w:tc>
          <w:tcPr>
            <w:tcW w:w="1984" w:type="dxa"/>
            <w:vAlign w:val="center"/>
          </w:tcPr>
          <w:p w14:paraId="164AF024" w14:textId="77777777" w:rsidR="007B7E1F" w:rsidRPr="00931C74" w:rsidRDefault="007B7E1F" w:rsidP="00280212">
            <w:pPr>
              <w:tabs>
                <w:tab w:val="left" w:pos="1395"/>
              </w:tabs>
              <w:rPr>
                <w:ins w:id="2835" w:author="P.Mahmoudi" w:date="2020-08-22T15:31:00Z"/>
                <w:sz w:val="20"/>
                <w:szCs w:val="20"/>
              </w:rPr>
            </w:pPr>
            <w:ins w:id="2836" w:author="P.Mahmoudi" w:date="2020-08-22T15:31:00Z">
              <w:r w:rsidRPr="00931C74">
                <w:rPr>
                  <w:sz w:val="20"/>
                  <w:szCs w:val="20"/>
                </w:rPr>
                <w:t>edl_fct_subs_cvs_snapm_ir</w:t>
              </w:r>
            </w:ins>
          </w:p>
        </w:tc>
        <w:tc>
          <w:tcPr>
            <w:tcW w:w="1418" w:type="dxa"/>
            <w:vAlign w:val="center"/>
          </w:tcPr>
          <w:p w14:paraId="53EB44A8" w14:textId="77777777" w:rsidR="007B7E1F" w:rsidRDefault="007B7E1F" w:rsidP="00280212">
            <w:pPr>
              <w:tabs>
                <w:tab w:val="left" w:pos="1395"/>
              </w:tabs>
              <w:rPr>
                <w:ins w:id="2837" w:author="P.Mahmoudi" w:date="2020-08-22T15:31:00Z"/>
                <w:sz w:val="20"/>
                <w:szCs w:val="20"/>
              </w:rPr>
            </w:pPr>
            <w:ins w:id="2838" w:author="P.Mahmoudi" w:date="2020-08-22T15:31:00Z">
              <w:r>
                <w:rPr>
                  <w:sz w:val="20"/>
                  <w:szCs w:val="20"/>
                </w:rPr>
                <w:t>Derived</w:t>
              </w:r>
            </w:ins>
          </w:p>
        </w:tc>
        <w:tc>
          <w:tcPr>
            <w:tcW w:w="1842" w:type="dxa"/>
            <w:vAlign w:val="center"/>
          </w:tcPr>
          <w:p w14:paraId="03B5C7FD" w14:textId="77777777" w:rsidR="007B7E1F" w:rsidRPr="00794BBE" w:rsidRDefault="007B7E1F" w:rsidP="00280212">
            <w:pPr>
              <w:tabs>
                <w:tab w:val="left" w:pos="1395"/>
              </w:tabs>
              <w:rPr>
                <w:ins w:id="2839" w:author="P.Mahmoudi" w:date="2020-08-22T15:31:00Z"/>
                <w:sz w:val="20"/>
                <w:szCs w:val="20"/>
              </w:rPr>
            </w:pPr>
            <w:ins w:id="2840" w:author="P.Mahmoudi" w:date="2020-08-22T15:31:00Z">
              <w:r w:rsidRPr="007B7E1F">
                <w:rPr>
                  <w:sz w:val="20"/>
                  <w:szCs w:val="20"/>
                </w:rPr>
                <w:t>count(DISTINCT case when customer_segment_txt not in ('TOP','VERY HIGH','HIGH','MEDIUM','LOW','NEWCOMER') then msisdn end)</w:t>
              </w:r>
            </w:ins>
          </w:p>
        </w:tc>
        <w:tc>
          <w:tcPr>
            <w:tcW w:w="2496" w:type="dxa"/>
            <w:vAlign w:val="center"/>
          </w:tcPr>
          <w:p w14:paraId="6FC5D80D" w14:textId="77777777" w:rsidR="007B7E1F" w:rsidRDefault="007B7E1F" w:rsidP="00280212">
            <w:pPr>
              <w:tabs>
                <w:tab w:val="left" w:pos="1395"/>
              </w:tabs>
              <w:rPr>
                <w:ins w:id="2841" w:author="P.Mahmoudi" w:date="2020-08-22T15:31:00Z"/>
                <w:sz w:val="20"/>
                <w:szCs w:val="20"/>
              </w:rPr>
            </w:pPr>
            <w:ins w:id="2842" w:author="P.Mahmoudi" w:date="2020-08-22T15:31:00Z">
              <w:r>
                <w:rPr>
                  <w:sz w:val="20"/>
                  <w:szCs w:val="20"/>
                </w:rPr>
                <w:t>Number of other segment customers</w:t>
              </w:r>
            </w:ins>
          </w:p>
        </w:tc>
      </w:tr>
      <w:tr w:rsidR="007B7E1F" w:rsidRPr="00861DD3" w14:paraId="3AC15581" w14:textId="77777777" w:rsidTr="00280212">
        <w:trPr>
          <w:jc w:val="center"/>
          <w:ins w:id="2843" w:author="P.Mahmoudi" w:date="2020-08-22T15:31:00Z"/>
        </w:trPr>
        <w:tc>
          <w:tcPr>
            <w:tcW w:w="1755" w:type="dxa"/>
            <w:vAlign w:val="center"/>
          </w:tcPr>
          <w:p w14:paraId="1DAFED71" w14:textId="77777777" w:rsidR="007B7E1F" w:rsidRPr="00861DD3" w:rsidRDefault="007B7E1F" w:rsidP="00280212">
            <w:pPr>
              <w:tabs>
                <w:tab w:val="left" w:pos="1395"/>
              </w:tabs>
              <w:rPr>
                <w:ins w:id="2844" w:author="P.Mahmoudi" w:date="2020-08-22T15:31:00Z"/>
                <w:sz w:val="20"/>
                <w:szCs w:val="20"/>
              </w:rPr>
            </w:pPr>
            <w:ins w:id="2845" w:author="P.Mahmoudi" w:date="2020-08-22T15:31:00Z">
              <w:r w:rsidRPr="00861DD3">
                <w:rPr>
                  <w:sz w:val="20"/>
                  <w:szCs w:val="20"/>
                </w:rPr>
                <w:t>voice_usage_bin</w:t>
              </w:r>
            </w:ins>
          </w:p>
        </w:tc>
        <w:tc>
          <w:tcPr>
            <w:tcW w:w="1984" w:type="dxa"/>
            <w:vAlign w:val="center"/>
          </w:tcPr>
          <w:p w14:paraId="0134D156" w14:textId="25C2380F" w:rsidR="007B7E1F" w:rsidRPr="00861DD3" w:rsidRDefault="007B7E1F" w:rsidP="00280212">
            <w:pPr>
              <w:tabs>
                <w:tab w:val="left" w:pos="1395"/>
              </w:tabs>
              <w:rPr>
                <w:ins w:id="2846" w:author="P.Mahmoudi" w:date="2020-08-22T15:31:00Z"/>
                <w:sz w:val="20"/>
                <w:szCs w:val="20"/>
              </w:rPr>
            </w:pPr>
            <w:ins w:id="2847" w:author="P.Mahmoudi" w:date="2020-08-22T15:31:00Z">
              <w:del w:id="2848" w:author="Gifil George" w:date="2020-08-22T18:13:00Z">
                <w:r w:rsidRPr="00EE54EA" w:rsidDel="00E7348D">
                  <w:rPr>
                    <w:rFonts w:ascii="Calibri" w:hAnsi="Calibri" w:cs="Calibri"/>
                    <w:color w:val="000000"/>
                    <w:sz w:val="20"/>
                    <w:szCs w:val="20"/>
                  </w:rPr>
                  <w:delText>dl_msisdn_cellsite_voice_gprs_sms</w:delText>
                </w:r>
              </w:del>
            </w:ins>
            <w:ins w:id="2849" w:author="Gifil George" w:date="2020-08-22T18:18:00Z">
              <w:r w:rsidR="00E7348D">
                <w:rPr>
                  <w:rFonts w:ascii="Calibri" w:hAnsi="Calibri" w:cs="Calibri"/>
                  <w:color w:val="000000"/>
                  <w:sz w:val="20"/>
                  <w:szCs w:val="20"/>
                </w:rPr>
                <w:t>dl_msisdn_cellsite_voice_gprs_sms</w:t>
              </w:r>
            </w:ins>
            <w:ins w:id="2850" w:author="Gifil George" w:date="2020-08-22T18:13:00Z">
              <w:r w:rsidR="00E7348D">
                <w:rPr>
                  <w:rFonts w:ascii="Calibri" w:hAnsi="Calibri" w:cs="Calibri"/>
                  <w:color w:val="000000"/>
                  <w:sz w:val="20"/>
                  <w:szCs w:val="20"/>
                </w:rPr>
                <w:t xml:space="preserve"> </w:t>
              </w:r>
            </w:ins>
          </w:p>
        </w:tc>
        <w:tc>
          <w:tcPr>
            <w:tcW w:w="1418" w:type="dxa"/>
            <w:vAlign w:val="center"/>
          </w:tcPr>
          <w:p w14:paraId="624F7614" w14:textId="77777777" w:rsidR="007B7E1F" w:rsidRPr="00861DD3" w:rsidRDefault="007B7E1F" w:rsidP="00280212">
            <w:pPr>
              <w:tabs>
                <w:tab w:val="left" w:pos="1395"/>
              </w:tabs>
              <w:rPr>
                <w:ins w:id="2851" w:author="P.Mahmoudi" w:date="2020-08-22T15:31:00Z"/>
                <w:sz w:val="20"/>
                <w:szCs w:val="20"/>
              </w:rPr>
            </w:pPr>
            <w:ins w:id="2852" w:author="P.Mahmoudi" w:date="2020-08-22T15:31:00Z">
              <w:r w:rsidRPr="00861DD3">
                <w:rPr>
                  <w:sz w:val="20"/>
                  <w:szCs w:val="20"/>
                </w:rPr>
                <w:t>Derived</w:t>
              </w:r>
            </w:ins>
          </w:p>
        </w:tc>
        <w:tc>
          <w:tcPr>
            <w:tcW w:w="1842" w:type="dxa"/>
            <w:vAlign w:val="center"/>
          </w:tcPr>
          <w:p w14:paraId="1D71D30E" w14:textId="77777777" w:rsidR="007B7E1F" w:rsidRDefault="007B7E1F" w:rsidP="00280212">
            <w:pPr>
              <w:tabs>
                <w:tab w:val="left" w:pos="1395"/>
              </w:tabs>
              <w:rPr>
                <w:ins w:id="2853" w:author="P.Mahmoudi" w:date="2020-08-22T15:31:00Z"/>
                <w:sz w:val="20"/>
                <w:szCs w:val="20"/>
              </w:rPr>
            </w:pPr>
            <w:ins w:id="2854" w:author="P.Mahmoudi" w:date="2020-08-22T15:31:00Z">
              <w:r>
                <w:rPr>
                  <w:sz w:val="20"/>
                  <w:szCs w:val="20"/>
                </w:rPr>
                <w:t>-</w:t>
              </w:r>
            </w:ins>
          </w:p>
        </w:tc>
        <w:tc>
          <w:tcPr>
            <w:tcW w:w="2496" w:type="dxa"/>
            <w:vAlign w:val="center"/>
          </w:tcPr>
          <w:p w14:paraId="32BA93B5" w14:textId="77777777" w:rsidR="007B7E1F" w:rsidRPr="00861DD3" w:rsidRDefault="007B7E1F" w:rsidP="00280212">
            <w:pPr>
              <w:tabs>
                <w:tab w:val="left" w:pos="1395"/>
              </w:tabs>
              <w:rPr>
                <w:ins w:id="2855" w:author="P.Mahmoudi" w:date="2020-08-22T15:31:00Z"/>
                <w:sz w:val="20"/>
                <w:szCs w:val="20"/>
              </w:rPr>
            </w:pPr>
            <w:ins w:id="2856" w:author="P.Mahmoudi" w:date="2020-08-22T15:31:00Z">
              <w:r w:rsidRPr="00861DD3">
                <w:rPr>
                  <w:sz w:val="20"/>
                  <w:szCs w:val="20"/>
                </w:rPr>
                <w:t>Voice usage is classified into different buckets (zero,low,medium,high,very high)</w:t>
              </w:r>
            </w:ins>
          </w:p>
        </w:tc>
      </w:tr>
      <w:tr w:rsidR="007B7E1F" w:rsidRPr="00861DD3" w14:paraId="2E29E03B" w14:textId="77777777" w:rsidTr="00280212">
        <w:trPr>
          <w:jc w:val="center"/>
          <w:ins w:id="2857" w:author="P.Mahmoudi" w:date="2020-08-22T15:31:00Z"/>
        </w:trPr>
        <w:tc>
          <w:tcPr>
            <w:tcW w:w="1755" w:type="dxa"/>
            <w:vAlign w:val="center"/>
          </w:tcPr>
          <w:p w14:paraId="25FA0C08" w14:textId="77777777" w:rsidR="007B7E1F" w:rsidRPr="00861DD3" w:rsidRDefault="007B7E1F" w:rsidP="00280212">
            <w:pPr>
              <w:tabs>
                <w:tab w:val="left" w:pos="1395"/>
              </w:tabs>
              <w:rPr>
                <w:ins w:id="2858" w:author="P.Mahmoudi" w:date="2020-08-22T15:31:00Z"/>
                <w:sz w:val="20"/>
                <w:szCs w:val="20"/>
              </w:rPr>
            </w:pPr>
            <w:ins w:id="2859" w:author="P.Mahmoudi" w:date="2020-08-22T15:31:00Z">
              <w:r w:rsidRPr="00861DD3">
                <w:rPr>
                  <w:sz w:val="20"/>
                  <w:szCs w:val="20"/>
                </w:rPr>
                <w:lastRenderedPageBreak/>
                <w:t>data_usage_bin</w:t>
              </w:r>
            </w:ins>
          </w:p>
        </w:tc>
        <w:tc>
          <w:tcPr>
            <w:tcW w:w="1984" w:type="dxa"/>
            <w:vAlign w:val="center"/>
          </w:tcPr>
          <w:p w14:paraId="04AC6467" w14:textId="7AEF9A48" w:rsidR="007B7E1F" w:rsidRPr="00861DD3" w:rsidRDefault="007B7E1F" w:rsidP="00280212">
            <w:pPr>
              <w:tabs>
                <w:tab w:val="left" w:pos="1395"/>
              </w:tabs>
              <w:rPr>
                <w:ins w:id="2860" w:author="P.Mahmoudi" w:date="2020-08-22T15:31:00Z"/>
                <w:sz w:val="20"/>
                <w:szCs w:val="20"/>
              </w:rPr>
            </w:pPr>
            <w:ins w:id="2861" w:author="P.Mahmoudi" w:date="2020-08-22T15:31:00Z">
              <w:del w:id="2862" w:author="Gifil George" w:date="2020-08-22T18:13:00Z">
                <w:r w:rsidRPr="00EE54EA" w:rsidDel="00E7348D">
                  <w:rPr>
                    <w:rFonts w:ascii="Calibri" w:hAnsi="Calibri" w:cs="Calibri"/>
                    <w:color w:val="000000"/>
                    <w:sz w:val="20"/>
                    <w:szCs w:val="20"/>
                  </w:rPr>
                  <w:delText>dl_msisdn_cellsite_voice_gprs_sms</w:delText>
                </w:r>
              </w:del>
            </w:ins>
            <w:ins w:id="2863" w:author="Gifil George" w:date="2020-08-22T18:18:00Z">
              <w:r w:rsidR="00E7348D">
                <w:rPr>
                  <w:rFonts w:ascii="Calibri" w:hAnsi="Calibri" w:cs="Calibri"/>
                  <w:color w:val="000000"/>
                  <w:sz w:val="20"/>
                  <w:szCs w:val="20"/>
                </w:rPr>
                <w:t>dl_msisdn_cellsite_voice_gprs_sms</w:t>
              </w:r>
            </w:ins>
            <w:ins w:id="2864" w:author="Gifil George" w:date="2020-08-22T18:13:00Z">
              <w:r w:rsidR="00E7348D">
                <w:rPr>
                  <w:rFonts w:ascii="Calibri" w:hAnsi="Calibri" w:cs="Calibri"/>
                  <w:color w:val="000000"/>
                  <w:sz w:val="20"/>
                  <w:szCs w:val="20"/>
                </w:rPr>
                <w:t xml:space="preserve"> </w:t>
              </w:r>
            </w:ins>
          </w:p>
        </w:tc>
        <w:tc>
          <w:tcPr>
            <w:tcW w:w="1418" w:type="dxa"/>
            <w:vAlign w:val="center"/>
          </w:tcPr>
          <w:p w14:paraId="6494808F" w14:textId="77777777" w:rsidR="007B7E1F" w:rsidRPr="00861DD3" w:rsidRDefault="007B7E1F" w:rsidP="00280212">
            <w:pPr>
              <w:tabs>
                <w:tab w:val="left" w:pos="1395"/>
              </w:tabs>
              <w:rPr>
                <w:ins w:id="2865" w:author="P.Mahmoudi" w:date="2020-08-22T15:31:00Z"/>
                <w:sz w:val="20"/>
                <w:szCs w:val="20"/>
              </w:rPr>
            </w:pPr>
            <w:ins w:id="2866" w:author="P.Mahmoudi" w:date="2020-08-22T15:31:00Z">
              <w:r w:rsidRPr="00861DD3">
                <w:rPr>
                  <w:sz w:val="20"/>
                  <w:szCs w:val="20"/>
                </w:rPr>
                <w:t>Derived</w:t>
              </w:r>
            </w:ins>
          </w:p>
        </w:tc>
        <w:tc>
          <w:tcPr>
            <w:tcW w:w="1842" w:type="dxa"/>
            <w:vAlign w:val="center"/>
          </w:tcPr>
          <w:p w14:paraId="3014D02E" w14:textId="77777777" w:rsidR="007B7E1F" w:rsidRPr="00861DD3" w:rsidRDefault="007B7E1F" w:rsidP="00280212">
            <w:pPr>
              <w:tabs>
                <w:tab w:val="left" w:pos="1395"/>
              </w:tabs>
              <w:rPr>
                <w:ins w:id="2867" w:author="P.Mahmoudi" w:date="2020-08-22T15:31:00Z"/>
                <w:sz w:val="20"/>
                <w:szCs w:val="20"/>
              </w:rPr>
            </w:pPr>
            <w:ins w:id="2868" w:author="P.Mahmoudi" w:date="2020-08-22T15:31:00Z">
              <w:r>
                <w:rPr>
                  <w:sz w:val="20"/>
                  <w:szCs w:val="20"/>
                </w:rPr>
                <w:t>-</w:t>
              </w:r>
            </w:ins>
          </w:p>
        </w:tc>
        <w:tc>
          <w:tcPr>
            <w:tcW w:w="2496" w:type="dxa"/>
            <w:vAlign w:val="center"/>
          </w:tcPr>
          <w:p w14:paraId="29835392" w14:textId="77777777" w:rsidR="007B7E1F" w:rsidRPr="00861DD3" w:rsidRDefault="007B7E1F" w:rsidP="00280212">
            <w:pPr>
              <w:tabs>
                <w:tab w:val="left" w:pos="1395"/>
              </w:tabs>
              <w:rPr>
                <w:ins w:id="2869" w:author="P.Mahmoudi" w:date="2020-08-22T15:31:00Z"/>
                <w:sz w:val="20"/>
                <w:szCs w:val="20"/>
              </w:rPr>
            </w:pPr>
            <w:ins w:id="2870" w:author="P.Mahmoudi" w:date="2020-08-22T15:31:00Z">
              <w:r w:rsidRPr="00861DD3">
                <w:rPr>
                  <w:sz w:val="20"/>
                  <w:szCs w:val="20"/>
                </w:rPr>
                <w:t>Data usage is classified into different buckets (zero,low,medium,high,very high)</w:t>
              </w:r>
            </w:ins>
          </w:p>
        </w:tc>
      </w:tr>
      <w:tr w:rsidR="007B7E1F" w:rsidRPr="00861DD3" w14:paraId="241A379B" w14:textId="77777777" w:rsidTr="00280212">
        <w:trPr>
          <w:jc w:val="center"/>
          <w:ins w:id="2871" w:author="P.Mahmoudi" w:date="2020-08-22T15:31:00Z"/>
        </w:trPr>
        <w:tc>
          <w:tcPr>
            <w:tcW w:w="1755" w:type="dxa"/>
            <w:vAlign w:val="center"/>
          </w:tcPr>
          <w:p w14:paraId="178C0942" w14:textId="77777777" w:rsidR="007B7E1F" w:rsidRPr="00861DD3" w:rsidRDefault="007B7E1F" w:rsidP="00280212">
            <w:pPr>
              <w:tabs>
                <w:tab w:val="left" w:pos="1395"/>
              </w:tabs>
              <w:rPr>
                <w:ins w:id="2872" w:author="P.Mahmoudi" w:date="2020-08-22T15:31:00Z"/>
                <w:sz w:val="20"/>
                <w:szCs w:val="20"/>
              </w:rPr>
            </w:pPr>
            <w:ins w:id="2873" w:author="P.Mahmoudi" w:date="2020-08-22T15:31:00Z">
              <w:r w:rsidRPr="00861DD3">
                <w:rPr>
                  <w:sz w:val="20"/>
                  <w:szCs w:val="20"/>
                </w:rPr>
                <w:t>sms_usage_bin</w:t>
              </w:r>
            </w:ins>
          </w:p>
        </w:tc>
        <w:tc>
          <w:tcPr>
            <w:tcW w:w="1984" w:type="dxa"/>
            <w:vAlign w:val="center"/>
          </w:tcPr>
          <w:p w14:paraId="724BE9F0" w14:textId="48A74889" w:rsidR="007B7E1F" w:rsidRPr="00861DD3" w:rsidRDefault="007B7E1F" w:rsidP="00280212">
            <w:pPr>
              <w:tabs>
                <w:tab w:val="left" w:pos="1395"/>
              </w:tabs>
              <w:rPr>
                <w:ins w:id="2874" w:author="P.Mahmoudi" w:date="2020-08-22T15:31:00Z"/>
                <w:sz w:val="20"/>
                <w:szCs w:val="20"/>
              </w:rPr>
            </w:pPr>
            <w:ins w:id="2875" w:author="P.Mahmoudi" w:date="2020-08-22T15:31:00Z">
              <w:del w:id="2876" w:author="Gifil George" w:date="2020-08-22T18:13:00Z">
                <w:r w:rsidRPr="00EE54EA" w:rsidDel="00E7348D">
                  <w:rPr>
                    <w:rFonts w:ascii="Calibri" w:hAnsi="Calibri" w:cs="Calibri"/>
                    <w:color w:val="000000"/>
                    <w:sz w:val="20"/>
                    <w:szCs w:val="20"/>
                  </w:rPr>
                  <w:delText>dl_msisdn_cellsite_voice_gprs_sms</w:delText>
                </w:r>
              </w:del>
            </w:ins>
            <w:ins w:id="2877" w:author="Gifil George" w:date="2020-08-22T18:18:00Z">
              <w:r w:rsidR="00E7348D">
                <w:rPr>
                  <w:rFonts w:ascii="Calibri" w:hAnsi="Calibri" w:cs="Calibri"/>
                  <w:color w:val="000000"/>
                  <w:sz w:val="20"/>
                  <w:szCs w:val="20"/>
                </w:rPr>
                <w:t>dl_msisdn_cellsite_voice_gprs_sms</w:t>
              </w:r>
            </w:ins>
            <w:ins w:id="2878" w:author="Gifil George" w:date="2020-08-22T18:13:00Z">
              <w:r w:rsidR="00E7348D">
                <w:rPr>
                  <w:rFonts w:ascii="Calibri" w:hAnsi="Calibri" w:cs="Calibri"/>
                  <w:color w:val="000000"/>
                  <w:sz w:val="20"/>
                  <w:szCs w:val="20"/>
                </w:rPr>
                <w:t xml:space="preserve"> </w:t>
              </w:r>
            </w:ins>
          </w:p>
        </w:tc>
        <w:tc>
          <w:tcPr>
            <w:tcW w:w="1418" w:type="dxa"/>
            <w:vAlign w:val="center"/>
          </w:tcPr>
          <w:p w14:paraId="655A8888" w14:textId="77777777" w:rsidR="007B7E1F" w:rsidRPr="00861DD3" w:rsidRDefault="007B7E1F" w:rsidP="00280212">
            <w:pPr>
              <w:tabs>
                <w:tab w:val="left" w:pos="1395"/>
              </w:tabs>
              <w:rPr>
                <w:ins w:id="2879" w:author="P.Mahmoudi" w:date="2020-08-22T15:31:00Z"/>
                <w:sz w:val="20"/>
                <w:szCs w:val="20"/>
              </w:rPr>
            </w:pPr>
            <w:ins w:id="2880" w:author="P.Mahmoudi" w:date="2020-08-22T15:31:00Z">
              <w:r w:rsidRPr="00861DD3">
                <w:rPr>
                  <w:sz w:val="20"/>
                  <w:szCs w:val="20"/>
                </w:rPr>
                <w:t>Derived</w:t>
              </w:r>
            </w:ins>
          </w:p>
        </w:tc>
        <w:tc>
          <w:tcPr>
            <w:tcW w:w="1842" w:type="dxa"/>
            <w:vAlign w:val="center"/>
          </w:tcPr>
          <w:p w14:paraId="5D34BC6B" w14:textId="77777777" w:rsidR="007B7E1F" w:rsidRPr="00861DD3" w:rsidRDefault="007B7E1F" w:rsidP="00280212">
            <w:pPr>
              <w:tabs>
                <w:tab w:val="left" w:pos="1395"/>
              </w:tabs>
              <w:rPr>
                <w:ins w:id="2881" w:author="P.Mahmoudi" w:date="2020-08-22T15:31:00Z"/>
                <w:sz w:val="20"/>
                <w:szCs w:val="20"/>
              </w:rPr>
            </w:pPr>
            <w:ins w:id="2882" w:author="P.Mahmoudi" w:date="2020-08-22T15:31:00Z">
              <w:r>
                <w:rPr>
                  <w:sz w:val="20"/>
                  <w:szCs w:val="20"/>
                </w:rPr>
                <w:t>-</w:t>
              </w:r>
            </w:ins>
          </w:p>
        </w:tc>
        <w:tc>
          <w:tcPr>
            <w:tcW w:w="2496" w:type="dxa"/>
            <w:vAlign w:val="center"/>
          </w:tcPr>
          <w:p w14:paraId="4B2D4E1B" w14:textId="77777777" w:rsidR="007B7E1F" w:rsidRPr="00861DD3" w:rsidRDefault="007B7E1F" w:rsidP="00280212">
            <w:pPr>
              <w:tabs>
                <w:tab w:val="left" w:pos="1395"/>
              </w:tabs>
              <w:rPr>
                <w:ins w:id="2883" w:author="P.Mahmoudi" w:date="2020-08-22T15:31:00Z"/>
                <w:sz w:val="20"/>
                <w:szCs w:val="20"/>
              </w:rPr>
            </w:pPr>
            <w:ins w:id="2884" w:author="P.Mahmoudi" w:date="2020-08-22T15:31:00Z">
              <w:r w:rsidRPr="00861DD3">
                <w:rPr>
                  <w:sz w:val="20"/>
                  <w:szCs w:val="20"/>
                </w:rPr>
                <w:t>SMS usage is classified into different buckets (zero,low,medium,high,very high)</w:t>
              </w:r>
            </w:ins>
          </w:p>
        </w:tc>
      </w:tr>
      <w:tr w:rsidR="007B7E1F" w:rsidRPr="00861DD3" w14:paraId="51B7331D" w14:textId="77777777" w:rsidTr="00280212">
        <w:trPr>
          <w:jc w:val="center"/>
          <w:ins w:id="2885" w:author="P.Mahmoudi" w:date="2020-08-22T15:31:00Z"/>
        </w:trPr>
        <w:tc>
          <w:tcPr>
            <w:tcW w:w="1755" w:type="dxa"/>
            <w:vAlign w:val="center"/>
          </w:tcPr>
          <w:p w14:paraId="1CD3E7F6" w14:textId="77777777" w:rsidR="007B7E1F" w:rsidRPr="00861DD3" w:rsidRDefault="007B7E1F" w:rsidP="00280212">
            <w:pPr>
              <w:tabs>
                <w:tab w:val="left" w:pos="1395"/>
              </w:tabs>
              <w:rPr>
                <w:ins w:id="2886" w:author="P.Mahmoudi" w:date="2020-08-22T15:31:00Z"/>
                <w:sz w:val="20"/>
                <w:szCs w:val="20"/>
              </w:rPr>
            </w:pPr>
            <w:ins w:id="2887" w:author="P.Mahmoudi" w:date="2020-08-22T15:31:00Z">
              <w:r w:rsidRPr="00861DD3">
                <w:rPr>
                  <w:sz w:val="20"/>
                  <w:szCs w:val="20"/>
                </w:rPr>
                <w:t>current_profit</w:t>
              </w:r>
            </w:ins>
          </w:p>
        </w:tc>
        <w:tc>
          <w:tcPr>
            <w:tcW w:w="1984" w:type="dxa"/>
            <w:vAlign w:val="center"/>
          </w:tcPr>
          <w:p w14:paraId="08769A1E" w14:textId="2D805EFA" w:rsidR="007B7E1F" w:rsidRPr="00861DD3" w:rsidRDefault="00F355D3" w:rsidP="00280212">
            <w:pPr>
              <w:tabs>
                <w:tab w:val="left" w:pos="1395"/>
              </w:tabs>
              <w:rPr>
                <w:ins w:id="2888" w:author="P.Mahmoudi" w:date="2020-08-22T15:31:00Z"/>
                <w:sz w:val="20"/>
                <w:szCs w:val="20"/>
              </w:rPr>
            </w:pPr>
            <w:ins w:id="2889" w:author="P.Mahmoudi" w:date="2020-08-22T15:44:00Z">
              <w:del w:id="2890" w:author="Gifil George" w:date="2020-08-22T18:13:00Z">
                <w:r w:rsidRPr="00EE54EA" w:rsidDel="00E7348D">
                  <w:rPr>
                    <w:rFonts w:ascii="Calibri" w:hAnsi="Calibri" w:cs="Calibri"/>
                    <w:color w:val="000000"/>
                    <w:sz w:val="20"/>
                    <w:szCs w:val="20"/>
                  </w:rPr>
                  <w:delText>dl_msisdn_cellsite_voice_gprs_sms</w:delText>
                </w:r>
              </w:del>
            </w:ins>
            <w:ins w:id="2891" w:author="Gifil George" w:date="2020-08-22T18:18:00Z">
              <w:r w:rsidR="00E7348D">
                <w:rPr>
                  <w:rFonts w:ascii="Calibri" w:hAnsi="Calibri" w:cs="Calibri"/>
                  <w:color w:val="000000"/>
                  <w:sz w:val="20"/>
                  <w:szCs w:val="20"/>
                </w:rPr>
                <w:t>dl_msisdn_cellsite_voice_gprs_sms</w:t>
              </w:r>
            </w:ins>
            <w:ins w:id="2892" w:author="Gifil George" w:date="2020-08-22T18:13:00Z">
              <w:r w:rsidR="00E7348D">
                <w:rPr>
                  <w:rFonts w:ascii="Calibri" w:hAnsi="Calibri" w:cs="Calibri"/>
                  <w:color w:val="000000"/>
                  <w:sz w:val="20"/>
                  <w:szCs w:val="20"/>
                </w:rPr>
                <w:t xml:space="preserve"> </w:t>
              </w:r>
            </w:ins>
            <w:ins w:id="2893" w:author="P.Mahmoudi" w:date="2020-08-22T15:44:00Z">
              <w:r w:rsidRPr="00861DD3">
                <w:rPr>
                  <w:sz w:val="20"/>
                  <w:szCs w:val="20"/>
                </w:rPr>
                <w:t xml:space="preserve"> </w:t>
              </w:r>
            </w:ins>
            <w:ins w:id="2894" w:author="P.Mahmoudi" w:date="2020-08-22T15:31:00Z">
              <w:r w:rsidR="007B7E1F" w:rsidRPr="00861DD3">
                <w:rPr>
                  <w:sz w:val="20"/>
                  <w:szCs w:val="20"/>
                </w:rPr>
                <w:t>mt_site_cost_finance</w:t>
              </w:r>
            </w:ins>
          </w:p>
        </w:tc>
        <w:tc>
          <w:tcPr>
            <w:tcW w:w="1418" w:type="dxa"/>
            <w:vAlign w:val="center"/>
          </w:tcPr>
          <w:p w14:paraId="49032AE5" w14:textId="77777777" w:rsidR="007B7E1F" w:rsidRPr="00861DD3" w:rsidRDefault="007B7E1F" w:rsidP="00280212">
            <w:pPr>
              <w:tabs>
                <w:tab w:val="left" w:pos="1395"/>
              </w:tabs>
              <w:rPr>
                <w:ins w:id="2895" w:author="P.Mahmoudi" w:date="2020-08-22T15:31:00Z"/>
                <w:sz w:val="20"/>
                <w:szCs w:val="20"/>
              </w:rPr>
            </w:pPr>
            <w:ins w:id="2896" w:author="P.Mahmoudi" w:date="2020-08-22T15:31:00Z">
              <w:r w:rsidRPr="00861DD3">
                <w:rPr>
                  <w:sz w:val="20"/>
                  <w:szCs w:val="20"/>
                </w:rPr>
                <w:t>Derived</w:t>
              </w:r>
            </w:ins>
          </w:p>
        </w:tc>
        <w:tc>
          <w:tcPr>
            <w:tcW w:w="1842" w:type="dxa"/>
            <w:vAlign w:val="center"/>
          </w:tcPr>
          <w:p w14:paraId="19915D4C" w14:textId="77777777" w:rsidR="007B7E1F" w:rsidRPr="00861DD3" w:rsidRDefault="007B7E1F" w:rsidP="00280212">
            <w:pPr>
              <w:tabs>
                <w:tab w:val="left" w:pos="1395"/>
              </w:tabs>
              <w:rPr>
                <w:ins w:id="2897" w:author="P.Mahmoudi" w:date="2020-08-22T15:31:00Z"/>
                <w:sz w:val="20"/>
                <w:szCs w:val="20"/>
              </w:rPr>
            </w:pPr>
            <w:ins w:id="2898" w:author="P.Mahmoudi" w:date="2020-08-22T15:31:00Z">
              <w:r w:rsidRPr="00861DD3">
                <w:rPr>
                  <w:sz w:val="20"/>
                  <w:szCs w:val="20"/>
                </w:rPr>
                <w:t>nvl(tot_revenue,0)-nvl(total_sitecost,0)</w:t>
              </w:r>
            </w:ins>
          </w:p>
        </w:tc>
        <w:tc>
          <w:tcPr>
            <w:tcW w:w="2496" w:type="dxa"/>
            <w:vAlign w:val="center"/>
          </w:tcPr>
          <w:p w14:paraId="78B4F8BC" w14:textId="77777777" w:rsidR="007B7E1F" w:rsidRPr="00861DD3" w:rsidRDefault="007B7E1F" w:rsidP="00280212">
            <w:pPr>
              <w:tabs>
                <w:tab w:val="left" w:pos="1395"/>
              </w:tabs>
              <w:rPr>
                <w:ins w:id="2899" w:author="P.Mahmoudi" w:date="2020-08-22T15:31:00Z"/>
                <w:sz w:val="20"/>
                <w:szCs w:val="20"/>
              </w:rPr>
            </w:pPr>
            <w:ins w:id="2900" w:author="P.Mahmoudi" w:date="2020-08-22T15:31:00Z">
              <w:r w:rsidRPr="00861DD3">
                <w:rPr>
                  <w:sz w:val="20"/>
                  <w:szCs w:val="20"/>
                </w:rPr>
                <w:t>Current profit</w:t>
              </w:r>
            </w:ins>
          </w:p>
        </w:tc>
      </w:tr>
      <w:tr w:rsidR="007B7E1F" w:rsidRPr="00861DD3" w14:paraId="5757F91E" w14:textId="77777777" w:rsidTr="00280212">
        <w:trPr>
          <w:jc w:val="center"/>
          <w:ins w:id="2901" w:author="P.Mahmoudi" w:date="2020-08-22T15:31:00Z"/>
        </w:trPr>
        <w:tc>
          <w:tcPr>
            <w:tcW w:w="1755" w:type="dxa"/>
            <w:vAlign w:val="center"/>
          </w:tcPr>
          <w:p w14:paraId="7C30D23F" w14:textId="77777777" w:rsidR="007B7E1F" w:rsidRPr="00861DD3" w:rsidRDefault="007B7E1F" w:rsidP="00280212">
            <w:pPr>
              <w:tabs>
                <w:tab w:val="left" w:pos="1395"/>
              </w:tabs>
              <w:rPr>
                <w:ins w:id="2902" w:author="P.Mahmoudi" w:date="2020-08-22T15:31:00Z"/>
                <w:sz w:val="20"/>
                <w:szCs w:val="20"/>
              </w:rPr>
            </w:pPr>
            <w:ins w:id="2903" w:author="P.Mahmoudi" w:date="2020-08-22T15:31:00Z">
              <w:r w:rsidRPr="00861DD3">
                <w:rPr>
                  <w:sz w:val="20"/>
                  <w:szCs w:val="20"/>
                </w:rPr>
                <w:t>previous_profit</w:t>
              </w:r>
            </w:ins>
          </w:p>
        </w:tc>
        <w:tc>
          <w:tcPr>
            <w:tcW w:w="1984" w:type="dxa"/>
            <w:vAlign w:val="center"/>
          </w:tcPr>
          <w:p w14:paraId="77FEBE9C" w14:textId="119D4FB0" w:rsidR="007B7E1F" w:rsidRPr="00861DD3" w:rsidRDefault="00F355D3" w:rsidP="00280212">
            <w:pPr>
              <w:tabs>
                <w:tab w:val="left" w:pos="1395"/>
              </w:tabs>
              <w:rPr>
                <w:ins w:id="2904" w:author="P.Mahmoudi" w:date="2020-08-22T15:31:00Z"/>
                <w:sz w:val="20"/>
                <w:szCs w:val="20"/>
              </w:rPr>
            </w:pPr>
            <w:ins w:id="2905" w:author="P.Mahmoudi" w:date="2020-08-22T15:44:00Z">
              <w:del w:id="2906" w:author="Gifil George" w:date="2020-08-22T18:13:00Z">
                <w:r w:rsidRPr="00EE54EA" w:rsidDel="00E7348D">
                  <w:rPr>
                    <w:rFonts w:ascii="Calibri" w:hAnsi="Calibri" w:cs="Calibri"/>
                    <w:color w:val="000000"/>
                    <w:sz w:val="20"/>
                    <w:szCs w:val="20"/>
                  </w:rPr>
                  <w:delText>dl_msisdn_cellsite_voice_gprs_sms</w:delText>
                </w:r>
              </w:del>
            </w:ins>
            <w:ins w:id="2907" w:author="Gifil George" w:date="2020-08-22T18:19:00Z">
              <w:r w:rsidR="00E7348D">
                <w:rPr>
                  <w:rFonts w:ascii="Calibri" w:hAnsi="Calibri" w:cs="Calibri"/>
                  <w:color w:val="000000"/>
                  <w:sz w:val="20"/>
                  <w:szCs w:val="20"/>
                </w:rPr>
                <w:t>dl_msisdn_cellsite_voice_gprs_sms</w:t>
              </w:r>
            </w:ins>
            <w:ins w:id="2908" w:author="Gifil George" w:date="2020-08-22T18:13:00Z">
              <w:r w:rsidR="00E7348D">
                <w:rPr>
                  <w:rFonts w:ascii="Calibri" w:hAnsi="Calibri" w:cs="Calibri"/>
                  <w:color w:val="000000"/>
                  <w:sz w:val="20"/>
                  <w:szCs w:val="20"/>
                </w:rPr>
                <w:t xml:space="preserve"> </w:t>
              </w:r>
            </w:ins>
            <w:ins w:id="2909" w:author="P.Mahmoudi" w:date="2020-08-22T15:44:00Z">
              <w:r w:rsidRPr="00861DD3">
                <w:rPr>
                  <w:sz w:val="20"/>
                  <w:szCs w:val="20"/>
                </w:rPr>
                <w:t xml:space="preserve"> </w:t>
              </w:r>
            </w:ins>
            <w:ins w:id="2910" w:author="P.Mahmoudi" w:date="2020-08-22T15:31:00Z">
              <w:r w:rsidR="007B7E1F" w:rsidRPr="00861DD3">
                <w:rPr>
                  <w:sz w:val="20"/>
                  <w:szCs w:val="20"/>
                </w:rPr>
                <w:t>mt_site_cost_finance</w:t>
              </w:r>
            </w:ins>
          </w:p>
        </w:tc>
        <w:tc>
          <w:tcPr>
            <w:tcW w:w="1418" w:type="dxa"/>
            <w:vAlign w:val="center"/>
          </w:tcPr>
          <w:p w14:paraId="02E34D1A" w14:textId="77777777" w:rsidR="007B7E1F" w:rsidRPr="00861DD3" w:rsidRDefault="007B7E1F" w:rsidP="00280212">
            <w:pPr>
              <w:tabs>
                <w:tab w:val="left" w:pos="1395"/>
              </w:tabs>
              <w:rPr>
                <w:ins w:id="2911" w:author="P.Mahmoudi" w:date="2020-08-22T15:31:00Z"/>
                <w:sz w:val="20"/>
                <w:szCs w:val="20"/>
              </w:rPr>
            </w:pPr>
            <w:ins w:id="2912" w:author="P.Mahmoudi" w:date="2020-08-22T15:31:00Z">
              <w:r w:rsidRPr="00861DD3">
                <w:rPr>
                  <w:sz w:val="20"/>
                  <w:szCs w:val="20"/>
                </w:rPr>
                <w:t>Derived</w:t>
              </w:r>
            </w:ins>
          </w:p>
        </w:tc>
        <w:tc>
          <w:tcPr>
            <w:tcW w:w="1842" w:type="dxa"/>
            <w:vAlign w:val="center"/>
          </w:tcPr>
          <w:p w14:paraId="65119D9C" w14:textId="77777777" w:rsidR="007B7E1F" w:rsidRPr="00861DD3" w:rsidRDefault="007B7E1F" w:rsidP="00280212">
            <w:pPr>
              <w:tabs>
                <w:tab w:val="left" w:pos="1395"/>
              </w:tabs>
              <w:rPr>
                <w:ins w:id="2913" w:author="P.Mahmoudi" w:date="2020-08-22T15:31:00Z"/>
                <w:sz w:val="20"/>
                <w:szCs w:val="20"/>
              </w:rPr>
            </w:pPr>
            <w:ins w:id="2914" w:author="P.Mahmoudi" w:date="2020-08-22T15:31:00Z">
              <w:r w:rsidRPr="00861DD3">
                <w:rPr>
                  <w:sz w:val="20"/>
                  <w:szCs w:val="20"/>
                </w:rPr>
                <w:t>lag(nvl(tot_revenue,0)-nvl(total_sitecost,0)) over (partition by site_id,period_type,dayofweek(date_key) order by date_key)</w:t>
              </w:r>
            </w:ins>
          </w:p>
        </w:tc>
        <w:tc>
          <w:tcPr>
            <w:tcW w:w="2496" w:type="dxa"/>
            <w:vAlign w:val="center"/>
          </w:tcPr>
          <w:p w14:paraId="6FD8483B" w14:textId="77777777" w:rsidR="007B7E1F" w:rsidRPr="00861DD3" w:rsidRDefault="007B7E1F" w:rsidP="00280212">
            <w:pPr>
              <w:tabs>
                <w:tab w:val="left" w:pos="1395"/>
              </w:tabs>
              <w:rPr>
                <w:ins w:id="2915" w:author="P.Mahmoudi" w:date="2020-08-22T15:31:00Z"/>
                <w:sz w:val="20"/>
                <w:szCs w:val="20"/>
              </w:rPr>
            </w:pPr>
            <w:ins w:id="2916" w:author="P.Mahmoudi" w:date="2020-08-22T15:31:00Z">
              <w:r w:rsidRPr="00861DD3">
                <w:rPr>
                  <w:sz w:val="20"/>
                  <w:szCs w:val="20"/>
                </w:rPr>
                <w:t>Median of previous same weekdays profits</w:t>
              </w:r>
            </w:ins>
          </w:p>
        </w:tc>
      </w:tr>
      <w:tr w:rsidR="007B7E1F" w:rsidRPr="00861DD3" w14:paraId="12C138BB" w14:textId="77777777" w:rsidTr="00280212">
        <w:trPr>
          <w:jc w:val="center"/>
          <w:ins w:id="2917" w:author="P.Mahmoudi" w:date="2020-08-22T15:31:00Z"/>
        </w:trPr>
        <w:tc>
          <w:tcPr>
            <w:tcW w:w="1755" w:type="dxa"/>
            <w:vAlign w:val="center"/>
          </w:tcPr>
          <w:p w14:paraId="64FCCD23" w14:textId="77777777" w:rsidR="007B7E1F" w:rsidRPr="00861DD3" w:rsidRDefault="007B7E1F" w:rsidP="00280212">
            <w:pPr>
              <w:tabs>
                <w:tab w:val="left" w:pos="1395"/>
              </w:tabs>
              <w:rPr>
                <w:ins w:id="2918" w:author="P.Mahmoudi" w:date="2020-08-22T15:31:00Z"/>
                <w:sz w:val="20"/>
                <w:szCs w:val="20"/>
              </w:rPr>
            </w:pPr>
            <w:ins w:id="2919" w:author="P.Mahmoudi" w:date="2020-08-22T15:31:00Z">
              <w:r w:rsidRPr="00861DD3">
                <w:rPr>
                  <w:sz w:val="20"/>
                  <w:szCs w:val="20"/>
                </w:rPr>
                <w:t>period_type</w:t>
              </w:r>
            </w:ins>
          </w:p>
        </w:tc>
        <w:tc>
          <w:tcPr>
            <w:tcW w:w="1984" w:type="dxa"/>
            <w:vAlign w:val="center"/>
          </w:tcPr>
          <w:p w14:paraId="51569E5E" w14:textId="77777777" w:rsidR="007B7E1F" w:rsidRPr="00861DD3" w:rsidRDefault="007B7E1F" w:rsidP="00280212">
            <w:pPr>
              <w:tabs>
                <w:tab w:val="left" w:pos="1395"/>
              </w:tabs>
              <w:rPr>
                <w:ins w:id="2920" w:author="P.Mahmoudi" w:date="2020-08-22T15:31:00Z"/>
                <w:sz w:val="20"/>
                <w:szCs w:val="20"/>
              </w:rPr>
            </w:pPr>
          </w:p>
        </w:tc>
        <w:tc>
          <w:tcPr>
            <w:tcW w:w="1418" w:type="dxa"/>
            <w:vAlign w:val="center"/>
          </w:tcPr>
          <w:p w14:paraId="03065026" w14:textId="77777777" w:rsidR="007B7E1F" w:rsidRPr="00861DD3" w:rsidRDefault="007B7E1F" w:rsidP="00280212">
            <w:pPr>
              <w:tabs>
                <w:tab w:val="left" w:pos="1395"/>
              </w:tabs>
              <w:rPr>
                <w:ins w:id="2921" w:author="P.Mahmoudi" w:date="2020-08-22T15:31:00Z"/>
                <w:sz w:val="20"/>
                <w:szCs w:val="20"/>
              </w:rPr>
            </w:pPr>
            <w:ins w:id="2922" w:author="P.Mahmoudi" w:date="2020-08-22T15:31:00Z">
              <w:r w:rsidRPr="00861DD3">
                <w:rPr>
                  <w:sz w:val="20"/>
                  <w:szCs w:val="20"/>
                </w:rPr>
                <w:t>Derived</w:t>
              </w:r>
            </w:ins>
          </w:p>
        </w:tc>
        <w:tc>
          <w:tcPr>
            <w:tcW w:w="1842" w:type="dxa"/>
            <w:vAlign w:val="center"/>
          </w:tcPr>
          <w:p w14:paraId="243D66AC" w14:textId="77777777" w:rsidR="007B7E1F" w:rsidRPr="00861DD3" w:rsidRDefault="007B7E1F" w:rsidP="00280212">
            <w:pPr>
              <w:tabs>
                <w:tab w:val="left" w:pos="1395"/>
              </w:tabs>
              <w:rPr>
                <w:ins w:id="2923" w:author="P.Mahmoudi" w:date="2020-08-22T15:31:00Z"/>
                <w:sz w:val="20"/>
                <w:szCs w:val="20"/>
              </w:rPr>
            </w:pPr>
            <w:ins w:id="2924" w:author="P.Mahmoudi" w:date="2020-08-22T15:31:00Z">
              <w:r w:rsidRPr="00861DD3">
                <w:rPr>
                  <w:sz w:val="20"/>
                  <w:szCs w:val="20"/>
                </w:rPr>
                <w:t>Daily profiler tagged as- Daily,  weekly profiler tagged as - weekly, Monthly profiler tagged as -Monthly</w:t>
              </w:r>
            </w:ins>
          </w:p>
        </w:tc>
        <w:tc>
          <w:tcPr>
            <w:tcW w:w="2496" w:type="dxa"/>
            <w:vAlign w:val="center"/>
          </w:tcPr>
          <w:p w14:paraId="6298960C" w14:textId="77777777" w:rsidR="007B7E1F" w:rsidRPr="00861DD3" w:rsidRDefault="007B7E1F" w:rsidP="00280212">
            <w:pPr>
              <w:tabs>
                <w:tab w:val="left" w:pos="1395"/>
              </w:tabs>
              <w:rPr>
                <w:ins w:id="2925" w:author="P.Mahmoudi" w:date="2020-08-22T15:31:00Z"/>
                <w:sz w:val="20"/>
                <w:szCs w:val="20"/>
              </w:rPr>
            </w:pPr>
            <w:ins w:id="2926" w:author="P.Mahmoudi" w:date="2020-08-22T15:31:00Z">
              <w:r w:rsidRPr="00861DD3">
                <w:rPr>
                  <w:sz w:val="20"/>
                  <w:szCs w:val="20"/>
                </w:rPr>
                <w:t>Indicator for the tag</w:t>
              </w:r>
            </w:ins>
          </w:p>
        </w:tc>
      </w:tr>
      <w:tr w:rsidR="007B7E1F" w:rsidRPr="00861DD3" w14:paraId="0636851B" w14:textId="77777777" w:rsidTr="00280212">
        <w:trPr>
          <w:jc w:val="center"/>
          <w:ins w:id="2927" w:author="P.Mahmoudi" w:date="2020-08-22T15:31:00Z"/>
        </w:trPr>
        <w:tc>
          <w:tcPr>
            <w:tcW w:w="1755" w:type="dxa"/>
            <w:vAlign w:val="center"/>
          </w:tcPr>
          <w:p w14:paraId="19AA26C4" w14:textId="77777777" w:rsidR="007B7E1F" w:rsidRPr="00861DD3" w:rsidRDefault="007B7E1F" w:rsidP="00280212">
            <w:pPr>
              <w:tabs>
                <w:tab w:val="left" w:pos="1395"/>
              </w:tabs>
              <w:rPr>
                <w:ins w:id="2928" w:author="P.Mahmoudi" w:date="2020-08-22T15:31:00Z"/>
                <w:sz w:val="20"/>
                <w:szCs w:val="20"/>
              </w:rPr>
            </w:pPr>
            <w:ins w:id="2929" w:author="P.Mahmoudi" w:date="2020-08-22T15:31:00Z">
              <w:r w:rsidRPr="00861DD3">
                <w:rPr>
                  <w:sz w:val="20"/>
                  <w:szCs w:val="20"/>
                </w:rPr>
                <w:t>percent_drop</w:t>
              </w:r>
            </w:ins>
          </w:p>
        </w:tc>
        <w:tc>
          <w:tcPr>
            <w:tcW w:w="1984" w:type="dxa"/>
            <w:vAlign w:val="center"/>
          </w:tcPr>
          <w:p w14:paraId="2F9DF5F6" w14:textId="77777777" w:rsidR="007B7E1F" w:rsidRPr="00861DD3" w:rsidRDefault="007B7E1F" w:rsidP="00280212">
            <w:pPr>
              <w:tabs>
                <w:tab w:val="left" w:pos="1395"/>
              </w:tabs>
              <w:rPr>
                <w:ins w:id="2930" w:author="P.Mahmoudi" w:date="2020-08-22T15:31:00Z"/>
                <w:sz w:val="20"/>
                <w:szCs w:val="20"/>
              </w:rPr>
            </w:pPr>
          </w:p>
        </w:tc>
        <w:tc>
          <w:tcPr>
            <w:tcW w:w="1418" w:type="dxa"/>
            <w:vAlign w:val="center"/>
          </w:tcPr>
          <w:p w14:paraId="59F1A027" w14:textId="77777777" w:rsidR="007B7E1F" w:rsidRPr="00861DD3" w:rsidRDefault="007B7E1F" w:rsidP="00280212">
            <w:pPr>
              <w:tabs>
                <w:tab w:val="left" w:pos="1395"/>
              </w:tabs>
              <w:rPr>
                <w:ins w:id="2931" w:author="P.Mahmoudi" w:date="2020-08-22T15:31:00Z"/>
                <w:sz w:val="20"/>
                <w:szCs w:val="20"/>
              </w:rPr>
            </w:pPr>
            <w:ins w:id="2932" w:author="P.Mahmoudi" w:date="2020-08-22T15:31:00Z">
              <w:r w:rsidRPr="00861DD3">
                <w:rPr>
                  <w:sz w:val="20"/>
                  <w:szCs w:val="20"/>
                </w:rPr>
                <w:t>Derived</w:t>
              </w:r>
            </w:ins>
          </w:p>
        </w:tc>
        <w:tc>
          <w:tcPr>
            <w:tcW w:w="1842" w:type="dxa"/>
            <w:vAlign w:val="center"/>
          </w:tcPr>
          <w:p w14:paraId="2599E471" w14:textId="77777777" w:rsidR="007B7E1F" w:rsidRPr="00861DD3" w:rsidRDefault="007B7E1F" w:rsidP="00280212">
            <w:pPr>
              <w:tabs>
                <w:tab w:val="left" w:pos="1395"/>
              </w:tabs>
              <w:rPr>
                <w:ins w:id="2933" w:author="P.Mahmoudi" w:date="2020-08-22T15:31:00Z"/>
                <w:sz w:val="20"/>
                <w:szCs w:val="20"/>
              </w:rPr>
            </w:pPr>
            <w:ins w:id="2934" w:author="P.Mahmoudi" w:date="2020-08-22T15:31:00Z">
              <w:r w:rsidRPr="00861DD3">
                <w:rPr>
                  <w:sz w:val="20"/>
                  <w:szCs w:val="20"/>
                </w:rPr>
                <w:t>if((lag(nvl(tot_revenue,0)-nvl(total_sitecost,0)) over (partition by site_id,period_type,dayofweek(date_key) order by date_key))&lt;0,</w:t>
              </w:r>
            </w:ins>
          </w:p>
          <w:p w14:paraId="1BDD8896" w14:textId="77777777" w:rsidR="007B7E1F" w:rsidRPr="00861DD3" w:rsidRDefault="007B7E1F" w:rsidP="00280212">
            <w:pPr>
              <w:tabs>
                <w:tab w:val="left" w:pos="1395"/>
              </w:tabs>
              <w:rPr>
                <w:ins w:id="2935" w:author="P.Mahmoudi" w:date="2020-08-22T15:31:00Z"/>
                <w:sz w:val="20"/>
                <w:szCs w:val="20"/>
              </w:rPr>
            </w:pPr>
            <w:ins w:id="2936" w:author="P.Mahmoudi" w:date="2020-08-22T15:31:00Z">
              <w:r w:rsidRPr="00861DD3">
                <w:rPr>
                  <w:sz w:val="20"/>
                  <w:szCs w:val="20"/>
                </w:rPr>
                <w:t>(nvl(tot_revenue,0)-nvl(total_sitecost,0)-(lag(nvl(tot_revenue,0)-nvl(total_sitecost,0)) over (partition by site_id,period_type,dayofweek(date_key) order by date_key)))/((-1)*(lag(nvl(tot_reve</w:t>
              </w:r>
              <w:r w:rsidRPr="00861DD3">
                <w:rPr>
                  <w:sz w:val="20"/>
                  <w:szCs w:val="20"/>
                </w:rPr>
                <w:lastRenderedPageBreak/>
                <w:t>nue,0)-nvl(total_sitecost,0)) over (partition by site_id,period_type,dayofweek(date_key) order by date_key))) ,</w:t>
              </w:r>
            </w:ins>
          </w:p>
          <w:p w14:paraId="1CCDAB8D" w14:textId="77777777" w:rsidR="007B7E1F" w:rsidRPr="00861DD3" w:rsidRDefault="007B7E1F" w:rsidP="00280212">
            <w:pPr>
              <w:tabs>
                <w:tab w:val="left" w:pos="1395"/>
              </w:tabs>
              <w:rPr>
                <w:ins w:id="2937" w:author="P.Mahmoudi" w:date="2020-08-22T15:31:00Z"/>
                <w:sz w:val="20"/>
                <w:szCs w:val="20"/>
              </w:rPr>
            </w:pPr>
            <w:ins w:id="2938" w:author="P.Mahmoudi" w:date="2020-08-22T15:31:00Z">
              <w:r w:rsidRPr="00861DD3">
                <w:rPr>
                  <w:sz w:val="20"/>
                  <w:szCs w:val="20"/>
                </w:rPr>
                <w:t>(nvl(tot_revenue,0)-nvl(total_sitecost,0)-(lag(nvl(tot_revenue,0)-nvl(total_sitecost,0)) over (partition by site_id,period_type,dayofweek(date_key) order by date_key)))/(lag(nvl(tot_revenue,0)-nvl(total_sitecost,0)) over (partition by site_id,period_type,dayofweek(date_key) order by date_key)))</w:t>
              </w:r>
            </w:ins>
          </w:p>
        </w:tc>
        <w:tc>
          <w:tcPr>
            <w:tcW w:w="2496" w:type="dxa"/>
            <w:vAlign w:val="center"/>
          </w:tcPr>
          <w:p w14:paraId="193AF786" w14:textId="77777777" w:rsidR="007B7E1F" w:rsidRPr="00861DD3" w:rsidRDefault="007B7E1F" w:rsidP="00280212">
            <w:pPr>
              <w:tabs>
                <w:tab w:val="left" w:pos="1395"/>
              </w:tabs>
              <w:rPr>
                <w:ins w:id="2939" w:author="P.Mahmoudi" w:date="2020-08-22T15:31:00Z"/>
                <w:sz w:val="20"/>
                <w:szCs w:val="20"/>
              </w:rPr>
            </w:pPr>
            <w:ins w:id="2940" w:author="P.Mahmoudi" w:date="2020-08-22T15:31:00Z">
              <w:r w:rsidRPr="00861DD3">
                <w:rPr>
                  <w:sz w:val="20"/>
                  <w:szCs w:val="20"/>
                </w:rPr>
                <w:lastRenderedPageBreak/>
                <w:t xml:space="preserve">Change in profit </w:t>
              </w:r>
            </w:ins>
          </w:p>
        </w:tc>
      </w:tr>
    </w:tbl>
    <w:p w14:paraId="29267926" w14:textId="77777777" w:rsidR="00972755" w:rsidRDefault="00972755" w:rsidP="006C1B7E">
      <w:pPr>
        <w:jc w:val="both"/>
      </w:pPr>
    </w:p>
    <w:p w14:paraId="5BF2C491" w14:textId="5D8019D0" w:rsidR="000B0567" w:rsidRDefault="000B0567" w:rsidP="006C1B7E">
      <w:pPr>
        <w:pStyle w:val="Heading2"/>
        <w:jc w:val="both"/>
      </w:pPr>
      <w:bookmarkStart w:id="2941" w:name="_Toc40629094"/>
      <w:r>
        <w:t>5.3</w:t>
      </w:r>
      <w:bookmarkStart w:id="2942" w:name="_Toc38239311"/>
      <w:r>
        <w:t xml:space="preserve"> Tools and Techniques</w:t>
      </w:r>
      <w:bookmarkEnd w:id="2941"/>
      <w:bookmarkEnd w:id="2942"/>
    </w:p>
    <w:p w14:paraId="0B6BC6F2" w14:textId="77777777" w:rsidR="000B0567" w:rsidRPr="00CB1C3D" w:rsidRDefault="000B0567" w:rsidP="006C1B7E">
      <w:pPr>
        <w:ind w:left="-180" w:firstLine="180"/>
        <w:jc w:val="both"/>
        <w:rPr>
          <w:rFonts w:cstheme="minorHAnsi"/>
          <w:sz w:val="24"/>
        </w:rPr>
      </w:pPr>
      <w:r w:rsidRPr="00CB1C3D">
        <w:rPr>
          <w:rFonts w:cstheme="minorHAnsi"/>
          <w:sz w:val="24"/>
        </w:rPr>
        <w:t xml:space="preserve">This section provides an overview of </w:t>
      </w:r>
      <w:r>
        <w:rPr>
          <w:rFonts w:cstheme="minorHAnsi"/>
          <w:sz w:val="24"/>
        </w:rPr>
        <w:t>tools used</w:t>
      </w:r>
      <w:r w:rsidRPr="00CB1C3D">
        <w:rPr>
          <w:rFonts w:cstheme="minorHAnsi"/>
          <w:sz w:val="24"/>
        </w:rPr>
        <w:t xml:space="preserve"> for the use-case</w:t>
      </w:r>
    </w:p>
    <w:p w14:paraId="40BBE457" w14:textId="77777777" w:rsidR="000B0567" w:rsidRDefault="000B0567" w:rsidP="006C1B7E">
      <w:pPr>
        <w:jc w:val="both"/>
      </w:pPr>
    </w:p>
    <w:p w14:paraId="0333C0D1" w14:textId="6464C78D" w:rsidR="000B0567" w:rsidRDefault="00D631D6" w:rsidP="006C1B7E">
      <w:pPr>
        <w:jc w:val="both"/>
      </w:pPr>
      <w:r>
        <w:rPr>
          <w:noProof/>
          <w:lang w:bidi="fa-IR"/>
        </w:rPr>
        <w:drawing>
          <wp:inline distT="0" distB="0" distL="0" distR="0" wp14:anchorId="672CFFBD" wp14:editId="445BE694">
            <wp:extent cx="3485072" cy="1598763"/>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34905" cy="1621624"/>
                    </a:xfrm>
                    <a:prstGeom prst="rect">
                      <a:avLst/>
                    </a:prstGeom>
                  </pic:spPr>
                </pic:pic>
              </a:graphicData>
            </a:graphic>
          </wp:inline>
        </w:drawing>
      </w:r>
    </w:p>
    <w:p w14:paraId="78866E55" w14:textId="77777777" w:rsidR="00B67602" w:rsidRPr="00EC7B6D" w:rsidRDefault="00B67602" w:rsidP="006C1B7E">
      <w:pPr>
        <w:jc w:val="both"/>
      </w:pPr>
    </w:p>
    <w:p w14:paraId="49910828" w14:textId="333BD2FB" w:rsidR="000B0567" w:rsidRDefault="000B0567" w:rsidP="006C1B7E">
      <w:pPr>
        <w:jc w:val="both"/>
      </w:pPr>
    </w:p>
    <w:p w14:paraId="1919AAEC" w14:textId="558D9895" w:rsidR="003F0221" w:rsidRDefault="003F0221" w:rsidP="006C1B7E">
      <w:pPr>
        <w:jc w:val="both"/>
      </w:pPr>
    </w:p>
    <w:p w14:paraId="34236AD7" w14:textId="12922280" w:rsidR="003F0221" w:rsidRDefault="003F0221" w:rsidP="006C1B7E">
      <w:pPr>
        <w:jc w:val="both"/>
      </w:pPr>
    </w:p>
    <w:p w14:paraId="0B425695" w14:textId="656C056E" w:rsidR="003F0221" w:rsidRDefault="003F0221" w:rsidP="006C1B7E">
      <w:pPr>
        <w:jc w:val="both"/>
      </w:pPr>
    </w:p>
    <w:p w14:paraId="7C192F57" w14:textId="30071FD4" w:rsidR="003F0221" w:rsidRDefault="003F0221" w:rsidP="006C1B7E">
      <w:pPr>
        <w:jc w:val="both"/>
      </w:pPr>
    </w:p>
    <w:p w14:paraId="1C5CDF62" w14:textId="5828D011" w:rsidR="003F0221" w:rsidRDefault="003F0221" w:rsidP="006C1B7E">
      <w:pPr>
        <w:jc w:val="both"/>
      </w:pPr>
    </w:p>
    <w:p w14:paraId="16C3CDC1" w14:textId="3D8B862C" w:rsidR="003F0221" w:rsidRPr="003874AD" w:rsidRDefault="003F0221" w:rsidP="006C1B7E">
      <w:pPr>
        <w:jc w:val="both"/>
      </w:pPr>
    </w:p>
    <w:p w14:paraId="536A58AA" w14:textId="1DB9B079" w:rsidR="00861DD3" w:rsidRPr="000D65E9" w:rsidRDefault="000F49FB" w:rsidP="006C1B7E">
      <w:pPr>
        <w:pStyle w:val="Heading2"/>
        <w:jc w:val="both"/>
      </w:pPr>
      <w:bookmarkStart w:id="2943" w:name="_Toc40629095"/>
      <w:r>
        <w:t xml:space="preserve">5.4 Data </w:t>
      </w:r>
      <w:r w:rsidR="00B67602">
        <w:t>Processing (</w:t>
      </w:r>
      <w:r w:rsidR="00861DD3">
        <w:t>Exploratory Data Analysis</w:t>
      </w:r>
      <w:r>
        <w:t>)</w:t>
      </w:r>
      <w:bookmarkEnd w:id="2943"/>
    </w:p>
    <w:p w14:paraId="0450AF4A" w14:textId="46E63FDF" w:rsidR="003C1573" w:rsidRDefault="00861DD3" w:rsidP="006C1B7E">
      <w:pPr>
        <w:pStyle w:val="ListParagraph"/>
        <w:numPr>
          <w:ilvl w:val="0"/>
          <w:numId w:val="0"/>
        </w:numPr>
        <w:ind w:left="360" w:hanging="360"/>
        <w:jc w:val="both"/>
        <w:rPr>
          <w:rFonts w:asciiTheme="minorHAnsi" w:hAnsiTheme="minorHAnsi"/>
          <w:b/>
          <w:bCs/>
          <w:sz w:val="24"/>
          <w:szCs w:val="24"/>
        </w:rPr>
      </w:pPr>
      <w:r w:rsidRPr="000D65E9">
        <w:rPr>
          <w:rFonts w:asciiTheme="minorHAnsi" w:hAnsiTheme="minorHAnsi"/>
          <w:sz w:val="24"/>
          <w:szCs w:val="24"/>
        </w:rPr>
        <w:t>Not Applicable</w:t>
      </w:r>
      <w:r w:rsidR="001C5478">
        <w:rPr>
          <w:rFonts w:asciiTheme="minorHAnsi" w:hAnsiTheme="minorHAnsi"/>
          <w:sz w:val="24"/>
          <w:szCs w:val="24"/>
        </w:rPr>
        <w:t xml:space="preserve"> for</w:t>
      </w:r>
      <w:r w:rsidRPr="000D65E9">
        <w:rPr>
          <w:rFonts w:asciiTheme="minorHAnsi" w:hAnsiTheme="minorHAnsi"/>
          <w:sz w:val="24"/>
          <w:szCs w:val="24"/>
        </w:rPr>
        <w:t xml:space="preserve"> this use case</w:t>
      </w:r>
    </w:p>
    <w:p w14:paraId="24D997E6" w14:textId="15152A91" w:rsidR="00627339" w:rsidRDefault="00627339" w:rsidP="006C1B7E">
      <w:pPr>
        <w:pStyle w:val="Heading2"/>
        <w:numPr>
          <w:ilvl w:val="1"/>
          <w:numId w:val="22"/>
        </w:numPr>
        <w:jc w:val="both"/>
      </w:pPr>
      <w:bookmarkStart w:id="2944" w:name="_Toc40629096"/>
      <w:r>
        <w:t>Modeling</w:t>
      </w:r>
      <w:bookmarkEnd w:id="2944"/>
    </w:p>
    <w:p w14:paraId="0A4E12DC" w14:textId="77777777" w:rsidR="00722A31" w:rsidRDefault="00722A31" w:rsidP="00722A31">
      <w:pPr>
        <w:pStyle w:val="Heading3"/>
        <w:jc w:val="both"/>
      </w:pPr>
      <w:bookmarkStart w:id="2945" w:name="_Toc40629097"/>
      <w:r w:rsidRPr="003B645F">
        <w:t>5.5.1 Algorithm</w:t>
      </w:r>
      <w:r>
        <w:t>s</w:t>
      </w:r>
      <w:bookmarkEnd w:id="2945"/>
    </w:p>
    <w:p w14:paraId="703641FC" w14:textId="77777777" w:rsidR="00722A31" w:rsidRPr="00E47187" w:rsidRDefault="00722A31" w:rsidP="00722A31">
      <w:pPr>
        <w:jc w:val="both"/>
      </w:pPr>
    </w:p>
    <w:p w14:paraId="6C8E45FF" w14:textId="77777777" w:rsidR="00722A31" w:rsidRPr="000E6FCD" w:rsidRDefault="00722A31" w:rsidP="00722A31">
      <w:pPr>
        <w:jc w:val="both"/>
        <w:rPr>
          <w:sz w:val="24"/>
        </w:rPr>
      </w:pPr>
      <w:r w:rsidRPr="000E6FCD">
        <w:rPr>
          <w:sz w:val="24"/>
        </w:rPr>
        <w:t>Not applicable for this use case.</w:t>
      </w:r>
    </w:p>
    <w:p w14:paraId="292045BE" w14:textId="77777777" w:rsidR="00722A31" w:rsidRPr="000E6FCD" w:rsidRDefault="00722A31" w:rsidP="00722A31">
      <w:pPr>
        <w:ind w:left="330"/>
        <w:jc w:val="both"/>
        <w:rPr>
          <w:rFonts w:cstheme="minorHAnsi"/>
          <w:sz w:val="24"/>
        </w:rPr>
      </w:pPr>
    </w:p>
    <w:p w14:paraId="56205879" w14:textId="77777777" w:rsidR="00722A31" w:rsidRPr="00197A95" w:rsidRDefault="00722A31" w:rsidP="00722A31">
      <w:pPr>
        <w:pStyle w:val="Heading3"/>
        <w:jc w:val="both"/>
      </w:pPr>
      <w:bookmarkStart w:id="2946" w:name="_Toc40629098"/>
      <w:r w:rsidRPr="00197A95">
        <w:t>5.5.2 Model Evaluation and Selection</w:t>
      </w:r>
      <w:bookmarkEnd w:id="2946"/>
    </w:p>
    <w:p w14:paraId="31EEFA9E" w14:textId="77777777" w:rsidR="00722A31" w:rsidRPr="000E6FCD" w:rsidRDefault="00722A31" w:rsidP="00722A31">
      <w:pPr>
        <w:jc w:val="both"/>
        <w:rPr>
          <w:sz w:val="24"/>
        </w:rPr>
      </w:pPr>
    </w:p>
    <w:p w14:paraId="38113F03" w14:textId="77777777" w:rsidR="00722A31" w:rsidRPr="000E6FCD" w:rsidRDefault="00722A31" w:rsidP="00722A31">
      <w:pPr>
        <w:jc w:val="both"/>
        <w:rPr>
          <w:sz w:val="24"/>
        </w:rPr>
      </w:pPr>
      <w:r w:rsidRPr="000E6FCD">
        <w:rPr>
          <w:sz w:val="24"/>
        </w:rPr>
        <w:t>Not applicable for this use case.</w:t>
      </w:r>
    </w:p>
    <w:p w14:paraId="08AB381A" w14:textId="77777777" w:rsidR="00722A31" w:rsidRPr="000E6FCD" w:rsidRDefault="00722A31" w:rsidP="00722A31">
      <w:pPr>
        <w:jc w:val="both"/>
        <w:rPr>
          <w:sz w:val="24"/>
        </w:rPr>
      </w:pPr>
    </w:p>
    <w:p w14:paraId="2B93E10A" w14:textId="77777777" w:rsidR="00722A31" w:rsidRPr="00197A95" w:rsidRDefault="00722A31" w:rsidP="00722A31">
      <w:pPr>
        <w:pStyle w:val="Heading3"/>
        <w:jc w:val="both"/>
      </w:pPr>
      <w:bookmarkStart w:id="2947" w:name="_Toc40629099"/>
      <w:r w:rsidRPr="00197A95">
        <w:t>5.5.3 Model monitoring and governance framework</w:t>
      </w:r>
      <w:bookmarkEnd w:id="2947"/>
    </w:p>
    <w:p w14:paraId="632CFAD2" w14:textId="77777777" w:rsidR="00722A31" w:rsidRPr="000E6FCD" w:rsidRDefault="00722A31" w:rsidP="00722A31">
      <w:pPr>
        <w:pStyle w:val="Heading4"/>
        <w:jc w:val="both"/>
        <w:rPr>
          <w:sz w:val="24"/>
          <w:szCs w:val="24"/>
        </w:rPr>
      </w:pPr>
      <w:r w:rsidRPr="000E6FCD">
        <w:rPr>
          <w:sz w:val="24"/>
          <w:szCs w:val="24"/>
        </w:rPr>
        <w:t>Refresh Rate</w:t>
      </w:r>
    </w:p>
    <w:p w14:paraId="247267C0" w14:textId="1A1B0154" w:rsidR="003F726A" w:rsidRPr="003F726A" w:rsidRDefault="00722A31" w:rsidP="00722A31">
      <w:pPr>
        <w:jc w:val="both"/>
        <w:rPr>
          <w:b/>
          <w:bCs/>
          <w:sz w:val="24"/>
        </w:rPr>
      </w:pPr>
      <w:r w:rsidRPr="000E6FCD">
        <w:rPr>
          <w:sz w:val="24"/>
        </w:rPr>
        <w:t>Dashboards will be refreshed every day. Predicted Resolution, Calls Count and Agent scoring are evaluated against the newly available data and the corresponding statistics are captured in the dashboard.</w:t>
      </w:r>
      <w:r>
        <w:rPr>
          <w:sz w:val="24"/>
        </w:rPr>
        <w:t xml:space="preserve">  </w:t>
      </w:r>
    </w:p>
    <w:p w14:paraId="0CA79BEA" w14:textId="77777777" w:rsidR="003F726A" w:rsidRPr="003F726A" w:rsidRDefault="003F726A" w:rsidP="006C1B7E">
      <w:pPr>
        <w:jc w:val="both"/>
      </w:pPr>
    </w:p>
    <w:p w14:paraId="3832DA47" w14:textId="11EC9C27" w:rsidR="00861DD3" w:rsidRDefault="00861DD3" w:rsidP="006C1B7E">
      <w:pPr>
        <w:pStyle w:val="ListParagraph"/>
        <w:numPr>
          <w:ilvl w:val="0"/>
          <w:numId w:val="0"/>
        </w:numPr>
        <w:ind w:left="360" w:hanging="360"/>
        <w:jc w:val="both"/>
        <w:rPr>
          <w:rFonts w:asciiTheme="minorHAnsi" w:hAnsiTheme="minorHAnsi"/>
          <w:sz w:val="24"/>
          <w:szCs w:val="24"/>
        </w:rPr>
      </w:pPr>
    </w:p>
    <w:p w14:paraId="51322994" w14:textId="1EE86595" w:rsidR="006460C0" w:rsidRPr="00E25E95" w:rsidRDefault="006460C0" w:rsidP="006C1B7E">
      <w:pPr>
        <w:jc w:val="both"/>
        <w:rPr>
          <w:sz w:val="24"/>
        </w:rPr>
      </w:pPr>
      <w:r w:rsidRPr="00E25E95">
        <w:rPr>
          <w:sz w:val="24"/>
        </w:rPr>
        <w:br w:type="page"/>
      </w:r>
    </w:p>
    <w:p w14:paraId="6BCBD16D" w14:textId="7BFD763B" w:rsidR="00055DEF" w:rsidRDefault="00607095" w:rsidP="006C1B7E">
      <w:pPr>
        <w:pStyle w:val="Heading1"/>
        <w:numPr>
          <w:ilvl w:val="0"/>
          <w:numId w:val="0"/>
        </w:numPr>
        <w:ind w:left="-180"/>
        <w:jc w:val="both"/>
      </w:pPr>
      <w:bookmarkStart w:id="2948" w:name="_Toc40629100"/>
      <w:r>
        <w:lastRenderedPageBreak/>
        <w:t>6.</w:t>
      </w:r>
      <w:r w:rsidR="00055DEF">
        <w:t>Sample Output</w:t>
      </w:r>
      <w:bookmarkEnd w:id="2948"/>
    </w:p>
    <w:p w14:paraId="6CC29891" w14:textId="0063DC1B" w:rsidR="00055DEF" w:rsidRPr="00055DEF" w:rsidRDefault="00055DEF" w:rsidP="006C1B7E">
      <w:pPr>
        <w:ind w:hanging="180"/>
        <w:jc w:val="both"/>
      </w:pPr>
      <w:r>
        <w:rPr>
          <w:sz w:val="24"/>
        </w:rPr>
        <w:t>This section provides the details of the sample output for the use-case</w:t>
      </w:r>
    </w:p>
    <w:p w14:paraId="6F69B631" w14:textId="070B1B7A" w:rsidR="00055DEF" w:rsidRDefault="00055DEF" w:rsidP="006C1B7E">
      <w:pPr>
        <w:jc w:val="both"/>
        <w:rPr>
          <w:sz w:val="24"/>
        </w:rPr>
      </w:pPr>
    </w:p>
    <w:p w14:paraId="5029CD0B" w14:textId="01FD19D2" w:rsidR="00B0731C" w:rsidRDefault="00B0731C" w:rsidP="00B0731C">
      <w:pPr>
        <w:jc w:val="both"/>
        <w:rPr>
          <w:sz w:val="24"/>
        </w:rPr>
      </w:pPr>
      <w:r w:rsidRPr="00B0731C">
        <w:rPr>
          <w:noProof/>
          <w:sz w:val="24"/>
          <w:lang w:bidi="fa-IR"/>
        </w:rPr>
        <w:drawing>
          <wp:inline distT="0" distB="0" distL="0" distR="0" wp14:anchorId="65D43B93" wp14:editId="4C8FE25D">
            <wp:extent cx="6172200" cy="353377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72200" cy="3533775"/>
                    </a:xfrm>
                    <a:prstGeom prst="rect">
                      <a:avLst/>
                    </a:prstGeom>
                  </pic:spPr>
                </pic:pic>
              </a:graphicData>
            </a:graphic>
          </wp:inline>
        </w:drawing>
      </w:r>
    </w:p>
    <w:p w14:paraId="44B9A34D" w14:textId="4D853D57" w:rsidR="00055DEF" w:rsidRPr="000D65E9" w:rsidRDefault="00055DEF" w:rsidP="006C1B7E">
      <w:pPr>
        <w:jc w:val="both"/>
        <w:rPr>
          <w:sz w:val="24"/>
        </w:rPr>
      </w:pPr>
    </w:p>
    <w:p w14:paraId="126780CC" w14:textId="0F24DD0D" w:rsidR="00114D20" w:rsidRPr="000D65E9" w:rsidRDefault="00B0731C" w:rsidP="00B0731C">
      <w:pPr>
        <w:jc w:val="both"/>
        <w:rPr>
          <w:sz w:val="24"/>
        </w:rPr>
      </w:pPr>
      <w:r w:rsidRPr="00B0731C">
        <w:rPr>
          <w:noProof/>
          <w:sz w:val="24"/>
          <w:lang w:bidi="fa-IR"/>
        </w:rPr>
        <w:lastRenderedPageBreak/>
        <w:drawing>
          <wp:inline distT="0" distB="0" distL="0" distR="0" wp14:anchorId="1440F51F" wp14:editId="1D17927D">
            <wp:extent cx="6172200" cy="331978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172200" cy="3319780"/>
                    </a:xfrm>
                    <a:prstGeom prst="rect">
                      <a:avLst/>
                    </a:prstGeom>
                  </pic:spPr>
                </pic:pic>
              </a:graphicData>
            </a:graphic>
          </wp:inline>
        </w:drawing>
      </w:r>
    </w:p>
    <w:p w14:paraId="7E794493" w14:textId="77777777" w:rsidR="00734C39" w:rsidRDefault="00734C39" w:rsidP="006C1B7E">
      <w:pPr>
        <w:spacing w:line="276" w:lineRule="auto"/>
        <w:jc w:val="both"/>
        <w:rPr>
          <w:b/>
          <w:bCs/>
          <w:sz w:val="24"/>
        </w:rPr>
      </w:pPr>
    </w:p>
    <w:p w14:paraId="4105AEA1" w14:textId="4EC3F80D" w:rsidR="00114D20" w:rsidRPr="000D65E9" w:rsidRDefault="00114D20" w:rsidP="006C1B7E">
      <w:pPr>
        <w:spacing w:line="276" w:lineRule="auto"/>
        <w:jc w:val="both"/>
        <w:rPr>
          <w:b/>
          <w:bCs/>
          <w:sz w:val="24"/>
        </w:rPr>
      </w:pPr>
      <w:r w:rsidRPr="000D65E9">
        <w:rPr>
          <w:b/>
          <w:bCs/>
          <w:sz w:val="24"/>
        </w:rPr>
        <w:t xml:space="preserve">BCG Matrix </w:t>
      </w:r>
      <w:r w:rsidR="00B7709F">
        <w:rPr>
          <w:b/>
          <w:bCs/>
          <w:sz w:val="24"/>
        </w:rPr>
        <w:t>Quadrants</w:t>
      </w:r>
      <w:r w:rsidRPr="000D65E9">
        <w:rPr>
          <w:b/>
          <w:bCs/>
          <w:sz w:val="24"/>
        </w:rPr>
        <w:t>:</w:t>
      </w:r>
    </w:p>
    <w:p w14:paraId="12092923" w14:textId="77777777" w:rsidR="00114D20" w:rsidRPr="000D65E9" w:rsidRDefault="00114D20" w:rsidP="006C1B7E">
      <w:pPr>
        <w:spacing w:line="276" w:lineRule="auto"/>
        <w:jc w:val="both"/>
        <w:rPr>
          <w:b/>
          <w:bCs/>
          <w:sz w:val="24"/>
        </w:rPr>
      </w:pPr>
    </w:p>
    <w:p w14:paraId="5F112793" w14:textId="77777777" w:rsidR="00734C39" w:rsidRPr="00734C39" w:rsidRDefault="00114D20" w:rsidP="006C1B7E">
      <w:pPr>
        <w:pStyle w:val="Heading4"/>
        <w:shd w:val="clear" w:color="auto" w:fill="FFFFFF"/>
        <w:spacing w:before="0" w:after="0" w:line="276" w:lineRule="auto"/>
        <w:jc w:val="both"/>
        <w:rPr>
          <w:rFonts w:asciiTheme="minorHAnsi" w:hAnsiTheme="minorHAnsi" w:cs="Arial"/>
          <w:i/>
          <w:iCs/>
          <w:color w:val="313131"/>
          <w:sz w:val="24"/>
          <w:szCs w:val="24"/>
          <w:u w:val="single"/>
        </w:rPr>
      </w:pPr>
      <w:r w:rsidRPr="00734C39">
        <w:rPr>
          <w:rFonts w:asciiTheme="minorHAnsi" w:hAnsiTheme="minorHAnsi" w:cs="Arial"/>
          <w:i/>
          <w:iCs/>
          <w:color w:val="313131"/>
          <w:sz w:val="24"/>
          <w:szCs w:val="24"/>
          <w:u w:val="single"/>
        </w:rPr>
        <w:t>Question Marks</w:t>
      </w:r>
    </w:p>
    <w:p w14:paraId="1FFDCD53" w14:textId="61359139" w:rsidR="00114D20" w:rsidRPr="00C23DBA" w:rsidRDefault="00114D20" w:rsidP="006C1B7E">
      <w:pPr>
        <w:pStyle w:val="Heading4"/>
        <w:shd w:val="clear" w:color="auto" w:fill="FFFFFF"/>
        <w:spacing w:before="0" w:after="0" w:line="276" w:lineRule="auto"/>
        <w:jc w:val="both"/>
        <w:rPr>
          <w:rFonts w:asciiTheme="minorHAnsi" w:hAnsiTheme="minorHAnsi" w:cs="Arial"/>
          <w:b w:val="0"/>
          <w:bCs w:val="0"/>
          <w:color w:val="313131"/>
          <w:sz w:val="24"/>
          <w:szCs w:val="24"/>
        </w:rPr>
      </w:pPr>
      <w:r w:rsidRPr="00C23DBA">
        <w:rPr>
          <w:rFonts w:asciiTheme="minorHAnsi" w:hAnsiTheme="minorHAnsi" w:cs="Arial"/>
          <w:b w:val="0"/>
          <w:bCs w:val="0"/>
          <w:color w:val="313131"/>
          <w:sz w:val="24"/>
          <w:szCs w:val="24"/>
        </w:rPr>
        <w:t>Question marks are low-share business units in high-growth markets. They require cash to hold their share, let alone increase it. The company needs to think hard about question marks – which ones should be built into stars, and which ones should be phased out? Question marks have the following characteristics:</w:t>
      </w:r>
    </w:p>
    <w:p w14:paraId="66BAB9C6" w14:textId="77777777" w:rsidR="00114D20" w:rsidRPr="00C23DBA" w:rsidRDefault="00114D20" w:rsidP="006C1B7E">
      <w:pPr>
        <w:numPr>
          <w:ilvl w:val="0"/>
          <w:numId w:val="11"/>
        </w:numPr>
        <w:shd w:val="clear" w:color="auto" w:fill="FFFFFF"/>
        <w:spacing w:line="276" w:lineRule="auto"/>
        <w:jc w:val="both"/>
        <w:rPr>
          <w:rFonts w:cs="Arial"/>
          <w:i/>
          <w:iCs/>
          <w:color w:val="313131"/>
          <w:sz w:val="24"/>
        </w:rPr>
      </w:pPr>
      <w:r w:rsidRPr="00C23DBA">
        <w:rPr>
          <w:rFonts w:cs="Arial"/>
          <w:i/>
          <w:iCs/>
          <w:color w:val="313131"/>
          <w:sz w:val="24"/>
        </w:rPr>
        <w:t>Low relative market share in a relatively young but promising market (growing)</w:t>
      </w:r>
    </w:p>
    <w:p w14:paraId="2475CBDB" w14:textId="77777777" w:rsidR="00114D20" w:rsidRPr="00C23DBA" w:rsidRDefault="00114D20" w:rsidP="006C1B7E">
      <w:pPr>
        <w:numPr>
          <w:ilvl w:val="0"/>
          <w:numId w:val="11"/>
        </w:numPr>
        <w:shd w:val="clear" w:color="auto" w:fill="FFFFFF"/>
        <w:spacing w:line="276" w:lineRule="auto"/>
        <w:jc w:val="both"/>
        <w:rPr>
          <w:rFonts w:cs="Arial"/>
          <w:i/>
          <w:iCs/>
          <w:color w:val="313131"/>
          <w:sz w:val="24"/>
        </w:rPr>
      </w:pPr>
      <w:r w:rsidRPr="00C23DBA">
        <w:rPr>
          <w:rFonts w:cs="Arial"/>
          <w:i/>
          <w:iCs/>
          <w:color w:val="313131"/>
          <w:sz w:val="24"/>
        </w:rPr>
        <w:t>Potential of becoming stars if the market share can be increased</w:t>
      </w:r>
    </w:p>
    <w:p w14:paraId="561A4BC0" w14:textId="77777777" w:rsidR="00114D20" w:rsidRPr="00C23DBA" w:rsidRDefault="00114D20" w:rsidP="006C1B7E">
      <w:pPr>
        <w:numPr>
          <w:ilvl w:val="0"/>
          <w:numId w:val="11"/>
        </w:numPr>
        <w:shd w:val="clear" w:color="auto" w:fill="FFFFFF"/>
        <w:spacing w:line="276" w:lineRule="auto"/>
        <w:jc w:val="both"/>
        <w:rPr>
          <w:rFonts w:cs="Arial"/>
          <w:i/>
          <w:iCs/>
          <w:color w:val="313131"/>
          <w:sz w:val="24"/>
        </w:rPr>
      </w:pPr>
      <w:r w:rsidRPr="00C23DBA">
        <w:rPr>
          <w:rFonts w:cs="Arial"/>
          <w:i/>
          <w:iCs/>
          <w:color w:val="313131"/>
          <w:sz w:val="24"/>
        </w:rPr>
        <w:t>If necessary market share is not reached, question marks are likely to turn into dogs as soon as the market gets more mature</w:t>
      </w:r>
    </w:p>
    <w:p w14:paraId="12568292" w14:textId="77777777" w:rsidR="00C23DBA" w:rsidRDefault="00C23DBA" w:rsidP="006C1B7E">
      <w:pPr>
        <w:pStyle w:val="Heading4"/>
        <w:shd w:val="clear" w:color="auto" w:fill="FFFFFF"/>
        <w:spacing w:before="0" w:after="0" w:line="276" w:lineRule="auto"/>
        <w:jc w:val="both"/>
        <w:rPr>
          <w:rFonts w:asciiTheme="minorHAnsi" w:hAnsiTheme="minorHAnsi" w:cs="Arial"/>
          <w:color w:val="313131"/>
          <w:sz w:val="24"/>
          <w:szCs w:val="24"/>
        </w:rPr>
      </w:pPr>
    </w:p>
    <w:p w14:paraId="22BA37AE" w14:textId="49FD37E7" w:rsidR="00114D20" w:rsidRPr="00C23DBA" w:rsidRDefault="00114D20" w:rsidP="006C1B7E">
      <w:pPr>
        <w:pStyle w:val="Heading4"/>
        <w:shd w:val="clear" w:color="auto" w:fill="FFFFFF"/>
        <w:spacing w:before="0" w:after="0" w:line="276" w:lineRule="auto"/>
        <w:jc w:val="both"/>
        <w:rPr>
          <w:rFonts w:asciiTheme="minorHAnsi" w:hAnsiTheme="minorHAnsi" w:cs="Arial"/>
          <w:i/>
          <w:iCs/>
          <w:color w:val="313131"/>
          <w:sz w:val="24"/>
          <w:szCs w:val="24"/>
          <w:u w:val="single"/>
        </w:rPr>
      </w:pPr>
      <w:r w:rsidRPr="00C23DBA">
        <w:rPr>
          <w:rFonts w:asciiTheme="minorHAnsi" w:hAnsiTheme="minorHAnsi" w:cs="Arial"/>
          <w:i/>
          <w:iCs/>
          <w:color w:val="313131"/>
          <w:sz w:val="24"/>
          <w:szCs w:val="24"/>
          <w:u w:val="single"/>
        </w:rPr>
        <w:t>Stars</w:t>
      </w:r>
    </w:p>
    <w:p w14:paraId="5CF6DCA9" w14:textId="77777777" w:rsidR="00114D20" w:rsidRPr="00734C39" w:rsidRDefault="00114D20" w:rsidP="006C1B7E">
      <w:pPr>
        <w:pStyle w:val="NormalWeb"/>
        <w:shd w:val="clear" w:color="auto" w:fill="FFFFFF"/>
        <w:spacing w:before="0" w:beforeAutospacing="0" w:after="0" w:afterAutospacing="0" w:line="276" w:lineRule="auto"/>
        <w:jc w:val="both"/>
        <w:rPr>
          <w:rFonts w:asciiTheme="minorHAnsi" w:hAnsiTheme="minorHAnsi" w:cs="Arial"/>
          <w:color w:val="313131"/>
        </w:rPr>
      </w:pPr>
      <w:r w:rsidRPr="00734C39">
        <w:rPr>
          <w:rFonts w:asciiTheme="minorHAnsi" w:hAnsiTheme="minorHAnsi" w:cs="Arial"/>
          <w:color w:val="313131"/>
        </w:rPr>
        <w:t>Stars are high-growth, high-share businesses or products. They often need heavy investment to finance their rapid growth. Eventually, their growth will slow down, and they will turn into cash cows. Stars have the following characteristics:</w:t>
      </w:r>
    </w:p>
    <w:p w14:paraId="057C200E" w14:textId="77777777" w:rsidR="00114D20" w:rsidRPr="00C23DBA" w:rsidRDefault="00114D20" w:rsidP="006C1B7E">
      <w:pPr>
        <w:numPr>
          <w:ilvl w:val="0"/>
          <w:numId w:val="12"/>
        </w:numPr>
        <w:shd w:val="clear" w:color="auto" w:fill="FFFFFF"/>
        <w:spacing w:line="276" w:lineRule="auto"/>
        <w:jc w:val="both"/>
        <w:rPr>
          <w:rFonts w:cs="Arial"/>
          <w:i/>
          <w:iCs/>
          <w:color w:val="313131"/>
          <w:sz w:val="24"/>
        </w:rPr>
      </w:pPr>
      <w:r w:rsidRPr="00C23DBA">
        <w:rPr>
          <w:rFonts w:cs="Arial"/>
          <w:i/>
          <w:iCs/>
          <w:color w:val="313131"/>
          <w:sz w:val="24"/>
        </w:rPr>
        <w:t>High market share in a promising market</w:t>
      </w:r>
    </w:p>
    <w:p w14:paraId="05E678B4" w14:textId="19C48AB5" w:rsidR="00114D20" w:rsidRPr="00734C39" w:rsidRDefault="00114D20" w:rsidP="006C1B7E">
      <w:pPr>
        <w:numPr>
          <w:ilvl w:val="0"/>
          <w:numId w:val="12"/>
        </w:numPr>
        <w:shd w:val="clear" w:color="auto" w:fill="FFFFFF"/>
        <w:spacing w:line="276" w:lineRule="auto"/>
        <w:jc w:val="both"/>
        <w:rPr>
          <w:rFonts w:cs="Arial"/>
          <w:color w:val="313131"/>
          <w:sz w:val="24"/>
        </w:rPr>
      </w:pPr>
      <w:r w:rsidRPr="00C23DBA">
        <w:rPr>
          <w:rFonts w:cs="Arial"/>
          <w:i/>
          <w:iCs/>
          <w:color w:val="313131"/>
          <w:sz w:val="24"/>
        </w:rPr>
        <w:lastRenderedPageBreak/>
        <w:t>To turn a star into a future cash cow, heavy investment is needed to fight competition and expand market share</w:t>
      </w:r>
    </w:p>
    <w:p w14:paraId="2E145E78" w14:textId="77777777" w:rsidR="00C23DBA" w:rsidRDefault="00C23DBA" w:rsidP="006C1B7E">
      <w:pPr>
        <w:pStyle w:val="Heading4"/>
        <w:shd w:val="clear" w:color="auto" w:fill="FFFFFF"/>
        <w:spacing w:before="0" w:after="0" w:line="276" w:lineRule="auto"/>
        <w:jc w:val="both"/>
        <w:rPr>
          <w:rFonts w:asciiTheme="minorHAnsi" w:hAnsiTheme="minorHAnsi" w:cs="Arial"/>
          <w:color w:val="313131"/>
          <w:sz w:val="24"/>
          <w:szCs w:val="24"/>
        </w:rPr>
      </w:pPr>
    </w:p>
    <w:p w14:paraId="75B14D08" w14:textId="2409FBFA" w:rsidR="00114D20" w:rsidRPr="00D8299D" w:rsidRDefault="00114D20" w:rsidP="006C1B7E">
      <w:pPr>
        <w:pStyle w:val="Heading4"/>
        <w:shd w:val="clear" w:color="auto" w:fill="FFFFFF"/>
        <w:spacing w:before="0" w:after="0" w:line="276" w:lineRule="auto"/>
        <w:jc w:val="both"/>
        <w:rPr>
          <w:rFonts w:asciiTheme="minorHAnsi" w:hAnsiTheme="minorHAnsi" w:cs="Arial"/>
          <w:i/>
          <w:iCs/>
          <w:color w:val="313131"/>
          <w:sz w:val="24"/>
          <w:szCs w:val="24"/>
          <w:u w:val="single"/>
        </w:rPr>
      </w:pPr>
      <w:r w:rsidRPr="00D8299D">
        <w:rPr>
          <w:rFonts w:asciiTheme="minorHAnsi" w:hAnsiTheme="minorHAnsi" w:cs="Arial"/>
          <w:i/>
          <w:iCs/>
          <w:color w:val="313131"/>
          <w:sz w:val="24"/>
          <w:szCs w:val="24"/>
          <w:u w:val="single"/>
        </w:rPr>
        <w:t>Cash Cows</w:t>
      </w:r>
    </w:p>
    <w:p w14:paraId="2DE51C3A" w14:textId="77777777" w:rsidR="00114D20" w:rsidRPr="00734C39" w:rsidRDefault="00114D20" w:rsidP="006C1B7E">
      <w:pPr>
        <w:pStyle w:val="NormalWeb"/>
        <w:shd w:val="clear" w:color="auto" w:fill="FFFFFF"/>
        <w:spacing w:before="0" w:beforeAutospacing="0" w:after="0" w:afterAutospacing="0" w:line="276" w:lineRule="auto"/>
        <w:jc w:val="both"/>
        <w:rPr>
          <w:rFonts w:asciiTheme="minorHAnsi" w:hAnsiTheme="minorHAnsi" w:cs="Arial"/>
          <w:color w:val="313131"/>
        </w:rPr>
      </w:pPr>
      <w:r w:rsidRPr="00734C39">
        <w:rPr>
          <w:rFonts w:asciiTheme="minorHAnsi" w:hAnsiTheme="minorHAnsi" w:cs="Arial"/>
          <w:color w:val="313131"/>
        </w:rPr>
        <w:t>Cash cows are low-growth, high-share businesses or products. These established and successful SBUs need less investment to maintain their market share. As a result, they produce cash that the company uses to pay its bills and to support other SBUs that need investment. As we have learned, question marks and stars require heavy investment, which usually comes from the profitable cash cows. Cash cows have the following characteristics:</w:t>
      </w:r>
    </w:p>
    <w:p w14:paraId="49789B56" w14:textId="77777777" w:rsidR="00114D20" w:rsidRPr="00D8299D" w:rsidRDefault="00114D20" w:rsidP="006C1B7E">
      <w:pPr>
        <w:numPr>
          <w:ilvl w:val="0"/>
          <w:numId w:val="13"/>
        </w:numPr>
        <w:shd w:val="clear" w:color="auto" w:fill="FFFFFF"/>
        <w:spacing w:line="276" w:lineRule="auto"/>
        <w:jc w:val="both"/>
        <w:rPr>
          <w:rFonts w:cs="Arial"/>
          <w:i/>
          <w:iCs/>
          <w:color w:val="313131"/>
          <w:sz w:val="24"/>
        </w:rPr>
      </w:pPr>
      <w:r w:rsidRPr="00D8299D">
        <w:rPr>
          <w:rFonts w:cs="Arial"/>
          <w:i/>
          <w:iCs/>
          <w:color w:val="313131"/>
          <w:sz w:val="24"/>
        </w:rPr>
        <w:t>High market share in a slowly growing or mature market</w:t>
      </w:r>
    </w:p>
    <w:p w14:paraId="32EC09E9" w14:textId="77777777" w:rsidR="00114D20" w:rsidRPr="00D8299D" w:rsidRDefault="00114D20" w:rsidP="006C1B7E">
      <w:pPr>
        <w:numPr>
          <w:ilvl w:val="0"/>
          <w:numId w:val="13"/>
        </w:numPr>
        <w:shd w:val="clear" w:color="auto" w:fill="FFFFFF"/>
        <w:spacing w:line="276" w:lineRule="auto"/>
        <w:jc w:val="both"/>
        <w:rPr>
          <w:rFonts w:cs="Arial"/>
          <w:i/>
          <w:iCs/>
          <w:color w:val="313131"/>
          <w:sz w:val="24"/>
        </w:rPr>
      </w:pPr>
      <w:r w:rsidRPr="00D8299D">
        <w:rPr>
          <w:rFonts w:cs="Arial"/>
          <w:i/>
          <w:iCs/>
          <w:color w:val="313131"/>
          <w:sz w:val="24"/>
        </w:rPr>
        <w:t>Create the highest cash flow</w:t>
      </w:r>
    </w:p>
    <w:p w14:paraId="2444F70E" w14:textId="77777777" w:rsidR="00114D20" w:rsidRPr="00D8299D" w:rsidRDefault="00114D20" w:rsidP="006C1B7E">
      <w:pPr>
        <w:numPr>
          <w:ilvl w:val="0"/>
          <w:numId w:val="13"/>
        </w:numPr>
        <w:shd w:val="clear" w:color="auto" w:fill="FFFFFF"/>
        <w:spacing w:line="276" w:lineRule="auto"/>
        <w:jc w:val="both"/>
        <w:rPr>
          <w:rFonts w:cs="Arial"/>
          <w:i/>
          <w:iCs/>
          <w:color w:val="313131"/>
          <w:sz w:val="24"/>
        </w:rPr>
      </w:pPr>
      <w:r w:rsidRPr="00D8299D">
        <w:rPr>
          <w:rFonts w:cs="Arial"/>
          <w:i/>
          <w:iCs/>
          <w:color w:val="313131"/>
          <w:sz w:val="24"/>
        </w:rPr>
        <w:t>No further investment should be undertaken due to limited or non-existent growth potential</w:t>
      </w:r>
    </w:p>
    <w:p w14:paraId="04C68B89" w14:textId="77777777" w:rsidR="00114D20" w:rsidRPr="00734C39" w:rsidRDefault="00114D20" w:rsidP="006C1B7E">
      <w:pPr>
        <w:numPr>
          <w:ilvl w:val="0"/>
          <w:numId w:val="13"/>
        </w:numPr>
        <w:shd w:val="clear" w:color="auto" w:fill="FFFFFF"/>
        <w:spacing w:line="276" w:lineRule="auto"/>
        <w:jc w:val="both"/>
        <w:rPr>
          <w:rFonts w:cs="Arial"/>
          <w:color w:val="313131"/>
          <w:sz w:val="24"/>
        </w:rPr>
      </w:pPr>
      <w:r w:rsidRPr="00D8299D">
        <w:rPr>
          <w:rFonts w:cs="Arial"/>
          <w:i/>
          <w:iCs/>
          <w:color w:val="313131"/>
          <w:sz w:val="24"/>
        </w:rPr>
        <w:t>The company should try to “milk” the cash cows as long as possible.</w:t>
      </w:r>
    </w:p>
    <w:p w14:paraId="2F9D4C14" w14:textId="77777777" w:rsidR="00D8299D" w:rsidRDefault="00D8299D" w:rsidP="006C1B7E">
      <w:pPr>
        <w:pStyle w:val="Heading4"/>
        <w:shd w:val="clear" w:color="auto" w:fill="FFFFFF"/>
        <w:spacing w:before="0" w:after="0" w:line="276" w:lineRule="auto"/>
        <w:jc w:val="both"/>
        <w:rPr>
          <w:rFonts w:asciiTheme="minorHAnsi" w:hAnsiTheme="minorHAnsi" w:cs="Arial"/>
          <w:color w:val="313131"/>
          <w:sz w:val="24"/>
          <w:szCs w:val="24"/>
        </w:rPr>
      </w:pPr>
    </w:p>
    <w:p w14:paraId="4FE3CA21" w14:textId="1C096611" w:rsidR="00114D20" w:rsidRPr="003E6BC5" w:rsidRDefault="00114D20" w:rsidP="006C1B7E">
      <w:pPr>
        <w:pStyle w:val="Heading4"/>
        <w:shd w:val="clear" w:color="auto" w:fill="FFFFFF"/>
        <w:spacing w:before="0" w:after="0" w:line="276" w:lineRule="auto"/>
        <w:jc w:val="both"/>
        <w:rPr>
          <w:rFonts w:asciiTheme="minorHAnsi" w:hAnsiTheme="minorHAnsi" w:cs="Arial"/>
          <w:i/>
          <w:iCs/>
          <w:color w:val="313131"/>
          <w:sz w:val="24"/>
          <w:szCs w:val="24"/>
          <w:u w:val="single"/>
        </w:rPr>
      </w:pPr>
      <w:r w:rsidRPr="003E6BC5">
        <w:rPr>
          <w:rFonts w:asciiTheme="minorHAnsi" w:hAnsiTheme="minorHAnsi" w:cs="Arial"/>
          <w:i/>
          <w:iCs/>
          <w:color w:val="313131"/>
          <w:sz w:val="24"/>
          <w:szCs w:val="24"/>
          <w:u w:val="single"/>
        </w:rPr>
        <w:t>(Poor) Dogs</w:t>
      </w:r>
    </w:p>
    <w:p w14:paraId="70CE3924" w14:textId="77777777" w:rsidR="00114D20" w:rsidRPr="00734C39" w:rsidRDefault="00114D20" w:rsidP="006C1B7E">
      <w:pPr>
        <w:pStyle w:val="NormalWeb"/>
        <w:shd w:val="clear" w:color="auto" w:fill="FFFFFF"/>
        <w:spacing w:before="0" w:beforeAutospacing="0" w:after="0" w:afterAutospacing="0" w:line="276" w:lineRule="auto"/>
        <w:jc w:val="both"/>
        <w:rPr>
          <w:rFonts w:asciiTheme="minorHAnsi" w:hAnsiTheme="minorHAnsi" w:cs="Arial"/>
          <w:color w:val="313131"/>
        </w:rPr>
      </w:pPr>
      <w:r w:rsidRPr="00734C39">
        <w:rPr>
          <w:rFonts w:asciiTheme="minorHAnsi" w:hAnsiTheme="minorHAnsi" w:cs="Arial"/>
          <w:color w:val="313131"/>
        </w:rPr>
        <w:t>Dogs are low-growth, low-share businesses and products. They may generate enough cash to maintain themselves, but do not promise to be large sources of cash flow. Dogs have the following characteristics:</w:t>
      </w:r>
    </w:p>
    <w:p w14:paraId="3272FC29" w14:textId="77777777" w:rsidR="00114D20" w:rsidRPr="00D8299D" w:rsidRDefault="00114D20" w:rsidP="006C1B7E">
      <w:pPr>
        <w:numPr>
          <w:ilvl w:val="0"/>
          <w:numId w:val="14"/>
        </w:numPr>
        <w:shd w:val="clear" w:color="auto" w:fill="FFFFFF"/>
        <w:spacing w:line="276" w:lineRule="auto"/>
        <w:jc w:val="both"/>
        <w:rPr>
          <w:rFonts w:cs="Arial"/>
          <w:i/>
          <w:iCs/>
          <w:color w:val="313131"/>
          <w:sz w:val="24"/>
        </w:rPr>
      </w:pPr>
      <w:r w:rsidRPr="00D8299D">
        <w:rPr>
          <w:rFonts w:cs="Arial"/>
          <w:i/>
          <w:iCs/>
          <w:color w:val="313131"/>
          <w:sz w:val="24"/>
        </w:rPr>
        <w:t>Low relative market share in a slowly growing or declining market</w:t>
      </w:r>
    </w:p>
    <w:p w14:paraId="004081E5" w14:textId="77777777" w:rsidR="00114D20" w:rsidRPr="00D8299D" w:rsidRDefault="00114D20" w:rsidP="006C1B7E">
      <w:pPr>
        <w:numPr>
          <w:ilvl w:val="0"/>
          <w:numId w:val="14"/>
        </w:numPr>
        <w:shd w:val="clear" w:color="auto" w:fill="FFFFFF"/>
        <w:spacing w:line="276" w:lineRule="auto"/>
        <w:jc w:val="both"/>
        <w:rPr>
          <w:rFonts w:cs="Arial"/>
          <w:i/>
          <w:iCs/>
          <w:color w:val="313131"/>
          <w:sz w:val="24"/>
        </w:rPr>
      </w:pPr>
      <w:r w:rsidRPr="00D8299D">
        <w:rPr>
          <w:rFonts w:cs="Arial"/>
          <w:i/>
          <w:iCs/>
          <w:color w:val="313131"/>
          <w:sz w:val="24"/>
        </w:rPr>
        <w:t>Products do mostly not generate large profit and may usually just break even</w:t>
      </w:r>
    </w:p>
    <w:p w14:paraId="45C3EF3B" w14:textId="77777777" w:rsidR="00114D20" w:rsidRPr="00734C39" w:rsidRDefault="00114D20" w:rsidP="006C1B7E">
      <w:pPr>
        <w:numPr>
          <w:ilvl w:val="0"/>
          <w:numId w:val="14"/>
        </w:numPr>
        <w:shd w:val="clear" w:color="auto" w:fill="FFFFFF"/>
        <w:spacing w:line="276" w:lineRule="auto"/>
        <w:jc w:val="both"/>
        <w:rPr>
          <w:rFonts w:cs="Arial"/>
          <w:color w:val="313131"/>
          <w:sz w:val="24"/>
        </w:rPr>
      </w:pPr>
      <w:r w:rsidRPr="00D8299D">
        <w:rPr>
          <w:rFonts w:cs="Arial"/>
          <w:i/>
          <w:iCs/>
          <w:color w:val="313131"/>
          <w:sz w:val="24"/>
        </w:rPr>
        <w:t>The company should divest dogs, as these products have a negative effect on the overall profitability of the company. Instead of carrying dogs along, the company should better focus on products or SBUs with greater potential.</w:t>
      </w:r>
    </w:p>
    <w:p w14:paraId="08BD7764" w14:textId="77777777" w:rsidR="00114D20" w:rsidRPr="00734C39" w:rsidRDefault="00114D20" w:rsidP="006C1B7E">
      <w:pPr>
        <w:spacing w:line="276" w:lineRule="auto"/>
        <w:jc w:val="both"/>
        <w:rPr>
          <w:b/>
          <w:bCs/>
          <w:sz w:val="24"/>
        </w:rPr>
      </w:pPr>
    </w:p>
    <w:p w14:paraId="6799E7BB" w14:textId="77777777" w:rsidR="00114D20" w:rsidRPr="00734C39" w:rsidRDefault="00114D20" w:rsidP="006C1B7E">
      <w:pPr>
        <w:spacing w:line="276" w:lineRule="auto"/>
        <w:jc w:val="both"/>
        <w:rPr>
          <w:sz w:val="24"/>
        </w:rPr>
      </w:pPr>
    </w:p>
    <w:p w14:paraId="165BD7D0" w14:textId="0459D3DA" w:rsidR="00114D20" w:rsidRPr="003E6BC5" w:rsidRDefault="003E6BC5" w:rsidP="006C1B7E">
      <w:pPr>
        <w:spacing w:line="276" w:lineRule="auto"/>
        <w:jc w:val="both"/>
        <w:rPr>
          <w:b/>
          <w:bCs/>
          <w:sz w:val="24"/>
        </w:rPr>
      </w:pPr>
      <w:r w:rsidRPr="003E6BC5">
        <w:rPr>
          <w:b/>
          <w:bCs/>
          <w:sz w:val="24"/>
        </w:rPr>
        <w:t>Data Voice SMS Matrix</w:t>
      </w:r>
    </w:p>
    <w:p w14:paraId="4430E94F" w14:textId="77777777" w:rsidR="00114D20" w:rsidRPr="003E6BC5" w:rsidRDefault="00114D20" w:rsidP="006C1B7E">
      <w:pPr>
        <w:jc w:val="both"/>
        <w:rPr>
          <w:b/>
          <w:bCs/>
          <w:sz w:val="24"/>
        </w:rPr>
      </w:pPr>
      <w:r w:rsidRPr="003E6BC5">
        <w:rPr>
          <w:sz w:val="24"/>
        </w:rPr>
        <w:t>These values are calculated based on the percentile</w:t>
      </w:r>
    </w:p>
    <w:p w14:paraId="6CB39CD4" w14:textId="052114F6" w:rsidR="003E6BC5" w:rsidRDefault="003E6BC5" w:rsidP="006C1B7E">
      <w:pPr>
        <w:spacing w:line="276" w:lineRule="auto"/>
        <w:jc w:val="both"/>
        <w:rPr>
          <w:sz w:val="24"/>
        </w:rPr>
      </w:pPr>
    </w:p>
    <w:p w14:paraId="612DCEC6" w14:textId="2A7FABFD" w:rsidR="003E6BC5" w:rsidRPr="003E6BC5" w:rsidRDefault="003E6BC5" w:rsidP="006C1B7E">
      <w:pPr>
        <w:spacing w:line="276" w:lineRule="auto"/>
        <w:jc w:val="both"/>
        <w:rPr>
          <w:b/>
          <w:bCs/>
          <w:i/>
          <w:iCs/>
          <w:sz w:val="24"/>
          <w:u w:val="single"/>
        </w:rPr>
      </w:pPr>
      <w:r w:rsidRPr="003E6BC5">
        <w:rPr>
          <w:b/>
          <w:bCs/>
          <w:i/>
          <w:iCs/>
          <w:sz w:val="24"/>
          <w:u w:val="single"/>
        </w:rPr>
        <w:t>Data Usage Bucket</w:t>
      </w:r>
    </w:p>
    <w:p w14:paraId="237364C0" w14:textId="12820052" w:rsidR="00114D20" w:rsidRPr="00734C39" w:rsidRDefault="00114D20" w:rsidP="006C1B7E">
      <w:pPr>
        <w:spacing w:line="276" w:lineRule="auto"/>
        <w:ind w:left="720"/>
        <w:jc w:val="both"/>
        <w:rPr>
          <w:rFonts w:cs="Segoe UI"/>
          <w:color w:val="000000"/>
          <w:sz w:val="24"/>
        </w:rPr>
      </w:pPr>
      <w:r w:rsidRPr="00734C39">
        <w:rPr>
          <w:sz w:val="24"/>
        </w:rPr>
        <w:t xml:space="preserve">Low: data usage(mb) &lt;= </w:t>
      </w:r>
      <w:r w:rsidR="00654499">
        <w:rPr>
          <w:rFonts w:cs="Segoe UI"/>
          <w:color w:val="000000"/>
          <w:sz w:val="24"/>
        </w:rPr>
        <w:t>10</w:t>
      </w:r>
      <w:r w:rsidR="00AA7267">
        <w:rPr>
          <w:rFonts w:cs="Segoe UI"/>
          <w:color w:val="000000"/>
          <w:sz w:val="24"/>
        </w:rPr>
        <w:t xml:space="preserve"> </w:t>
      </w:r>
      <w:r w:rsidR="00E07680">
        <w:rPr>
          <w:rFonts w:cs="Segoe UI"/>
          <w:color w:val="000000"/>
          <w:sz w:val="24"/>
        </w:rPr>
        <w:t>percentile</w:t>
      </w:r>
      <w:r w:rsidRPr="00734C39">
        <w:rPr>
          <w:rFonts w:cs="Segoe UI"/>
          <w:color w:val="000000"/>
          <w:sz w:val="24"/>
        </w:rPr>
        <w:t xml:space="preserve"> </w:t>
      </w:r>
    </w:p>
    <w:p w14:paraId="1CECE68E" w14:textId="69AC5744" w:rsidR="00114D20" w:rsidRPr="00734C39" w:rsidRDefault="00114D20" w:rsidP="006C1B7E">
      <w:pPr>
        <w:spacing w:line="276" w:lineRule="auto"/>
        <w:ind w:left="720"/>
        <w:jc w:val="both"/>
        <w:rPr>
          <w:rFonts w:cs="Segoe UI"/>
          <w:color w:val="000000"/>
          <w:sz w:val="24"/>
        </w:rPr>
      </w:pPr>
      <w:r w:rsidRPr="00734C39">
        <w:rPr>
          <w:rFonts w:cs="Segoe UI"/>
          <w:color w:val="000000"/>
          <w:sz w:val="24"/>
        </w:rPr>
        <w:t>Medium: data usage&lt;=</w:t>
      </w:r>
      <w:r w:rsidR="00A90102">
        <w:rPr>
          <w:rFonts w:cs="Segoe UI"/>
          <w:color w:val="000000"/>
          <w:sz w:val="24"/>
        </w:rPr>
        <w:t>60</w:t>
      </w:r>
      <w:r w:rsidR="00E07680">
        <w:rPr>
          <w:rFonts w:cs="Segoe UI"/>
          <w:color w:val="000000"/>
          <w:sz w:val="24"/>
        </w:rPr>
        <w:t xml:space="preserve"> percentile</w:t>
      </w:r>
      <w:r w:rsidRPr="00734C39">
        <w:rPr>
          <w:rFonts w:cs="Segoe UI"/>
          <w:color w:val="000000"/>
          <w:sz w:val="24"/>
        </w:rPr>
        <w:t xml:space="preserve"> and data usage&gt;</w:t>
      </w:r>
      <w:r w:rsidR="00A90102">
        <w:rPr>
          <w:rFonts w:cs="Segoe UI"/>
          <w:color w:val="000000"/>
          <w:sz w:val="24"/>
        </w:rPr>
        <w:t>10</w:t>
      </w:r>
      <w:r w:rsidR="004B2844">
        <w:rPr>
          <w:rFonts w:cs="Segoe UI"/>
          <w:color w:val="000000"/>
          <w:sz w:val="24"/>
        </w:rPr>
        <w:t xml:space="preserve"> </w:t>
      </w:r>
      <w:r w:rsidR="00E07680">
        <w:rPr>
          <w:rFonts w:cs="Segoe UI"/>
          <w:color w:val="000000"/>
          <w:sz w:val="24"/>
        </w:rPr>
        <w:t>percentile</w:t>
      </w:r>
    </w:p>
    <w:p w14:paraId="47559008" w14:textId="13AE42F6" w:rsidR="00114D20" w:rsidRPr="00734C39" w:rsidRDefault="00114D20" w:rsidP="006C1B7E">
      <w:pPr>
        <w:spacing w:line="276" w:lineRule="auto"/>
        <w:ind w:left="720"/>
        <w:jc w:val="both"/>
        <w:rPr>
          <w:rFonts w:cs="Segoe UI"/>
          <w:color w:val="000000"/>
          <w:sz w:val="24"/>
        </w:rPr>
      </w:pPr>
      <w:r w:rsidRPr="00734C39">
        <w:rPr>
          <w:rFonts w:cs="Segoe UI"/>
          <w:color w:val="000000"/>
          <w:sz w:val="24"/>
        </w:rPr>
        <w:t xml:space="preserve">High: data usage &lt;= </w:t>
      </w:r>
      <w:r w:rsidR="001B6561">
        <w:rPr>
          <w:rFonts w:cs="Segoe UI"/>
          <w:color w:val="000000"/>
          <w:sz w:val="24"/>
        </w:rPr>
        <w:t>9</w:t>
      </w:r>
      <w:r w:rsidR="00501680">
        <w:rPr>
          <w:rFonts w:cs="Segoe UI"/>
          <w:color w:val="000000"/>
          <w:sz w:val="24"/>
        </w:rPr>
        <w:t>5</w:t>
      </w:r>
      <w:r w:rsidR="001B6561">
        <w:rPr>
          <w:rFonts w:cs="Segoe UI"/>
          <w:color w:val="000000"/>
          <w:sz w:val="24"/>
        </w:rPr>
        <w:t xml:space="preserve"> percentile</w:t>
      </w:r>
      <w:r w:rsidRPr="00734C39">
        <w:rPr>
          <w:rFonts w:cs="Segoe UI"/>
          <w:color w:val="000000"/>
          <w:sz w:val="24"/>
        </w:rPr>
        <w:t xml:space="preserve"> and data usage &gt; </w:t>
      </w:r>
      <w:r w:rsidR="003F5AA1">
        <w:rPr>
          <w:rFonts w:cs="Segoe UI"/>
          <w:color w:val="000000"/>
          <w:sz w:val="24"/>
        </w:rPr>
        <w:t>60</w:t>
      </w:r>
      <w:r w:rsidR="001B6561">
        <w:rPr>
          <w:rFonts w:cs="Segoe UI"/>
          <w:color w:val="000000"/>
          <w:sz w:val="24"/>
        </w:rPr>
        <w:t xml:space="preserve"> percentile</w:t>
      </w:r>
    </w:p>
    <w:p w14:paraId="38835075" w14:textId="2EC161A9" w:rsidR="00114D20" w:rsidRPr="00734C39" w:rsidRDefault="00114D20" w:rsidP="006C1B7E">
      <w:pPr>
        <w:spacing w:line="276" w:lineRule="auto"/>
        <w:ind w:left="720"/>
        <w:jc w:val="both"/>
        <w:rPr>
          <w:rFonts w:cs="Segoe UI"/>
          <w:color w:val="000000"/>
          <w:sz w:val="24"/>
        </w:rPr>
      </w:pPr>
      <w:r w:rsidRPr="00734C39">
        <w:rPr>
          <w:rFonts w:cs="Segoe UI"/>
          <w:color w:val="000000"/>
          <w:sz w:val="24"/>
        </w:rPr>
        <w:t>Very High: &gt;</w:t>
      </w:r>
      <w:r w:rsidR="001B6561">
        <w:rPr>
          <w:rFonts w:cs="Segoe UI"/>
          <w:color w:val="000000"/>
          <w:sz w:val="24"/>
        </w:rPr>
        <w:t xml:space="preserve"> </w:t>
      </w:r>
      <w:r w:rsidR="00307F76">
        <w:rPr>
          <w:rFonts w:cs="Segoe UI"/>
          <w:color w:val="000000"/>
          <w:sz w:val="24"/>
        </w:rPr>
        <w:t>9</w:t>
      </w:r>
      <w:r w:rsidR="00501680">
        <w:rPr>
          <w:rFonts w:cs="Segoe UI"/>
          <w:color w:val="000000"/>
          <w:sz w:val="24"/>
        </w:rPr>
        <w:t>5</w:t>
      </w:r>
      <w:r w:rsidR="00307F76">
        <w:rPr>
          <w:rFonts w:cs="Segoe UI"/>
          <w:color w:val="000000"/>
          <w:sz w:val="24"/>
        </w:rPr>
        <w:t xml:space="preserve"> percentile</w:t>
      </w:r>
    </w:p>
    <w:p w14:paraId="78D68BC4" w14:textId="77777777" w:rsidR="00114D20" w:rsidRPr="00734C39" w:rsidRDefault="00114D20" w:rsidP="006C1B7E">
      <w:pPr>
        <w:spacing w:line="276" w:lineRule="auto"/>
        <w:jc w:val="both"/>
        <w:rPr>
          <w:rFonts w:cs="Segoe UI"/>
          <w:color w:val="000000"/>
          <w:sz w:val="24"/>
        </w:rPr>
      </w:pPr>
    </w:p>
    <w:p w14:paraId="59BCE213" w14:textId="77777777" w:rsidR="00114D20" w:rsidRPr="003E6BC5" w:rsidRDefault="00114D20" w:rsidP="006C1B7E">
      <w:pPr>
        <w:spacing w:line="276" w:lineRule="auto"/>
        <w:jc w:val="both"/>
        <w:rPr>
          <w:b/>
          <w:bCs/>
          <w:i/>
          <w:iCs/>
          <w:sz w:val="24"/>
          <w:u w:val="single"/>
        </w:rPr>
      </w:pPr>
      <w:r w:rsidRPr="003E6BC5">
        <w:rPr>
          <w:b/>
          <w:bCs/>
          <w:i/>
          <w:iCs/>
          <w:sz w:val="24"/>
          <w:u w:val="single"/>
        </w:rPr>
        <w:lastRenderedPageBreak/>
        <w:t>Voice Usage Bucket</w:t>
      </w:r>
    </w:p>
    <w:p w14:paraId="4E64392C" w14:textId="57750396" w:rsidR="00114D20" w:rsidRPr="00734C39" w:rsidRDefault="00114D20" w:rsidP="006C1B7E">
      <w:pPr>
        <w:spacing w:line="276" w:lineRule="auto"/>
        <w:ind w:left="720"/>
        <w:jc w:val="both"/>
        <w:rPr>
          <w:rFonts w:cs="Segoe UI"/>
          <w:color w:val="000000"/>
          <w:sz w:val="24"/>
        </w:rPr>
      </w:pPr>
      <w:r w:rsidRPr="00734C39">
        <w:rPr>
          <w:sz w:val="24"/>
        </w:rPr>
        <w:t xml:space="preserve">Low: voice usage(min) &lt;= </w:t>
      </w:r>
      <w:r w:rsidR="00A05964">
        <w:rPr>
          <w:rFonts w:cs="Segoe UI"/>
          <w:color w:val="000000"/>
          <w:sz w:val="24"/>
        </w:rPr>
        <w:t>50</w:t>
      </w:r>
      <w:r w:rsidR="00654499">
        <w:rPr>
          <w:rFonts w:cs="Segoe UI"/>
          <w:color w:val="000000"/>
          <w:sz w:val="24"/>
        </w:rPr>
        <w:t xml:space="preserve"> percentile</w:t>
      </w:r>
    </w:p>
    <w:p w14:paraId="75F22D90" w14:textId="508AEDB4" w:rsidR="00114D20" w:rsidRPr="00734C39" w:rsidRDefault="00114D20" w:rsidP="006C1B7E">
      <w:pPr>
        <w:spacing w:line="276" w:lineRule="auto"/>
        <w:ind w:left="720"/>
        <w:jc w:val="both"/>
        <w:rPr>
          <w:rFonts w:cs="Segoe UI"/>
          <w:color w:val="000000"/>
          <w:sz w:val="24"/>
        </w:rPr>
      </w:pPr>
      <w:r w:rsidRPr="00734C39">
        <w:rPr>
          <w:rFonts w:cs="Segoe UI"/>
          <w:color w:val="000000"/>
          <w:sz w:val="24"/>
        </w:rPr>
        <w:t>Medium: voice usage&lt;=</w:t>
      </w:r>
      <w:r w:rsidR="00A05964">
        <w:rPr>
          <w:rFonts w:cs="Segoe UI"/>
          <w:color w:val="000000"/>
          <w:sz w:val="24"/>
        </w:rPr>
        <w:t>75 percentile</w:t>
      </w:r>
      <w:r w:rsidR="00A05964" w:rsidRPr="00734C39">
        <w:rPr>
          <w:rFonts w:cs="Segoe UI"/>
          <w:color w:val="000000"/>
          <w:sz w:val="24"/>
        </w:rPr>
        <w:t xml:space="preserve"> and data usage&gt;</w:t>
      </w:r>
      <w:r w:rsidR="00A05964">
        <w:rPr>
          <w:rFonts w:cs="Segoe UI"/>
          <w:color w:val="000000"/>
          <w:sz w:val="24"/>
        </w:rPr>
        <w:t>50 percentile</w:t>
      </w:r>
    </w:p>
    <w:p w14:paraId="66CAF2AF" w14:textId="385E89A3" w:rsidR="00114D20" w:rsidRPr="00734C39" w:rsidRDefault="00114D20" w:rsidP="006C1B7E">
      <w:pPr>
        <w:spacing w:line="276" w:lineRule="auto"/>
        <w:ind w:left="720"/>
        <w:jc w:val="both"/>
        <w:rPr>
          <w:rFonts w:cs="Segoe UI"/>
          <w:color w:val="000000"/>
          <w:sz w:val="24"/>
        </w:rPr>
      </w:pPr>
      <w:r w:rsidRPr="00734C39">
        <w:rPr>
          <w:rFonts w:cs="Segoe UI"/>
          <w:color w:val="000000"/>
          <w:sz w:val="24"/>
        </w:rPr>
        <w:t xml:space="preserve">High: voice usage &lt;= </w:t>
      </w:r>
      <w:r w:rsidR="00A05964">
        <w:rPr>
          <w:rFonts w:cs="Segoe UI"/>
          <w:color w:val="000000"/>
          <w:sz w:val="24"/>
        </w:rPr>
        <w:t>90 percentile</w:t>
      </w:r>
      <w:r w:rsidR="00A05964" w:rsidRPr="00734C39">
        <w:rPr>
          <w:rFonts w:cs="Segoe UI"/>
          <w:color w:val="000000"/>
          <w:sz w:val="24"/>
        </w:rPr>
        <w:t xml:space="preserve"> and data usage &gt; </w:t>
      </w:r>
      <w:r w:rsidR="00A05964">
        <w:rPr>
          <w:rFonts w:cs="Segoe UI"/>
          <w:color w:val="000000"/>
          <w:sz w:val="24"/>
        </w:rPr>
        <w:t>75 percentile</w:t>
      </w:r>
    </w:p>
    <w:p w14:paraId="1F9F0B87" w14:textId="77777777" w:rsidR="00A05964" w:rsidRPr="00734C39" w:rsidRDefault="00114D20" w:rsidP="006C1B7E">
      <w:pPr>
        <w:spacing w:line="276" w:lineRule="auto"/>
        <w:ind w:left="720"/>
        <w:jc w:val="both"/>
        <w:rPr>
          <w:rFonts w:cs="Segoe UI"/>
          <w:color w:val="000000"/>
          <w:sz w:val="24"/>
        </w:rPr>
      </w:pPr>
      <w:r w:rsidRPr="00734C39">
        <w:rPr>
          <w:rFonts w:cs="Segoe UI"/>
          <w:color w:val="000000"/>
          <w:sz w:val="24"/>
        </w:rPr>
        <w:t>Very High: &gt;</w:t>
      </w:r>
      <w:r w:rsidR="00A05964">
        <w:rPr>
          <w:rFonts w:cs="Segoe UI"/>
          <w:color w:val="000000"/>
          <w:sz w:val="24"/>
        </w:rPr>
        <w:t>90 percentile</w:t>
      </w:r>
    </w:p>
    <w:p w14:paraId="6A1AE8F9" w14:textId="2568840E" w:rsidR="00D912C4" w:rsidRDefault="00D912C4" w:rsidP="006C1B7E">
      <w:pPr>
        <w:jc w:val="both"/>
        <w:rPr>
          <w:sz w:val="24"/>
        </w:rPr>
      </w:pPr>
    </w:p>
    <w:p w14:paraId="4224CAEF" w14:textId="04C1E1D5" w:rsidR="00114D20" w:rsidRPr="000D65E9" w:rsidRDefault="00B0731C" w:rsidP="00B0731C">
      <w:pPr>
        <w:jc w:val="both"/>
        <w:rPr>
          <w:sz w:val="24"/>
        </w:rPr>
      </w:pPr>
      <w:r w:rsidRPr="00B0731C">
        <w:rPr>
          <w:noProof/>
          <w:sz w:val="24"/>
          <w:lang w:bidi="fa-IR"/>
        </w:rPr>
        <w:drawing>
          <wp:inline distT="0" distB="0" distL="0" distR="0" wp14:anchorId="1D014BD3" wp14:editId="2CEFAFB7">
            <wp:extent cx="6172200" cy="340995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172200" cy="3409950"/>
                    </a:xfrm>
                    <a:prstGeom prst="rect">
                      <a:avLst/>
                    </a:prstGeom>
                  </pic:spPr>
                </pic:pic>
              </a:graphicData>
            </a:graphic>
          </wp:inline>
        </w:drawing>
      </w:r>
    </w:p>
    <w:p w14:paraId="674D0A2F" w14:textId="72844C6C" w:rsidR="00114D20" w:rsidRDefault="00B0731C" w:rsidP="00B0731C">
      <w:pPr>
        <w:jc w:val="both"/>
        <w:rPr>
          <w:sz w:val="24"/>
        </w:rPr>
      </w:pPr>
      <w:r w:rsidRPr="00B0731C">
        <w:rPr>
          <w:noProof/>
          <w:sz w:val="24"/>
          <w:lang w:bidi="fa-IR"/>
        </w:rPr>
        <w:lastRenderedPageBreak/>
        <w:drawing>
          <wp:inline distT="0" distB="0" distL="0" distR="0" wp14:anchorId="5874D254" wp14:editId="60A22B49">
            <wp:extent cx="6172200" cy="3307080"/>
            <wp:effectExtent l="0" t="0" r="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
                    <a:srcRect b="4829"/>
                    <a:stretch/>
                  </pic:blipFill>
                  <pic:spPr>
                    <a:xfrm>
                      <a:off x="0" y="0"/>
                      <a:ext cx="6172200" cy="3307080"/>
                    </a:xfrm>
                    <a:prstGeom prst="rect">
                      <a:avLst/>
                    </a:prstGeom>
                  </pic:spPr>
                </pic:pic>
              </a:graphicData>
            </a:graphic>
          </wp:inline>
        </w:drawing>
      </w:r>
    </w:p>
    <w:p w14:paraId="639F98E7" w14:textId="77777777" w:rsidR="001412E2" w:rsidRPr="000D65E9" w:rsidRDefault="001412E2" w:rsidP="006C1B7E">
      <w:pPr>
        <w:jc w:val="both"/>
        <w:rPr>
          <w:sz w:val="24"/>
        </w:rPr>
      </w:pPr>
    </w:p>
    <w:p w14:paraId="4EEB7C3B" w14:textId="77777777" w:rsidR="00E17120" w:rsidRDefault="00E17120" w:rsidP="006C1B7E">
      <w:pPr>
        <w:jc w:val="both"/>
        <w:rPr>
          <w:sz w:val="24"/>
        </w:rPr>
      </w:pPr>
    </w:p>
    <w:p w14:paraId="2A2D370A" w14:textId="6AA26837" w:rsidR="001412E2" w:rsidRDefault="00D912C4" w:rsidP="006C1B7E">
      <w:pPr>
        <w:jc w:val="both"/>
        <w:rPr>
          <w:sz w:val="24"/>
        </w:rPr>
      </w:pPr>
      <w:r w:rsidRPr="00E17120">
        <w:rPr>
          <w:b/>
          <w:bCs/>
          <w:sz w:val="24"/>
        </w:rPr>
        <w:t>Anomaly Calculation:</w:t>
      </w:r>
      <w:r w:rsidRPr="000D65E9">
        <w:rPr>
          <w:sz w:val="24"/>
        </w:rPr>
        <w:t xml:space="preserve"> For a site, if anomaly occurs on </w:t>
      </w:r>
      <w:r w:rsidR="001412E2">
        <w:rPr>
          <w:sz w:val="24"/>
        </w:rPr>
        <w:t>4th</w:t>
      </w:r>
      <w:r w:rsidRPr="000D65E9">
        <w:rPr>
          <w:sz w:val="24"/>
        </w:rPr>
        <w:t xml:space="preserve"> Monday of the month then we will take Median of profitability of the </w:t>
      </w:r>
      <w:r w:rsidR="001412E2">
        <w:rPr>
          <w:sz w:val="24"/>
        </w:rPr>
        <w:t>previous</w:t>
      </w:r>
      <w:r w:rsidRPr="000D65E9">
        <w:rPr>
          <w:sz w:val="24"/>
        </w:rPr>
        <w:t xml:space="preserve"> </w:t>
      </w:r>
      <w:r w:rsidR="001412E2">
        <w:rPr>
          <w:sz w:val="24"/>
        </w:rPr>
        <w:t>3</w:t>
      </w:r>
      <w:r w:rsidRPr="000D65E9">
        <w:rPr>
          <w:sz w:val="24"/>
        </w:rPr>
        <w:t xml:space="preserve"> Mondays and subtract it with the profitability of the current month Monday. If the final value comes out to be positive, then it is growth or else it is </w:t>
      </w:r>
      <w:r>
        <w:rPr>
          <w:sz w:val="24"/>
        </w:rPr>
        <w:t>d</w:t>
      </w:r>
      <w:r w:rsidRPr="000D65E9">
        <w:rPr>
          <w:sz w:val="24"/>
        </w:rPr>
        <w:t>rop if the value is negative.</w:t>
      </w:r>
    </w:p>
    <w:p w14:paraId="7384FE63" w14:textId="77777777" w:rsidR="00460C1D" w:rsidRDefault="00460C1D" w:rsidP="006C1B7E">
      <w:pPr>
        <w:jc w:val="both"/>
        <w:rPr>
          <w:sz w:val="24"/>
        </w:rPr>
      </w:pPr>
    </w:p>
    <w:tbl>
      <w:tblPr>
        <w:tblW w:w="0" w:type="auto"/>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719"/>
        <w:gridCol w:w="957"/>
        <w:gridCol w:w="707"/>
        <w:gridCol w:w="3261"/>
        <w:gridCol w:w="3961"/>
      </w:tblGrid>
      <w:tr w:rsidR="00046DEC" w:rsidRPr="00046DEC" w14:paraId="0DEFC908" w14:textId="77777777" w:rsidTr="00460C1D">
        <w:trPr>
          <w:trHeight w:val="83"/>
        </w:trPr>
        <w:tc>
          <w:tcPr>
            <w:tcW w:w="0" w:type="auto"/>
            <w:shd w:val="clear" w:color="000000" w:fill="D9E1F2"/>
            <w:noWrap/>
            <w:vAlign w:val="center"/>
            <w:hideMark/>
          </w:tcPr>
          <w:p w14:paraId="54CC39B1" w14:textId="50201832" w:rsidR="001412E2" w:rsidRPr="001412E2" w:rsidRDefault="00D91E39" w:rsidP="006C1B7E">
            <w:pPr>
              <w:jc w:val="both"/>
              <w:rPr>
                <w:rFonts w:ascii="Calibri" w:hAnsi="Calibri" w:cs="Calibri"/>
                <w:b/>
                <w:bCs/>
                <w:color w:val="000000"/>
                <w:sz w:val="21"/>
                <w:szCs w:val="21"/>
                <w:lang w:val="en-IN" w:eastAsia="en-IN"/>
              </w:rPr>
            </w:pPr>
            <w:r>
              <w:rPr>
                <w:rFonts w:ascii="Calibri" w:hAnsi="Calibri" w:cs="Calibri"/>
                <w:b/>
                <w:bCs/>
                <w:color w:val="000000"/>
                <w:sz w:val="21"/>
                <w:szCs w:val="21"/>
                <w:lang w:val="en-IN" w:eastAsia="en-IN"/>
              </w:rPr>
              <w:t>Week</w:t>
            </w:r>
          </w:p>
        </w:tc>
        <w:tc>
          <w:tcPr>
            <w:tcW w:w="0" w:type="auto"/>
            <w:shd w:val="clear" w:color="000000" w:fill="D9E1F2"/>
            <w:noWrap/>
            <w:vAlign w:val="center"/>
            <w:hideMark/>
          </w:tcPr>
          <w:p w14:paraId="39CE289F" w14:textId="77777777" w:rsidR="001412E2" w:rsidRPr="001412E2" w:rsidRDefault="001412E2" w:rsidP="006C1B7E">
            <w:pPr>
              <w:jc w:val="both"/>
              <w:rPr>
                <w:rFonts w:ascii="Calibri" w:hAnsi="Calibri" w:cs="Calibri"/>
                <w:b/>
                <w:bCs/>
                <w:color w:val="000000"/>
                <w:sz w:val="21"/>
                <w:szCs w:val="21"/>
                <w:lang w:val="en-IN" w:eastAsia="en-IN"/>
              </w:rPr>
            </w:pPr>
            <w:r w:rsidRPr="001412E2">
              <w:rPr>
                <w:rFonts w:ascii="Calibri" w:hAnsi="Calibri" w:cs="Calibri"/>
                <w:b/>
                <w:bCs/>
                <w:color w:val="000000"/>
                <w:sz w:val="21"/>
                <w:szCs w:val="21"/>
                <w:lang w:val="en-IN" w:eastAsia="en-IN"/>
              </w:rPr>
              <w:t>Date</w:t>
            </w:r>
          </w:p>
        </w:tc>
        <w:tc>
          <w:tcPr>
            <w:tcW w:w="0" w:type="auto"/>
            <w:shd w:val="clear" w:color="000000" w:fill="D9E1F2"/>
            <w:noWrap/>
            <w:vAlign w:val="center"/>
            <w:hideMark/>
          </w:tcPr>
          <w:p w14:paraId="34F93620" w14:textId="77777777" w:rsidR="001412E2" w:rsidRPr="001412E2" w:rsidRDefault="001412E2" w:rsidP="006C1B7E">
            <w:pPr>
              <w:jc w:val="both"/>
              <w:rPr>
                <w:rFonts w:ascii="Calibri" w:hAnsi="Calibri" w:cs="Calibri"/>
                <w:b/>
                <w:bCs/>
                <w:color w:val="000000"/>
                <w:sz w:val="21"/>
                <w:szCs w:val="21"/>
                <w:lang w:val="en-IN" w:eastAsia="en-IN"/>
              </w:rPr>
            </w:pPr>
            <w:r w:rsidRPr="001412E2">
              <w:rPr>
                <w:rFonts w:ascii="Calibri" w:hAnsi="Calibri" w:cs="Calibri"/>
                <w:b/>
                <w:bCs/>
                <w:color w:val="000000"/>
                <w:sz w:val="21"/>
                <w:szCs w:val="21"/>
                <w:lang w:val="en-IN" w:eastAsia="en-IN"/>
              </w:rPr>
              <w:t>Profit</w:t>
            </w:r>
          </w:p>
        </w:tc>
        <w:tc>
          <w:tcPr>
            <w:tcW w:w="0" w:type="auto"/>
            <w:shd w:val="clear" w:color="000000" w:fill="D9E1F2"/>
            <w:noWrap/>
            <w:vAlign w:val="center"/>
            <w:hideMark/>
          </w:tcPr>
          <w:p w14:paraId="579E45B6" w14:textId="5892BC42" w:rsidR="001412E2" w:rsidRPr="001412E2" w:rsidRDefault="001412E2" w:rsidP="006C1B7E">
            <w:pPr>
              <w:jc w:val="both"/>
              <w:rPr>
                <w:rFonts w:ascii="Calibri" w:hAnsi="Calibri" w:cs="Calibri"/>
                <w:b/>
                <w:bCs/>
                <w:color w:val="000000"/>
                <w:sz w:val="21"/>
                <w:szCs w:val="21"/>
                <w:lang w:val="en-IN" w:eastAsia="en-IN"/>
              </w:rPr>
            </w:pPr>
            <w:r w:rsidRPr="001412E2">
              <w:rPr>
                <w:rFonts w:ascii="Calibri" w:hAnsi="Calibri" w:cs="Calibri"/>
                <w:b/>
                <w:bCs/>
                <w:color w:val="000000"/>
                <w:sz w:val="21"/>
                <w:szCs w:val="21"/>
                <w:lang w:val="en-IN" w:eastAsia="en-IN"/>
              </w:rPr>
              <w:t xml:space="preserve">Median </w:t>
            </w:r>
            <w:r w:rsidR="00046DEC" w:rsidRPr="00046DEC">
              <w:rPr>
                <w:rFonts w:ascii="Calibri" w:hAnsi="Calibri" w:cs="Calibri"/>
                <w:b/>
                <w:bCs/>
                <w:color w:val="000000"/>
                <w:sz w:val="21"/>
                <w:szCs w:val="21"/>
                <w:lang w:val="en-IN" w:eastAsia="en-IN"/>
              </w:rPr>
              <w:t xml:space="preserve">of </w:t>
            </w:r>
            <w:r w:rsidR="00046DEC" w:rsidRPr="001412E2">
              <w:rPr>
                <w:rFonts w:ascii="Calibri" w:hAnsi="Calibri" w:cs="Calibri"/>
                <w:b/>
                <w:bCs/>
                <w:color w:val="000000"/>
                <w:sz w:val="21"/>
                <w:szCs w:val="21"/>
                <w:lang w:val="en-IN" w:eastAsia="en-IN"/>
              </w:rPr>
              <w:t xml:space="preserve">Profit </w:t>
            </w:r>
            <w:r w:rsidRPr="00046DEC">
              <w:rPr>
                <w:rFonts w:ascii="Calibri" w:hAnsi="Calibri" w:cs="Calibri"/>
                <w:b/>
                <w:bCs/>
                <w:color w:val="000000"/>
                <w:sz w:val="21"/>
                <w:szCs w:val="21"/>
                <w:lang w:val="en-IN" w:eastAsia="en-IN"/>
              </w:rPr>
              <w:t>(last</w:t>
            </w:r>
            <w:r w:rsidRPr="001412E2">
              <w:rPr>
                <w:rFonts w:ascii="Calibri" w:hAnsi="Calibri" w:cs="Calibri"/>
                <w:b/>
                <w:bCs/>
                <w:color w:val="000000"/>
                <w:sz w:val="21"/>
                <w:szCs w:val="21"/>
                <w:lang w:val="en-IN" w:eastAsia="en-IN"/>
              </w:rPr>
              <w:t xml:space="preserve"> 3 </w:t>
            </w:r>
            <w:r w:rsidRPr="00046DEC">
              <w:rPr>
                <w:rFonts w:ascii="Calibri" w:hAnsi="Calibri" w:cs="Calibri"/>
                <w:b/>
                <w:bCs/>
                <w:color w:val="000000"/>
                <w:sz w:val="21"/>
                <w:szCs w:val="21"/>
                <w:lang w:val="en-IN" w:eastAsia="en-IN"/>
              </w:rPr>
              <w:t>Mondays</w:t>
            </w:r>
            <w:r w:rsidRPr="001412E2">
              <w:rPr>
                <w:rFonts w:ascii="Calibri" w:hAnsi="Calibri" w:cs="Calibri"/>
                <w:b/>
                <w:bCs/>
                <w:color w:val="000000"/>
                <w:sz w:val="21"/>
                <w:szCs w:val="21"/>
                <w:lang w:val="en-IN" w:eastAsia="en-IN"/>
              </w:rPr>
              <w:t>)</w:t>
            </w:r>
          </w:p>
        </w:tc>
        <w:tc>
          <w:tcPr>
            <w:tcW w:w="0" w:type="auto"/>
            <w:shd w:val="clear" w:color="000000" w:fill="D9E1F2"/>
            <w:noWrap/>
            <w:vAlign w:val="center"/>
            <w:hideMark/>
          </w:tcPr>
          <w:p w14:paraId="6DE53A05" w14:textId="7A4D164B" w:rsidR="001412E2" w:rsidRPr="001412E2" w:rsidRDefault="001412E2" w:rsidP="006C1B7E">
            <w:pPr>
              <w:jc w:val="both"/>
              <w:rPr>
                <w:rFonts w:ascii="Calibri" w:hAnsi="Calibri" w:cs="Calibri"/>
                <w:b/>
                <w:bCs/>
                <w:color w:val="000000"/>
                <w:sz w:val="21"/>
                <w:szCs w:val="21"/>
                <w:lang w:val="en-IN" w:eastAsia="en-IN"/>
              </w:rPr>
            </w:pPr>
            <w:r w:rsidRPr="001412E2">
              <w:rPr>
                <w:rFonts w:ascii="Calibri" w:hAnsi="Calibri" w:cs="Calibri"/>
                <w:b/>
                <w:bCs/>
                <w:color w:val="000000"/>
                <w:sz w:val="21"/>
                <w:szCs w:val="21"/>
                <w:lang w:val="en-IN" w:eastAsia="en-IN"/>
              </w:rPr>
              <w:t>Growth</w:t>
            </w:r>
            <w:r w:rsidRPr="00046DEC">
              <w:rPr>
                <w:rFonts w:ascii="Calibri" w:hAnsi="Calibri" w:cs="Calibri"/>
                <w:b/>
                <w:bCs/>
                <w:color w:val="000000"/>
                <w:sz w:val="21"/>
                <w:szCs w:val="21"/>
                <w:lang w:val="en-IN" w:eastAsia="en-IN"/>
              </w:rPr>
              <w:t>/Drop %</w:t>
            </w:r>
          </w:p>
        </w:tc>
      </w:tr>
      <w:tr w:rsidR="00046DEC" w:rsidRPr="001412E2" w14:paraId="006E3500" w14:textId="77777777" w:rsidTr="00460C1D">
        <w:trPr>
          <w:trHeight w:val="83"/>
        </w:trPr>
        <w:tc>
          <w:tcPr>
            <w:tcW w:w="0" w:type="auto"/>
            <w:shd w:val="clear" w:color="auto" w:fill="auto"/>
            <w:noWrap/>
            <w:vAlign w:val="center"/>
            <w:hideMark/>
          </w:tcPr>
          <w:p w14:paraId="42FFEB15" w14:textId="5ADEB67C" w:rsidR="001412E2" w:rsidRPr="001412E2" w:rsidRDefault="00D91E39" w:rsidP="006C1B7E">
            <w:pPr>
              <w:jc w:val="both"/>
              <w:rPr>
                <w:rFonts w:ascii="Calibri" w:hAnsi="Calibri" w:cs="Calibri"/>
                <w:color w:val="000000"/>
                <w:szCs w:val="22"/>
                <w:lang w:val="en-IN" w:eastAsia="en-IN"/>
              </w:rPr>
            </w:pPr>
            <w:r>
              <w:rPr>
                <w:rFonts w:ascii="Calibri" w:hAnsi="Calibri" w:cs="Calibri"/>
                <w:color w:val="000000"/>
                <w:szCs w:val="22"/>
                <w:lang w:val="en-IN" w:eastAsia="en-IN"/>
              </w:rPr>
              <w:t>1</w:t>
            </w:r>
          </w:p>
        </w:tc>
        <w:tc>
          <w:tcPr>
            <w:tcW w:w="0" w:type="auto"/>
            <w:shd w:val="clear" w:color="auto" w:fill="auto"/>
            <w:noWrap/>
            <w:vAlign w:val="center"/>
            <w:hideMark/>
          </w:tcPr>
          <w:p w14:paraId="6EEA60CA"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Monday</w:t>
            </w:r>
          </w:p>
        </w:tc>
        <w:tc>
          <w:tcPr>
            <w:tcW w:w="0" w:type="auto"/>
            <w:shd w:val="clear" w:color="auto" w:fill="auto"/>
            <w:noWrap/>
            <w:vAlign w:val="center"/>
            <w:hideMark/>
          </w:tcPr>
          <w:p w14:paraId="30900F42"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2000</w:t>
            </w:r>
          </w:p>
        </w:tc>
        <w:tc>
          <w:tcPr>
            <w:tcW w:w="0" w:type="auto"/>
            <w:shd w:val="clear" w:color="auto" w:fill="auto"/>
            <w:noWrap/>
            <w:vAlign w:val="center"/>
            <w:hideMark/>
          </w:tcPr>
          <w:p w14:paraId="21A623C8"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0</w:t>
            </w:r>
          </w:p>
        </w:tc>
        <w:tc>
          <w:tcPr>
            <w:tcW w:w="0" w:type="auto"/>
            <w:shd w:val="clear" w:color="auto" w:fill="auto"/>
            <w:noWrap/>
            <w:vAlign w:val="center"/>
            <w:hideMark/>
          </w:tcPr>
          <w:p w14:paraId="7DB76A19" w14:textId="7A5D3D2B" w:rsidR="001412E2" w:rsidRPr="001412E2" w:rsidRDefault="001412E2" w:rsidP="006C1B7E">
            <w:pPr>
              <w:jc w:val="both"/>
              <w:rPr>
                <w:rFonts w:ascii="Calibri" w:hAnsi="Calibri" w:cs="Calibri"/>
                <w:color w:val="000000"/>
                <w:szCs w:val="22"/>
                <w:lang w:val="en-IN" w:eastAsia="en-IN"/>
              </w:rPr>
            </w:pPr>
          </w:p>
        </w:tc>
      </w:tr>
      <w:tr w:rsidR="00046DEC" w:rsidRPr="001412E2" w14:paraId="0BECF91E" w14:textId="77777777" w:rsidTr="00460C1D">
        <w:trPr>
          <w:trHeight w:val="83"/>
        </w:trPr>
        <w:tc>
          <w:tcPr>
            <w:tcW w:w="0" w:type="auto"/>
            <w:shd w:val="clear" w:color="auto" w:fill="auto"/>
            <w:noWrap/>
            <w:vAlign w:val="center"/>
          </w:tcPr>
          <w:p w14:paraId="1EF3F47A" w14:textId="45A8AFA1" w:rsidR="001412E2" w:rsidRPr="001412E2" w:rsidRDefault="00D91E39" w:rsidP="006C1B7E">
            <w:pPr>
              <w:jc w:val="both"/>
              <w:rPr>
                <w:rFonts w:ascii="Calibri" w:hAnsi="Calibri" w:cs="Calibri"/>
                <w:color w:val="000000"/>
                <w:szCs w:val="22"/>
                <w:lang w:val="en-IN" w:eastAsia="en-IN"/>
              </w:rPr>
            </w:pPr>
            <w:r>
              <w:rPr>
                <w:rFonts w:ascii="Calibri" w:hAnsi="Calibri" w:cs="Calibri"/>
                <w:color w:val="000000"/>
                <w:szCs w:val="22"/>
                <w:lang w:val="en-IN" w:eastAsia="en-IN"/>
              </w:rPr>
              <w:t>2</w:t>
            </w:r>
          </w:p>
        </w:tc>
        <w:tc>
          <w:tcPr>
            <w:tcW w:w="0" w:type="auto"/>
            <w:shd w:val="clear" w:color="auto" w:fill="auto"/>
            <w:noWrap/>
            <w:vAlign w:val="center"/>
            <w:hideMark/>
          </w:tcPr>
          <w:p w14:paraId="0FF6BDFF"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Monday</w:t>
            </w:r>
          </w:p>
        </w:tc>
        <w:tc>
          <w:tcPr>
            <w:tcW w:w="0" w:type="auto"/>
            <w:shd w:val="clear" w:color="auto" w:fill="auto"/>
            <w:noWrap/>
            <w:vAlign w:val="center"/>
            <w:hideMark/>
          </w:tcPr>
          <w:p w14:paraId="07E39E2B"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1000</w:t>
            </w:r>
          </w:p>
        </w:tc>
        <w:tc>
          <w:tcPr>
            <w:tcW w:w="0" w:type="auto"/>
            <w:shd w:val="clear" w:color="auto" w:fill="auto"/>
            <w:noWrap/>
            <w:vAlign w:val="center"/>
            <w:hideMark/>
          </w:tcPr>
          <w:p w14:paraId="42378E22"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0</w:t>
            </w:r>
          </w:p>
        </w:tc>
        <w:tc>
          <w:tcPr>
            <w:tcW w:w="0" w:type="auto"/>
            <w:shd w:val="clear" w:color="auto" w:fill="auto"/>
            <w:noWrap/>
            <w:vAlign w:val="center"/>
            <w:hideMark/>
          </w:tcPr>
          <w:p w14:paraId="68547A84" w14:textId="6600999F" w:rsidR="001412E2" w:rsidRPr="001412E2" w:rsidRDefault="001412E2" w:rsidP="006C1B7E">
            <w:pPr>
              <w:jc w:val="both"/>
              <w:rPr>
                <w:rFonts w:ascii="Calibri" w:hAnsi="Calibri" w:cs="Calibri"/>
                <w:color w:val="000000"/>
                <w:szCs w:val="22"/>
                <w:lang w:val="en-IN" w:eastAsia="en-IN"/>
              </w:rPr>
            </w:pPr>
          </w:p>
        </w:tc>
      </w:tr>
      <w:tr w:rsidR="00046DEC" w:rsidRPr="001412E2" w14:paraId="6B44121C" w14:textId="77777777" w:rsidTr="00460C1D">
        <w:trPr>
          <w:trHeight w:val="83"/>
        </w:trPr>
        <w:tc>
          <w:tcPr>
            <w:tcW w:w="0" w:type="auto"/>
            <w:shd w:val="clear" w:color="auto" w:fill="auto"/>
            <w:noWrap/>
            <w:vAlign w:val="center"/>
          </w:tcPr>
          <w:p w14:paraId="1D1D9B3D" w14:textId="7366895A" w:rsidR="001412E2" w:rsidRPr="001412E2" w:rsidRDefault="00D91E39" w:rsidP="006C1B7E">
            <w:pPr>
              <w:jc w:val="both"/>
              <w:rPr>
                <w:rFonts w:ascii="Calibri" w:hAnsi="Calibri" w:cs="Calibri"/>
                <w:color w:val="000000"/>
                <w:szCs w:val="22"/>
                <w:lang w:val="en-IN" w:eastAsia="en-IN"/>
              </w:rPr>
            </w:pPr>
            <w:r>
              <w:rPr>
                <w:rFonts w:ascii="Calibri" w:hAnsi="Calibri" w:cs="Calibri"/>
                <w:color w:val="000000"/>
                <w:szCs w:val="22"/>
                <w:lang w:val="en-IN" w:eastAsia="en-IN"/>
              </w:rPr>
              <w:t>3</w:t>
            </w:r>
          </w:p>
        </w:tc>
        <w:tc>
          <w:tcPr>
            <w:tcW w:w="0" w:type="auto"/>
            <w:shd w:val="clear" w:color="auto" w:fill="auto"/>
            <w:noWrap/>
            <w:vAlign w:val="center"/>
            <w:hideMark/>
          </w:tcPr>
          <w:p w14:paraId="13D93480"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Monday</w:t>
            </w:r>
          </w:p>
        </w:tc>
        <w:tc>
          <w:tcPr>
            <w:tcW w:w="0" w:type="auto"/>
            <w:shd w:val="clear" w:color="auto" w:fill="auto"/>
            <w:noWrap/>
            <w:vAlign w:val="center"/>
            <w:hideMark/>
          </w:tcPr>
          <w:p w14:paraId="0EBFD4F7"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3500</w:t>
            </w:r>
          </w:p>
        </w:tc>
        <w:tc>
          <w:tcPr>
            <w:tcW w:w="0" w:type="auto"/>
            <w:shd w:val="clear" w:color="auto" w:fill="auto"/>
            <w:noWrap/>
            <w:vAlign w:val="center"/>
            <w:hideMark/>
          </w:tcPr>
          <w:p w14:paraId="7059BFA0"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0</w:t>
            </w:r>
          </w:p>
        </w:tc>
        <w:tc>
          <w:tcPr>
            <w:tcW w:w="0" w:type="auto"/>
            <w:shd w:val="clear" w:color="auto" w:fill="auto"/>
            <w:noWrap/>
            <w:vAlign w:val="center"/>
            <w:hideMark/>
          </w:tcPr>
          <w:p w14:paraId="3E194A4C" w14:textId="40126478" w:rsidR="001412E2" w:rsidRPr="001412E2" w:rsidRDefault="001412E2" w:rsidP="006C1B7E">
            <w:pPr>
              <w:jc w:val="both"/>
              <w:rPr>
                <w:rFonts w:ascii="Calibri" w:hAnsi="Calibri" w:cs="Calibri"/>
                <w:color w:val="000000"/>
                <w:szCs w:val="22"/>
                <w:lang w:val="en-IN" w:eastAsia="en-IN"/>
              </w:rPr>
            </w:pPr>
          </w:p>
        </w:tc>
      </w:tr>
      <w:tr w:rsidR="00046DEC" w:rsidRPr="001412E2" w14:paraId="6558EEFB" w14:textId="77777777" w:rsidTr="00460C1D">
        <w:trPr>
          <w:trHeight w:val="83"/>
        </w:trPr>
        <w:tc>
          <w:tcPr>
            <w:tcW w:w="0" w:type="auto"/>
            <w:shd w:val="clear" w:color="auto" w:fill="auto"/>
            <w:noWrap/>
            <w:vAlign w:val="center"/>
          </w:tcPr>
          <w:p w14:paraId="2D77A778" w14:textId="7309E35D" w:rsidR="001412E2" w:rsidRPr="001412E2" w:rsidRDefault="00D91E39" w:rsidP="006C1B7E">
            <w:pPr>
              <w:jc w:val="both"/>
              <w:rPr>
                <w:rFonts w:ascii="Calibri" w:hAnsi="Calibri" w:cs="Calibri"/>
                <w:color w:val="000000"/>
                <w:szCs w:val="22"/>
                <w:lang w:val="en-IN" w:eastAsia="en-IN"/>
              </w:rPr>
            </w:pPr>
            <w:r>
              <w:rPr>
                <w:rFonts w:ascii="Calibri" w:hAnsi="Calibri" w:cs="Calibri"/>
                <w:color w:val="000000"/>
                <w:szCs w:val="22"/>
                <w:lang w:val="en-IN" w:eastAsia="en-IN"/>
              </w:rPr>
              <w:t>4</w:t>
            </w:r>
          </w:p>
        </w:tc>
        <w:tc>
          <w:tcPr>
            <w:tcW w:w="0" w:type="auto"/>
            <w:shd w:val="clear" w:color="auto" w:fill="auto"/>
            <w:noWrap/>
            <w:vAlign w:val="center"/>
            <w:hideMark/>
          </w:tcPr>
          <w:p w14:paraId="626084A1"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Monday</w:t>
            </w:r>
          </w:p>
        </w:tc>
        <w:tc>
          <w:tcPr>
            <w:tcW w:w="0" w:type="auto"/>
            <w:shd w:val="clear" w:color="auto" w:fill="auto"/>
            <w:noWrap/>
            <w:vAlign w:val="center"/>
            <w:hideMark/>
          </w:tcPr>
          <w:p w14:paraId="2BCCECC1" w14:textId="77777777"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2730</w:t>
            </w:r>
          </w:p>
        </w:tc>
        <w:tc>
          <w:tcPr>
            <w:tcW w:w="0" w:type="auto"/>
            <w:shd w:val="clear" w:color="auto" w:fill="auto"/>
            <w:noWrap/>
            <w:vAlign w:val="center"/>
            <w:hideMark/>
          </w:tcPr>
          <w:p w14:paraId="6FA380E7" w14:textId="2E4DD2A2"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2000</w:t>
            </w:r>
            <w:r>
              <w:rPr>
                <w:rFonts w:ascii="Calibri" w:hAnsi="Calibri" w:cs="Calibri"/>
                <w:color w:val="000000"/>
                <w:szCs w:val="22"/>
                <w:lang w:val="en-IN" w:eastAsia="en-IN"/>
              </w:rPr>
              <w:t xml:space="preserve"> (</w:t>
            </w:r>
            <w:r w:rsidR="00046DEC">
              <w:rPr>
                <w:rFonts w:ascii="Calibri" w:hAnsi="Calibri" w:cs="Calibri"/>
                <w:color w:val="000000"/>
                <w:szCs w:val="22"/>
                <w:lang w:val="en-IN" w:eastAsia="en-IN"/>
              </w:rPr>
              <w:t>M</w:t>
            </w:r>
            <w:r>
              <w:rPr>
                <w:rFonts w:ascii="Calibri" w:hAnsi="Calibri" w:cs="Calibri"/>
                <w:color w:val="000000"/>
                <w:szCs w:val="22"/>
                <w:lang w:val="en-IN" w:eastAsia="en-IN"/>
              </w:rPr>
              <w:t>edian of</w:t>
            </w:r>
            <w:r w:rsidR="00046DEC">
              <w:rPr>
                <w:rFonts w:ascii="Calibri" w:hAnsi="Calibri" w:cs="Calibri"/>
                <w:color w:val="000000"/>
                <w:szCs w:val="22"/>
                <w:lang w:val="en-IN" w:eastAsia="en-IN"/>
              </w:rPr>
              <w:t xml:space="preserve"> 2</w:t>
            </w:r>
            <w:r>
              <w:rPr>
                <w:rFonts w:ascii="Calibri" w:hAnsi="Calibri" w:cs="Calibri"/>
                <w:color w:val="000000"/>
                <w:szCs w:val="22"/>
                <w:lang w:val="en-IN" w:eastAsia="en-IN"/>
              </w:rPr>
              <w:t>000,1000,3500)</w:t>
            </w:r>
          </w:p>
        </w:tc>
        <w:tc>
          <w:tcPr>
            <w:tcW w:w="0" w:type="auto"/>
            <w:shd w:val="clear" w:color="auto" w:fill="auto"/>
            <w:noWrap/>
            <w:vAlign w:val="center"/>
            <w:hideMark/>
          </w:tcPr>
          <w:p w14:paraId="6E95011F" w14:textId="02978FEC" w:rsidR="001412E2" w:rsidRPr="001412E2" w:rsidRDefault="001412E2" w:rsidP="006C1B7E">
            <w:pPr>
              <w:jc w:val="both"/>
              <w:rPr>
                <w:rFonts w:ascii="Calibri" w:hAnsi="Calibri" w:cs="Calibri"/>
                <w:color w:val="000000"/>
                <w:szCs w:val="22"/>
                <w:lang w:val="en-IN" w:eastAsia="en-IN"/>
              </w:rPr>
            </w:pPr>
            <w:r w:rsidRPr="001412E2">
              <w:rPr>
                <w:rFonts w:ascii="Calibri" w:hAnsi="Calibri" w:cs="Calibri"/>
                <w:color w:val="000000"/>
                <w:szCs w:val="22"/>
                <w:lang w:val="en-IN" w:eastAsia="en-IN"/>
              </w:rPr>
              <w:t>37%</w:t>
            </w:r>
            <w:r>
              <w:rPr>
                <w:rFonts w:ascii="Calibri" w:hAnsi="Calibri" w:cs="Calibri"/>
                <w:color w:val="000000"/>
                <w:szCs w:val="22"/>
                <w:lang w:val="en-IN" w:eastAsia="en-IN"/>
              </w:rPr>
              <w:t xml:space="preserve"> (Profit-</w:t>
            </w:r>
            <w:r w:rsidR="005E6F3B">
              <w:rPr>
                <w:rFonts w:ascii="Calibri" w:hAnsi="Calibri" w:cs="Calibri"/>
                <w:color w:val="000000"/>
                <w:szCs w:val="22"/>
                <w:lang w:val="en-IN" w:eastAsia="en-IN"/>
              </w:rPr>
              <w:t xml:space="preserve">Median </w:t>
            </w:r>
            <w:r>
              <w:rPr>
                <w:rFonts w:ascii="Calibri" w:hAnsi="Calibri" w:cs="Calibri"/>
                <w:color w:val="000000"/>
                <w:szCs w:val="22"/>
                <w:lang w:val="en-IN" w:eastAsia="en-IN"/>
              </w:rPr>
              <w:t>Profit</w:t>
            </w:r>
            <w:r w:rsidR="00046DEC">
              <w:rPr>
                <w:rFonts w:ascii="Calibri" w:hAnsi="Calibri" w:cs="Calibri"/>
                <w:color w:val="000000"/>
                <w:szCs w:val="22"/>
                <w:lang w:val="en-IN" w:eastAsia="en-IN"/>
              </w:rPr>
              <w:t>)/Median Profit)</w:t>
            </w:r>
          </w:p>
        </w:tc>
      </w:tr>
    </w:tbl>
    <w:p w14:paraId="37574948" w14:textId="568AF36A" w:rsidR="001412E2" w:rsidRPr="000D65E9" w:rsidRDefault="001412E2" w:rsidP="006C1B7E">
      <w:pPr>
        <w:jc w:val="both"/>
        <w:rPr>
          <w:sz w:val="24"/>
        </w:rPr>
      </w:pPr>
    </w:p>
    <w:sectPr w:rsidR="001412E2" w:rsidRPr="000D65E9" w:rsidSect="006D1802">
      <w:pgSz w:w="12240" w:h="15840" w:code="1"/>
      <w:pgMar w:top="1440" w:right="1080" w:bottom="1440" w:left="1440" w:header="720" w:footer="720" w:gutter="0"/>
      <w:pgNumType w:start="1" w:chapStyle="1"/>
      <w:cols w:space="720"/>
      <w:titlePg/>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637BB" w14:textId="77777777" w:rsidR="003E3A2B" w:rsidRDefault="003E3A2B" w:rsidP="000D65E9">
      <w:pPr>
        <w:pStyle w:val="Heading1"/>
      </w:pPr>
      <w:r>
        <w:separator/>
      </w:r>
    </w:p>
    <w:p w14:paraId="2BD4B3D0" w14:textId="77777777" w:rsidR="003E3A2B" w:rsidRDefault="003E3A2B"/>
    <w:p w14:paraId="1A02F2DB" w14:textId="77777777" w:rsidR="003E3A2B" w:rsidRDefault="003E3A2B"/>
    <w:p w14:paraId="7E2B6930" w14:textId="77777777" w:rsidR="003E3A2B" w:rsidRDefault="003E3A2B"/>
    <w:p w14:paraId="626F4807" w14:textId="77777777" w:rsidR="003E3A2B" w:rsidRDefault="003E3A2B"/>
  </w:endnote>
  <w:endnote w:type="continuationSeparator" w:id="0">
    <w:p w14:paraId="2AEFFEF6" w14:textId="77777777" w:rsidR="003E3A2B" w:rsidRDefault="003E3A2B" w:rsidP="000D65E9">
      <w:pPr>
        <w:pStyle w:val="Heading1"/>
      </w:pPr>
      <w:r>
        <w:continuationSeparator/>
      </w:r>
    </w:p>
    <w:p w14:paraId="5414F543" w14:textId="77777777" w:rsidR="003E3A2B" w:rsidRDefault="003E3A2B"/>
    <w:p w14:paraId="4311F9A2" w14:textId="77777777" w:rsidR="003E3A2B" w:rsidRDefault="003E3A2B"/>
    <w:p w14:paraId="23A2A414" w14:textId="77777777" w:rsidR="003E3A2B" w:rsidRDefault="003E3A2B"/>
    <w:p w14:paraId="317D6025" w14:textId="77777777" w:rsidR="003E3A2B" w:rsidRDefault="003E3A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Helvetica">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Arial Bold">
    <w:altName w:val="Arial"/>
    <w:panose1 w:val="020B07040202020202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Univers 47 CondensedLight">
    <w:altName w:val="Calibri"/>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8FDDB" w14:textId="1B1CA615" w:rsidR="0026170F" w:rsidRDefault="0026170F" w:rsidP="007001FE"/>
  <w:p w14:paraId="2FBF9E24" w14:textId="77777777" w:rsidR="0026170F" w:rsidRDefault="0026170F" w:rsidP="007001FE"/>
  <w:tbl>
    <w:tblPr>
      <w:tblW w:w="0" w:type="auto"/>
      <w:tblInd w:w="-72" w:type="dxa"/>
      <w:tblBorders>
        <w:top w:val="single" w:sz="4" w:space="0" w:color="auto"/>
      </w:tblBorders>
      <w:tblLook w:val="01E0" w:firstRow="1" w:lastRow="1" w:firstColumn="1" w:lastColumn="1" w:noHBand="0" w:noVBand="0"/>
    </w:tblPr>
    <w:tblGrid>
      <w:gridCol w:w="4401"/>
      <w:gridCol w:w="5247"/>
    </w:tblGrid>
    <w:tr w:rsidR="0026170F" w14:paraId="612B2E37" w14:textId="77777777" w:rsidTr="003D057F">
      <w:tc>
        <w:tcPr>
          <w:tcW w:w="4401" w:type="dxa"/>
          <w:tcBorders>
            <w:top w:val="single" w:sz="4" w:space="0" w:color="auto"/>
          </w:tcBorders>
        </w:tcPr>
        <w:p w14:paraId="65228DFD" w14:textId="60576234" w:rsidR="0026170F" w:rsidRDefault="0026170F" w:rsidP="007001FE">
          <w:pPr>
            <w:rPr>
              <w:rStyle w:val="Enterinfo"/>
              <w:sz w:val="20"/>
            </w:rPr>
          </w:pPr>
          <w:r>
            <w:rPr>
              <w:rStyle w:val="Enterinfo"/>
              <w:sz w:val="20"/>
            </w:rPr>
            <w:t xml:space="preserve">Subex </w:t>
          </w:r>
          <w:r w:rsidRPr="00F94203">
            <w:rPr>
              <w:rStyle w:val="Enterinfo"/>
              <w:sz w:val="20"/>
            </w:rPr>
            <w:t>Confidential</w:t>
          </w:r>
          <w:r>
            <w:rPr>
              <w:rStyle w:val="Enterinfo"/>
              <w:sz w:val="20"/>
            </w:rPr>
            <w:t xml:space="preserve"> Proprietary </w:t>
          </w:r>
          <w:r>
            <w:rPr>
              <w:rFonts w:ascii="Arial" w:hAnsi="Arial" w:cs="Arial"/>
              <w:sz w:val="16"/>
              <w:szCs w:val="16"/>
            </w:rPr>
            <w:sym w:font="Symbol" w:char="00D3"/>
          </w:r>
          <w:r>
            <w:rPr>
              <w:rFonts w:ascii="Arial" w:hAnsi="Arial" w:cs="Arial"/>
              <w:sz w:val="16"/>
              <w:szCs w:val="16"/>
            </w:rPr>
            <w:t xml:space="preserve"> Subex Limited </w:t>
          </w:r>
          <w:r>
            <w:rPr>
              <w:rFonts w:ascii="Arial" w:hAnsi="Arial" w:cs="Arial"/>
              <w:sz w:val="16"/>
              <w:szCs w:val="16"/>
            </w:rPr>
            <w:fldChar w:fldCharType="begin"/>
          </w:r>
          <w:r>
            <w:rPr>
              <w:rFonts w:ascii="Arial" w:hAnsi="Arial" w:cs="Arial"/>
              <w:sz w:val="16"/>
              <w:szCs w:val="16"/>
            </w:rPr>
            <w:instrText xml:space="preserve"> DATE \@ "yyyy" \* MERGEFORMAT </w:instrText>
          </w:r>
          <w:r>
            <w:rPr>
              <w:rFonts w:ascii="Arial" w:hAnsi="Arial" w:cs="Arial"/>
              <w:sz w:val="16"/>
              <w:szCs w:val="16"/>
            </w:rPr>
            <w:fldChar w:fldCharType="separate"/>
          </w:r>
          <w:r>
            <w:rPr>
              <w:rFonts w:ascii="Arial" w:hAnsi="Arial" w:cs="Arial"/>
              <w:noProof/>
              <w:sz w:val="16"/>
              <w:szCs w:val="16"/>
            </w:rPr>
            <w:t>2020</w:t>
          </w:r>
          <w:r>
            <w:rPr>
              <w:rFonts w:ascii="Arial" w:hAnsi="Arial" w:cs="Arial"/>
              <w:sz w:val="16"/>
              <w:szCs w:val="16"/>
            </w:rPr>
            <w:fldChar w:fldCharType="end"/>
          </w:r>
        </w:p>
        <w:p w14:paraId="79AE049D" w14:textId="77777777" w:rsidR="0026170F" w:rsidRDefault="0026170F" w:rsidP="007001FE"/>
      </w:tc>
      <w:tc>
        <w:tcPr>
          <w:tcW w:w="5247" w:type="dxa"/>
          <w:tcBorders>
            <w:top w:val="single" w:sz="4" w:space="0" w:color="auto"/>
          </w:tcBorders>
        </w:tcPr>
        <w:p w14:paraId="23F3F5D8" w14:textId="60BE3C2D" w:rsidR="0026170F" w:rsidRDefault="0026170F" w:rsidP="007001FE">
          <w:pPr>
            <w:jc w:val="right"/>
            <w:rPr>
              <w:rStyle w:val="Enterinfo"/>
              <w:sz w:val="20"/>
            </w:rPr>
          </w:pPr>
          <w:r>
            <w:rPr>
              <w:rStyle w:val="Enterinfo"/>
              <w:sz w:val="20"/>
            </w:rPr>
            <w:fldChar w:fldCharType="begin"/>
          </w:r>
          <w:r>
            <w:rPr>
              <w:rStyle w:val="Enterinfo"/>
              <w:sz w:val="20"/>
            </w:rPr>
            <w:instrText xml:space="preserve"> PAGE </w:instrText>
          </w:r>
          <w:r>
            <w:rPr>
              <w:rStyle w:val="Enterinfo"/>
              <w:sz w:val="20"/>
            </w:rPr>
            <w:fldChar w:fldCharType="separate"/>
          </w:r>
          <w:r w:rsidR="0078720E">
            <w:rPr>
              <w:rStyle w:val="Enterinfo"/>
              <w:noProof/>
              <w:sz w:val="20"/>
            </w:rPr>
            <w:t>1-3</w:t>
          </w:r>
          <w:r>
            <w:rPr>
              <w:rStyle w:val="Enterinfo"/>
              <w:sz w:val="20"/>
            </w:rPr>
            <w:fldChar w:fldCharType="end"/>
          </w:r>
        </w:p>
      </w:tc>
    </w:tr>
  </w:tbl>
  <w:p w14:paraId="5098F083" w14:textId="77777777" w:rsidR="0026170F" w:rsidRDefault="0026170F" w:rsidP="003D057F"/>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C5455" w14:textId="0B144210" w:rsidR="0026170F" w:rsidRDefault="0026170F" w:rsidP="00A53271"/>
  <w:p w14:paraId="2F3C05D0" w14:textId="77777777" w:rsidR="0026170F" w:rsidRDefault="0026170F" w:rsidP="00A53271"/>
  <w:tbl>
    <w:tblPr>
      <w:tblW w:w="0" w:type="auto"/>
      <w:tblInd w:w="-72" w:type="dxa"/>
      <w:tblBorders>
        <w:top w:val="single" w:sz="4" w:space="0" w:color="auto"/>
      </w:tblBorders>
      <w:tblLook w:val="01E0" w:firstRow="1" w:lastRow="1" w:firstColumn="1" w:lastColumn="1" w:noHBand="0" w:noVBand="0"/>
    </w:tblPr>
    <w:tblGrid>
      <w:gridCol w:w="4500"/>
      <w:gridCol w:w="5400"/>
    </w:tblGrid>
    <w:tr w:rsidR="0026170F" w14:paraId="44B6189F" w14:textId="77777777">
      <w:tc>
        <w:tcPr>
          <w:tcW w:w="4500" w:type="dxa"/>
          <w:tcBorders>
            <w:top w:val="single" w:sz="4" w:space="0" w:color="auto"/>
          </w:tcBorders>
        </w:tcPr>
        <w:p w14:paraId="2CB7DA99" w14:textId="55202AC6" w:rsidR="0026170F" w:rsidRDefault="0026170F" w:rsidP="002B17EF">
          <w:r>
            <w:rPr>
              <w:rStyle w:val="Enterinfo"/>
              <w:sz w:val="20"/>
            </w:rPr>
            <w:t xml:space="preserve">Subex </w:t>
          </w:r>
          <w:r w:rsidRPr="00F94203">
            <w:rPr>
              <w:rStyle w:val="Enterinfo"/>
              <w:sz w:val="20"/>
            </w:rPr>
            <w:t>Confidential</w:t>
          </w:r>
          <w:r>
            <w:rPr>
              <w:rStyle w:val="Enterinfo"/>
              <w:sz w:val="20"/>
            </w:rPr>
            <w:t xml:space="preserve"> Proprietary </w:t>
          </w:r>
          <w:r>
            <w:rPr>
              <w:rFonts w:ascii="Arial" w:hAnsi="Arial" w:cs="Arial"/>
              <w:sz w:val="16"/>
              <w:szCs w:val="16"/>
            </w:rPr>
            <w:sym w:font="Symbol" w:char="00D3"/>
          </w:r>
          <w:r>
            <w:rPr>
              <w:rFonts w:ascii="Arial" w:hAnsi="Arial" w:cs="Arial"/>
              <w:sz w:val="16"/>
              <w:szCs w:val="16"/>
            </w:rPr>
            <w:t xml:space="preserve"> Subex Limited </w:t>
          </w:r>
          <w:r>
            <w:rPr>
              <w:rFonts w:ascii="Arial" w:hAnsi="Arial" w:cs="Arial"/>
              <w:sz w:val="16"/>
              <w:szCs w:val="16"/>
            </w:rPr>
            <w:fldChar w:fldCharType="begin"/>
          </w:r>
          <w:r>
            <w:rPr>
              <w:rFonts w:ascii="Arial" w:hAnsi="Arial" w:cs="Arial"/>
              <w:sz w:val="16"/>
              <w:szCs w:val="16"/>
            </w:rPr>
            <w:instrText xml:space="preserve"> DATE \@ "yyyy" \* MERGEFORMAT </w:instrText>
          </w:r>
          <w:r>
            <w:rPr>
              <w:rFonts w:ascii="Arial" w:hAnsi="Arial" w:cs="Arial"/>
              <w:sz w:val="16"/>
              <w:szCs w:val="16"/>
            </w:rPr>
            <w:fldChar w:fldCharType="separate"/>
          </w:r>
          <w:r>
            <w:rPr>
              <w:rFonts w:ascii="Arial" w:hAnsi="Arial" w:cs="Arial"/>
              <w:noProof/>
              <w:sz w:val="16"/>
              <w:szCs w:val="16"/>
            </w:rPr>
            <w:t>2020</w:t>
          </w:r>
          <w:r>
            <w:rPr>
              <w:rFonts w:ascii="Arial" w:hAnsi="Arial" w:cs="Arial"/>
              <w:sz w:val="16"/>
              <w:szCs w:val="16"/>
            </w:rPr>
            <w:fldChar w:fldCharType="end"/>
          </w:r>
        </w:p>
      </w:tc>
      <w:tc>
        <w:tcPr>
          <w:tcW w:w="5400" w:type="dxa"/>
          <w:tcBorders>
            <w:top w:val="single" w:sz="4" w:space="0" w:color="auto"/>
          </w:tcBorders>
        </w:tcPr>
        <w:p w14:paraId="2449F7D9" w14:textId="5DF6A0FE" w:rsidR="0026170F" w:rsidRDefault="0026170F" w:rsidP="00AB738A">
          <w:pPr>
            <w:jc w:val="right"/>
            <w:rPr>
              <w:rStyle w:val="Enterinfo"/>
              <w:sz w:val="20"/>
            </w:rPr>
          </w:pPr>
          <w:r w:rsidRPr="00B82C10">
            <w:rPr>
              <w:rStyle w:val="Enterinfo"/>
              <w:sz w:val="20"/>
            </w:rPr>
            <w:fldChar w:fldCharType="begin"/>
          </w:r>
          <w:r w:rsidRPr="00B82C10">
            <w:rPr>
              <w:rStyle w:val="Enterinfo"/>
              <w:sz w:val="20"/>
            </w:rPr>
            <w:instrText xml:space="preserve"> PAGE </w:instrText>
          </w:r>
          <w:r w:rsidRPr="00B82C10">
            <w:rPr>
              <w:rStyle w:val="Enterinfo"/>
              <w:sz w:val="20"/>
            </w:rPr>
            <w:fldChar w:fldCharType="separate"/>
          </w:r>
          <w:r w:rsidR="0078720E">
            <w:rPr>
              <w:rStyle w:val="Enterinfo"/>
              <w:noProof/>
              <w:sz w:val="20"/>
            </w:rPr>
            <w:t>1-1</w:t>
          </w:r>
          <w:r w:rsidRPr="00B82C10">
            <w:rPr>
              <w:rStyle w:val="Enterinfo"/>
              <w:sz w:val="20"/>
            </w:rPr>
            <w:fldChar w:fldCharType="end"/>
          </w:r>
        </w:p>
      </w:tc>
    </w:tr>
  </w:tbl>
  <w:p w14:paraId="18DB6EF8" w14:textId="77777777" w:rsidR="0026170F" w:rsidRDefault="0026170F" w:rsidP="003D057F"/>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B1C440" w14:textId="77777777" w:rsidR="003E3A2B" w:rsidRDefault="003E3A2B" w:rsidP="000D65E9">
      <w:pPr>
        <w:pStyle w:val="Heading1"/>
      </w:pPr>
      <w:r>
        <w:separator/>
      </w:r>
    </w:p>
    <w:p w14:paraId="5CC2A503" w14:textId="77777777" w:rsidR="003E3A2B" w:rsidRDefault="003E3A2B"/>
    <w:p w14:paraId="32415528" w14:textId="77777777" w:rsidR="003E3A2B" w:rsidRDefault="003E3A2B"/>
    <w:p w14:paraId="0F6CBD0C" w14:textId="77777777" w:rsidR="003E3A2B" w:rsidRDefault="003E3A2B"/>
    <w:p w14:paraId="599D1CD8" w14:textId="77777777" w:rsidR="003E3A2B" w:rsidRDefault="003E3A2B"/>
  </w:footnote>
  <w:footnote w:type="continuationSeparator" w:id="0">
    <w:p w14:paraId="73076C63" w14:textId="77777777" w:rsidR="003E3A2B" w:rsidRDefault="003E3A2B" w:rsidP="000D65E9">
      <w:pPr>
        <w:pStyle w:val="Heading1"/>
      </w:pPr>
      <w:r>
        <w:continuationSeparator/>
      </w:r>
    </w:p>
    <w:p w14:paraId="7ED61769" w14:textId="77777777" w:rsidR="003E3A2B" w:rsidRDefault="003E3A2B"/>
    <w:p w14:paraId="764D0450" w14:textId="77777777" w:rsidR="003E3A2B" w:rsidRDefault="003E3A2B"/>
    <w:p w14:paraId="03AB63EE" w14:textId="77777777" w:rsidR="003E3A2B" w:rsidRDefault="003E3A2B"/>
    <w:p w14:paraId="61256678" w14:textId="77777777" w:rsidR="003E3A2B" w:rsidRDefault="003E3A2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2D9928" w14:textId="77777777" w:rsidR="0026170F" w:rsidRDefault="0026170F"/>
  <w:p w14:paraId="6C5957F0" w14:textId="77777777" w:rsidR="0026170F" w:rsidRDefault="0026170F"/>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8" w:type="dxa"/>
      <w:tblInd w:w="-29" w:type="dxa"/>
      <w:tblBorders>
        <w:bottom w:val="single" w:sz="4" w:space="0" w:color="auto"/>
      </w:tblBorders>
      <w:tblLook w:val="01E0" w:firstRow="1" w:lastRow="1" w:firstColumn="1" w:lastColumn="1" w:noHBand="0" w:noVBand="0"/>
    </w:tblPr>
    <w:tblGrid>
      <w:gridCol w:w="9527"/>
      <w:gridCol w:w="222"/>
    </w:tblGrid>
    <w:tr w:rsidR="0026170F" w14:paraId="6E983A58" w14:textId="77777777" w:rsidTr="0001229F">
      <w:trPr>
        <w:trHeight w:val="1080"/>
      </w:trPr>
      <w:tc>
        <w:tcPr>
          <w:tcW w:w="4500" w:type="dxa"/>
          <w:tcBorders>
            <w:bottom w:val="single" w:sz="4" w:space="0" w:color="auto"/>
          </w:tcBorders>
        </w:tcPr>
        <w:tbl>
          <w:tblPr>
            <w:tblW w:w="9648" w:type="dxa"/>
            <w:tblBorders>
              <w:bottom w:val="single" w:sz="4" w:space="0" w:color="auto"/>
            </w:tblBorders>
            <w:tblLook w:val="01E0" w:firstRow="1" w:lastRow="1" w:firstColumn="1" w:lastColumn="1" w:noHBand="0" w:noVBand="0"/>
          </w:tblPr>
          <w:tblGrid>
            <w:gridCol w:w="4357"/>
            <w:gridCol w:w="5291"/>
          </w:tblGrid>
          <w:tr w:rsidR="0026170F" w14:paraId="0EB6D2A2" w14:textId="77777777" w:rsidTr="00011FBC">
            <w:tc>
              <w:tcPr>
                <w:tcW w:w="4500" w:type="dxa"/>
                <w:tcBorders>
                  <w:bottom w:val="single" w:sz="4" w:space="0" w:color="auto"/>
                </w:tcBorders>
              </w:tcPr>
              <w:p w14:paraId="755C0E67" w14:textId="77777777" w:rsidR="0026170F" w:rsidRDefault="0026170F" w:rsidP="00085AB2">
                <w:pPr>
                  <w:rPr>
                    <w:i/>
                    <w:iCs/>
                  </w:rPr>
                </w:pPr>
                <w:r>
                  <w:rPr>
                    <w:rFonts w:ascii="Univers 47 CondensedLight" w:hAnsi="Univers 47 CondensedLight"/>
                    <w:noProof/>
                    <w:lang w:bidi="fa-IR"/>
                  </w:rPr>
                  <w:drawing>
                    <wp:inline distT="0" distB="0" distL="0" distR="0" wp14:anchorId="16BB3BA3" wp14:editId="27EBAB31">
                      <wp:extent cx="1527810" cy="44815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527810" cy="448157"/>
                              </a:xfrm>
                              <a:prstGeom prst="rect">
                                <a:avLst/>
                              </a:prstGeom>
                              <a:noFill/>
                              <a:ln>
                                <a:noFill/>
                              </a:ln>
                            </pic:spPr>
                          </pic:pic>
                        </a:graphicData>
                      </a:graphic>
                    </wp:inline>
                  </w:drawing>
                </w:r>
              </w:p>
            </w:tc>
            <w:tc>
              <w:tcPr>
                <w:tcW w:w="5580" w:type="dxa"/>
                <w:tcBorders>
                  <w:bottom w:val="single" w:sz="4" w:space="0" w:color="auto"/>
                </w:tcBorders>
              </w:tcPr>
              <w:p w14:paraId="67A16B65" w14:textId="77777777" w:rsidR="0026170F" w:rsidRDefault="0026170F" w:rsidP="00085AB2">
                <w:pPr>
                  <w:rPr>
                    <w:i/>
                    <w:iCs/>
                  </w:rPr>
                </w:pPr>
                <w:r>
                  <w:rPr>
                    <w:i/>
                    <w:iCs/>
                  </w:rPr>
                  <w:t xml:space="preserve">                                                          </w:t>
                </w:r>
                <w:r>
                  <w:rPr>
                    <w:i/>
                    <w:iCs/>
                    <w:noProof/>
                    <w:lang w:bidi="fa-IR"/>
                  </w:rPr>
                  <w:drawing>
                    <wp:inline distT="0" distB="0" distL="0" distR="0" wp14:anchorId="17133B83" wp14:editId="57DED9B8">
                      <wp:extent cx="990600" cy="571500"/>
                      <wp:effectExtent l="0" t="0" r="0" b="0"/>
                      <wp:docPr id="7" name="Picture 7" descr="C:\Users\abhay.shekhawat\AppData\Local\Microsoft\Windows\INetCache\Content.MSO\D3A173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hay.shekhawat\AppData\Local\Microsoft\Windows\INetCache\Content.MSO\D3A1733A.tmp"/>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90600" cy="571500"/>
                              </a:xfrm>
                              <a:prstGeom prst="rect">
                                <a:avLst/>
                              </a:prstGeom>
                              <a:noFill/>
                              <a:ln>
                                <a:noFill/>
                              </a:ln>
                            </pic:spPr>
                          </pic:pic>
                        </a:graphicData>
                      </a:graphic>
                    </wp:inline>
                  </w:drawing>
                </w:r>
              </w:p>
              <w:p w14:paraId="36A1E3C6" w14:textId="77777777" w:rsidR="0026170F" w:rsidRDefault="0026170F" w:rsidP="00085AB2">
                <w:pPr>
                  <w:jc w:val="center"/>
                  <w:rPr>
                    <w:rFonts w:ascii="Arial" w:hAnsi="Arial" w:cs="Arial"/>
                    <w:sz w:val="18"/>
                    <w:szCs w:val="18"/>
                  </w:rPr>
                </w:pPr>
              </w:p>
              <w:p w14:paraId="7BABF3D9" w14:textId="77777777" w:rsidR="0026170F" w:rsidRPr="00224B1F" w:rsidRDefault="0026170F" w:rsidP="00085AB2">
                <w:pPr>
                  <w:jc w:val="center"/>
                  <w:rPr>
                    <w:rFonts w:ascii="Arial" w:hAnsi="Arial" w:cs="Arial"/>
                    <w:sz w:val="18"/>
                    <w:szCs w:val="18"/>
                  </w:rPr>
                </w:pPr>
              </w:p>
            </w:tc>
          </w:tr>
        </w:tbl>
        <w:p w14:paraId="300142BC" w14:textId="3F6F64FB" w:rsidR="0026170F" w:rsidRDefault="0026170F" w:rsidP="006F71A3">
          <w:pPr>
            <w:rPr>
              <w:i/>
              <w:iCs/>
            </w:rPr>
          </w:pPr>
        </w:p>
      </w:tc>
      <w:tc>
        <w:tcPr>
          <w:tcW w:w="5580" w:type="dxa"/>
          <w:tcBorders>
            <w:bottom w:val="single" w:sz="4" w:space="0" w:color="auto"/>
          </w:tcBorders>
        </w:tcPr>
        <w:p w14:paraId="3B69FC77" w14:textId="5A94D6AC" w:rsidR="0026170F" w:rsidRDefault="0026170F" w:rsidP="006F71A3">
          <w:pPr>
            <w:rPr>
              <w:i/>
              <w:iCs/>
            </w:rPr>
          </w:pPr>
        </w:p>
        <w:p w14:paraId="6C0736B9" w14:textId="5CABC546" w:rsidR="0026170F" w:rsidRDefault="0026170F" w:rsidP="006F71A3"/>
        <w:p w14:paraId="6BCB3AB6" w14:textId="58AC5928" w:rsidR="0026170F" w:rsidRPr="00CF597D" w:rsidRDefault="0026170F" w:rsidP="00263B8B">
          <w:pPr>
            <w:rPr>
              <w:rFonts w:ascii="Arial" w:hAnsi="Arial" w:cs="Arial"/>
              <w:sz w:val="18"/>
              <w:szCs w:val="18"/>
            </w:rPr>
          </w:pPr>
        </w:p>
      </w:tc>
    </w:tr>
  </w:tbl>
  <w:p w14:paraId="61034744" w14:textId="77777777" w:rsidR="0026170F" w:rsidRDefault="0026170F" w:rsidP="00DC0AC3">
    <w:r>
      <w:rPr>
        <w:rFonts w:ascii="Univers 47 CondensedLight" w:hAnsi="Univers 47 CondensedLight"/>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970C3"/>
    <w:multiLevelType w:val="hybridMultilevel"/>
    <w:tmpl w:val="EC7CF872"/>
    <w:lvl w:ilvl="0" w:tplc="A3FCADB8">
      <w:numFmt w:val="none"/>
      <w:pStyle w:val="Note2"/>
      <w:lvlText w:val="Note:"/>
      <w:lvlJc w:val="left"/>
      <w:pPr>
        <w:ind w:left="2160" w:hanging="360"/>
      </w:pPr>
      <w:rPr>
        <w:rFonts w:ascii="Helvetica" w:hAnsi="Helvetica" w:hint="default"/>
        <w:b/>
        <w:i w:val="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8332F8"/>
    <w:multiLevelType w:val="hybridMultilevel"/>
    <w:tmpl w:val="45A66ECC"/>
    <w:lvl w:ilvl="0" w:tplc="ADF40104">
      <w:start w:val="1"/>
      <w:numFmt w:val="decimal"/>
      <w:lvlText w:val="%1)"/>
      <w:lvlJc w:val="left"/>
      <w:pPr>
        <w:ind w:left="180" w:hanging="360"/>
      </w:pPr>
      <w:rPr>
        <w:rFonts w:hint="default"/>
      </w:rPr>
    </w:lvl>
    <w:lvl w:ilvl="1" w:tplc="04090019">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15:restartNumberingAfterBreak="0">
    <w:nsid w:val="05B80946"/>
    <w:multiLevelType w:val="hybridMultilevel"/>
    <w:tmpl w:val="D92E7090"/>
    <w:lvl w:ilvl="0" w:tplc="04090003">
      <w:start w:val="1"/>
      <w:numFmt w:val="bullet"/>
      <w:pStyle w:val="ListParagraph"/>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7A3816"/>
    <w:multiLevelType w:val="hybridMultilevel"/>
    <w:tmpl w:val="C2F600F2"/>
    <w:lvl w:ilvl="0" w:tplc="B102344C">
      <w:start w:val="1"/>
      <w:numFmt w:val="decimal"/>
      <w:pStyle w:val="TableCaption"/>
      <w:lvlText w:val="Table %1: "/>
      <w:lvlJc w:val="left"/>
      <w:pPr>
        <w:tabs>
          <w:tab w:val="num" w:pos="720"/>
        </w:tabs>
        <w:ind w:left="1584" w:hanging="864"/>
      </w:pPr>
      <w:rPr>
        <w:rFonts w:ascii="Times New Roman" w:hAnsi="Times New Roman" w:hint="default"/>
        <w:b/>
        <w:i w:val="0"/>
        <w:color w:val="000000"/>
        <w:sz w:val="2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BF5186"/>
    <w:multiLevelType w:val="multilevel"/>
    <w:tmpl w:val="8C343DFC"/>
    <w:lvl w:ilvl="0">
      <w:start w:val="5"/>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F1F2716"/>
    <w:multiLevelType w:val="multilevel"/>
    <w:tmpl w:val="4458517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A225F2"/>
    <w:multiLevelType w:val="hybridMultilevel"/>
    <w:tmpl w:val="F482D9FA"/>
    <w:lvl w:ilvl="0" w:tplc="04090005">
      <w:start w:val="1"/>
      <w:numFmt w:val="bullet"/>
      <w:lvlText w:val=""/>
      <w:lvlJc w:val="left"/>
      <w:pPr>
        <w:ind w:left="540" w:hanging="360"/>
      </w:pPr>
      <w:rPr>
        <w:rFonts w:ascii="Wingdings" w:hAnsi="Wingdings"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2CAE5AA4"/>
    <w:multiLevelType w:val="hybridMultilevel"/>
    <w:tmpl w:val="E6D407B8"/>
    <w:lvl w:ilvl="0" w:tplc="D30AA06E">
      <w:start w:val="1"/>
      <w:numFmt w:val="bullet"/>
      <w:pStyle w:val="Bullet1"/>
      <w:lvlText w:val=""/>
      <w:lvlJc w:val="left"/>
      <w:pPr>
        <w:tabs>
          <w:tab w:val="num" w:pos="1260"/>
        </w:tabs>
        <w:ind w:left="1260" w:hanging="360"/>
      </w:pPr>
      <w:rPr>
        <w:rFonts w:ascii="Symbol" w:hAnsi="Symbol" w:hint="default"/>
      </w:rPr>
    </w:lvl>
    <w:lvl w:ilvl="1" w:tplc="803E72C2">
      <w:numFmt w:val="bullet"/>
      <w:lvlText w:val="-"/>
      <w:lvlJc w:val="left"/>
      <w:pPr>
        <w:tabs>
          <w:tab w:val="num" w:pos="1440"/>
        </w:tabs>
        <w:ind w:left="1440" w:hanging="360"/>
      </w:pPr>
      <w:rPr>
        <w:rFonts w:ascii="Arial" w:eastAsia="Times New Roman" w:hAnsi="Arial"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3661C27"/>
    <w:multiLevelType w:val="hybridMultilevel"/>
    <w:tmpl w:val="8328279A"/>
    <w:lvl w:ilvl="0" w:tplc="8848AA1C">
      <w:start w:val="2"/>
      <w:numFmt w:val="decimal"/>
      <w:lvlText w:val="%1."/>
      <w:lvlJc w:val="left"/>
      <w:pPr>
        <w:ind w:left="180" w:hanging="360"/>
      </w:pPr>
      <w:rPr>
        <w:rFonts w:hint="default"/>
      </w:rPr>
    </w:lvl>
    <w:lvl w:ilvl="1" w:tplc="40090019" w:tentative="1">
      <w:start w:val="1"/>
      <w:numFmt w:val="lowerLetter"/>
      <w:lvlText w:val="%2."/>
      <w:lvlJc w:val="left"/>
      <w:pPr>
        <w:ind w:left="900" w:hanging="360"/>
      </w:pPr>
    </w:lvl>
    <w:lvl w:ilvl="2" w:tplc="4009001B" w:tentative="1">
      <w:start w:val="1"/>
      <w:numFmt w:val="lowerRoman"/>
      <w:lvlText w:val="%3."/>
      <w:lvlJc w:val="right"/>
      <w:pPr>
        <w:ind w:left="1620" w:hanging="180"/>
      </w:pPr>
    </w:lvl>
    <w:lvl w:ilvl="3" w:tplc="4009000F" w:tentative="1">
      <w:start w:val="1"/>
      <w:numFmt w:val="decimal"/>
      <w:lvlText w:val="%4."/>
      <w:lvlJc w:val="left"/>
      <w:pPr>
        <w:ind w:left="2340" w:hanging="360"/>
      </w:pPr>
    </w:lvl>
    <w:lvl w:ilvl="4" w:tplc="40090019" w:tentative="1">
      <w:start w:val="1"/>
      <w:numFmt w:val="lowerLetter"/>
      <w:lvlText w:val="%5."/>
      <w:lvlJc w:val="left"/>
      <w:pPr>
        <w:ind w:left="3060" w:hanging="360"/>
      </w:pPr>
    </w:lvl>
    <w:lvl w:ilvl="5" w:tplc="4009001B" w:tentative="1">
      <w:start w:val="1"/>
      <w:numFmt w:val="lowerRoman"/>
      <w:lvlText w:val="%6."/>
      <w:lvlJc w:val="right"/>
      <w:pPr>
        <w:ind w:left="3780" w:hanging="180"/>
      </w:pPr>
    </w:lvl>
    <w:lvl w:ilvl="6" w:tplc="4009000F" w:tentative="1">
      <w:start w:val="1"/>
      <w:numFmt w:val="decimal"/>
      <w:lvlText w:val="%7."/>
      <w:lvlJc w:val="left"/>
      <w:pPr>
        <w:ind w:left="4500" w:hanging="360"/>
      </w:pPr>
    </w:lvl>
    <w:lvl w:ilvl="7" w:tplc="40090019" w:tentative="1">
      <w:start w:val="1"/>
      <w:numFmt w:val="lowerLetter"/>
      <w:lvlText w:val="%8."/>
      <w:lvlJc w:val="left"/>
      <w:pPr>
        <w:ind w:left="5220" w:hanging="360"/>
      </w:pPr>
    </w:lvl>
    <w:lvl w:ilvl="8" w:tplc="4009001B" w:tentative="1">
      <w:start w:val="1"/>
      <w:numFmt w:val="lowerRoman"/>
      <w:lvlText w:val="%9."/>
      <w:lvlJc w:val="right"/>
      <w:pPr>
        <w:ind w:left="5940" w:hanging="180"/>
      </w:pPr>
    </w:lvl>
  </w:abstractNum>
  <w:abstractNum w:abstractNumId="9" w15:restartNumberingAfterBreak="0">
    <w:nsid w:val="349C7FED"/>
    <w:multiLevelType w:val="hybridMultilevel"/>
    <w:tmpl w:val="19EE39F2"/>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3BDE060B"/>
    <w:multiLevelType w:val="hybridMultilevel"/>
    <w:tmpl w:val="38FECCF2"/>
    <w:lvl w:ilvl="0" w:tplc="FFFFFFFF">
      <w:start w:val="1"/>
      <w:numFmt w:val="bullet"/>
      <w:pStyle w:val="Bullet2"/>
      <w:lvlText w:val=""/>
      <w:lvlJc w:val="left"/>
      <w:pPr>
        <w:tabs>
          <w:tab w:val="num" w:pos="1080"/>
        </w:tabs>
        <w:ind w:left="1080"/>
      </w:pPr>
      <w:rPr>
        <w:rFonts w:ascii="Symbol" w:hAnsi="Symbol" w:hint="default"/>
        <w:sz w:val="20"/>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C902AB9"/>
    <w:multiLevelType w:val="singleLevel"/>
    <w:tmpl w:val="8D86B098"/>
    <w:lvl w:ilvl="0">
      <w:start w:val="1"/>
      <w:numFmt w:val="bullet"/>
      <w:pStyle w:val="TableBullet1"/>
      <w:lvlText w:val=""/>
      <w:lvlJc w:val="left"/>
      <w:pPr>
        <w:tabs>
          <w:tab w:val="num" w:pos="1440"/>
        </w:tabs>
        <w:ind w:left="1440" w:hanging="360"/>
      </w:pPr>
      <w:rPr>
        <w:rFonts w:ascii="Symbol" w:hAnsi="Symbol" w:hint="default"/>
        <w:sz w:val="20"/>
      </w:rPr>
    </w:lvl>
  </w:abstractNum>
  <w:abstractNum w:abstractNumId="12" w15:restartNumberingAfterBreak="0">
    <w:nsid w:val="4759530A"/>
    <w:multiLevelType w:val="multilevel"/>
    <w:tmpl w:val="E18EAB8C"/>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6F133D1"/>
    <w:multiLevelType w:val="multilevel"/>
    <w:tmpl w:val="40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7D30486"/>
    <w:multiLevelType w:val="multilevel"/>
    <w:tmpl w:val="4DD68A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FD31F8"/>
    <w:multiLevelType w:val="multilevel"/>
    <w:tmpl w:val="7378565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E2620E"/>
    <w:multiLevelType w:val="multilevel"/>
    <w:tmpl w:val="6F241AAC"/>
    <w:lvl w:ilvl="0">
      <w:start w:val="1"/>
      <w:numFmt w:val="decimal"/>
      <w:lvlText w:val="%1)"/>
      <w:lvlJc w:val="left"/>
      <w:pPr>
        <w:ind w:left="825" w:hanging="360"/>
      </w:pPr>
      <w:rPr>
        <w:rFonts w:asciiTheme="minorHAnsi" w:eastAsia="Times New Roman" w:hAnsiTheme="minorHAnsi" w:cs="Times New Roman"/>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17" w15:restartNumberingAfterBreak="0">
    <w:nsid w:val="6B043870"/>
    <w:multiLevelType w:val="multilevel"/>
    <w:tmpl w:val="698CA1C6"/>
    <w:lvl w:ilvl="0">
      <w:start w:val="1"/>
      <w:numFmt w:val="decimal"/>
      <w:pStyle w:val="Heading1"/>
      <w:lvlText w:val="%1."/>
      <w:lvlJc w:val="left"/>
      <w:pPr>
        <w:tabs>
          <w:tab w:val="num" w:pos="252"/>
        </w:tabs>
        <w:ind w:left="252" w:hanging="432"/>
      </w:pPr>
      <w:rPr>
        <w:rFonts w:ascii="Arial Bold" w:hAnsi="Arial Bold" w:cs="Arial" w:hint="default"/>
        <w:vanish w:val="0"/>
        <w:color w:val="002060"/>
        <w:sz w:val="40"/>
        <w:szCs w:val="40"/>
      </w:rPr>
    </w:lvl>
    <w:lvl w:ilvl="1">
      <w:start w:val="1"/>
      <w:numFmt w:val="decimal"/>
      <w:lvlText w:val="%1.1"/>
      <w:lvlJc w:val="left"/>
      <w:pPr>
        <w:tabs>
          <w:tab w:val="num" w:pos="432"/>
        </w:tabs>
        <w:ind w:left="432" w:hanging="432"/>
      </w:pPr>
      <w:rPr>
        <w:rFonts w:cs="Times New Roman" w:hint="default"/>
      </w:rPr>
    </w:lvl>
    <w:lvl w:ilvl="2">
      <w:start w:val="1"/>
      <w:numFmt w:val="decimal"/>
      <w:lvlText w:val="%1.2"/>
      <w:lvlJc w:val="left"/>
      <w:pPr>
        <w:tabs>
          <w:tab w:val="num" w:pos="504"/>
        </w:tabs>
        <w:ind w:left="1980" w:hanging="1980"/>
      </w:pPr>
      <w:rPr>
        <w:rFonts w:cs="Times New Roman" w:hint="default"/>
      </w:rPr>
    </w:lvl>
    <w:lvl w:ilvl="3">
      <w:start w:val="1"/>
      <w:numFmt w:val="decimal"/>
      <w:lvlText w:val="%1.%2.%3.%4."/>
      <w:lvlJc w:val="left"/>
      <w:pPr>
        <w:tabs>
          <w:tab w:val="num" w:pos="1260"/>
        </w:tabs>
        <w:ind w:left="1188" w:hanging="648"/>
      </w:pPr>
      <w:rPr>
        <w:rFonts w:cs="Times New Roman" w:hint="default"/>
      </w:rPr>
    </w:lvl>
    <w:lvl w:ilvl="4">
      <w:start w:val="1"/>
      <w:numFmt w:val="decimal"/>
      <w:lvlText w:val="%1.%2.%3.%4.%5."/>
      <w:lvlJc w:val="left"/>
      <w:pPr>
        <w:tabs>
          <w:tab w:val="num" w:pos="1980"/>
        </w:tabs>
        <w:ind w:left="1692" w:hanging="792"/>
      </w:pPr>
      <w:rPr>
        <w:rFonts w:cs="Times New Roman" w:hint="default"/>
      </w:rPr>
    </w:lvl>
    <w:lvl w:ilvl="5">
      <w:start w:val="1"/>
      <w:numFmt w:val="decimal"/>
      <w:lvlText w:val="%1.%2.%3.%4.%5.%6."/>
      <w:lvlJc w:val="left"/>
      <w:pPr>
        <w:tabs>
          <w:tab w:val="num" w:pos="2340"/>
        </w:tabs>
        <w:ind w:left="2196" w:hanging="936"/>
      </w:pPr>
      <w:rPr>
        <w:rFonts w:cs="Times New Roman" w:hint="default"/>
      </w:rPr>
    </w:lvl>
    <w:lvl w:ilvl="6">
      <w:start w:val="1"/>
      <w:numFmt w:val="decimal"/>
      <w:lvlText w:val="%1.%2.%3.%4.%5.%6.%7."/>
      <w:lvlJc w:val="left"/>
      <w:pPr>
        <w:tabs>
          <w:tab w:val="num" w:pos="3060"/>
        </w:tabs>
        <w:ind w:left="2700" w:hanging="1080"/>
      </w:pPr>
      <w:rPr>
        <w:rFonts w:cs="Times New Roman" w:hint="default"/>
      </w:rPr>
    </w:lvl>
    <w:lvl w:ilvl="7">
      <w:start w:val="1"/>
      <w:numFmt w:val="decimal"/>
      <w:lvlText w:val="%1.%2.%3.%4.%5.%6.%7.%8."/>
      <w:lvlJc w:val="left"/>
      <w:pPr>
        <w:tabs>
          <w:tab w:val="num" w:pos="3420"/>
        </w:tabs>
        <w:ind w:left="3204" w:hanging="1224"/>
      </w:pPr>
      <w:rPr>
        <w:rFonts w:cs="Times New Roman" w:hint="default"/>
      </w:rPr>
    </w:lvl>
    <w:lvl w:ilvl="8">
      <w:start w:val="1"/>
      <w:numFmt w:val="decimal"/>
      <w:lvlText w:val="%1.%2.%3.%4.%5.%6.%7.%8.%9."/>
      <w:lvlJc w:val="left"/>
      <w:pPr>
        <w:tabs>
          <w:tab w:val="num" w:pos="4140"/>
        </w:tabs>
        <w:ind w:left="3780" w:hanging="1440"/>
      </w:pPr>
      <w:rPr>
        <w:rFonts w:cs="Times New Roman" w:hint="default"/>
      </w:rPr>
    </w:lvl>
  </w:abstractNum>
  <w:abstractNum w:abstractNumId="18" w15:restartNumberingAfterBreak="0">
    <w:nsid w:val="6B351BE6"/>
    <w:multiLevelType w:val="hybridMultilevel"/>
    <w:tmpl w:val="096A8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F654BE6"/>
    <w:multiLevelType w:val="multilevel"/>
    <w:tmpl w:val="0330AD0C"/>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742B581D"/>
    <w:multiLevelType w:val="multilevel"/>
    <w:tmpl w:val="145C8C8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7422CA"/>
    <w:multiLevelType w:val="multilevel"/>
    <w:tmpl w:val="D48A59A8"/>
    <w:lvl w:ilvl="0">
      <w:start w:val="5"/>
      <w:numFmt w:val="decimal"/>
      <w:lvlText w:val="%1"/>
      <w:lvlJc w:val="left"/>
      <w:pPr>
        <w:ind w:left="450" w:hanging="45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DB71797"/>
    <w:multiLevelType w:val="hybridMultilevel"/>
    <w:tmpl w:val="26BEB408"/>
    <w:lvl w:ilvl="0" w:tplc="28025F6C">
      <w:start w:val="1"/>
      <w:numFmt w:val="bullet"/>
      <w:pStyle w:val="Bullet10"/>
      <w:lvlText w:val=""/>
      <w:lvlJc w:val="left"/>
      <w:pPr>
        <w:tabs>
          <w:tab w:val="num" w:pos="-1800"/>
        </w:tabs>
        <w:ind w:left="-1800" w:hanging="360"/>
      </w:pPr>
      <w:rPr>
        <w:rFonts w:ascii="Symbol" w:hAnsi="Symbol" w:hint="default"/>
        <w:b w:val="0"/>
        <w:i w:val="0"/>
        <w:sz w:val="20"/>
      </w:rPr>
    </w:lvl>
    <w:lvl w:ilvl="1" w:tplc="04090003" w:tentative="1">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0"/>
        </w:tabs>
        <w:ind w:left="0" w:hanging="360"/>
      </w:pPr>
      <w:rPr>
        <w:rFonts w:ascii="Wingdings" w:hAnsi="Wingdings" w:hint="default"/>
      </w:rPr>
    </w:lvl>
    <w:lvl w:ilvl="3" w:tplc="04090001" w:tentative="1">
      <w:start w:val="1"/>
      <w:numFmt w:val="bullet"/>
      <w:lvlText w:val=""/>
      <w:lvlJc w:val="left"/>
      <w:pPr>
        <w:tabs>
          <w:tab w:val="num" w:pos="720"/>
        </w:tabs>
        <w:ind w:left="720" w:hanging="360"/>
      </w:pPr>
      <w:rPr>
        <w:rFonts w:ascii="Symbol" w:hAnsi="Symbol" w:hint="default"/>
      </w:rPr>
    </w:lvl>
    <w:lvl w:ilvl="4" w:tplc="04090003" w:tentative="1">
      <w:start w:val="1"/>
      <w:numFmt w:val="bullet"/>
      <w:lvlText w:val="o"/>
      <w:lvlJc w:val="left"/>
      <w:pPr>
        <w:tabs>
          <w:tab w:val="num" w:pos="1440"/>
        </w:tabs>
        <w:ind w:left="1440" w:hanging="360"/>
      </w:pPr>
      <w:rPr>
        <w:rFonts w:ascii="Courier New" w:hAnsi="Courier New" w:hint="default"/>
      </w:rPr>
    </w:lvl>
    <w:lvl w:ilvl="5" w:tplc="04090005" w:tentative="1">
      <w:start w:val="1"/>
      <w:numFmt w:val="bullet"/>
      <w:lvlText w:val=""/>
      <w:lvlJc w:val="left"/>
      <w:pPr>
        <w:tabs>
          <w:tab w:val="num" w:pos="2160"/>
        </w:tabs>
        <w:ind w:left="2160" w:hanging="360"/>
      </w:pPr>
      <w:rPr>
        <w:rFonts w:ascii="Wingdings" w:hAnsi="Wingdings" w:hint="default"/>
      </w:rPr>
    </w:lvl>
    <w:lvl w:ilvl="6" w:tplc="04090001" w:tentative="1">
      <w:start w:val="1"/>
      <w:numFmt w:val="bullet"/>
      <w:lvlText w:val=""/>
      <w:lvlJc w:val="left"/>
      <w:pPr>
        <w:tabs>
          <w:tab w:val="num" w:pos="2880"/>
        </w:tabs>
        <w:ind w:left="2880" w:hanging="360"/>
      </w:pPr>
      <w:rPr>
        <w:rFonts w:ascii="Symbol" w:hAnsi="Symbol" w:hint="default"/>
      </w:rPr>
    </w:lvl>
    <w:lvl w:ilvl="7" w:tplc="04090003" w:tentative="1">
      <w:start w:val="1"/>
      <w:numFmt w:val="bullet"/>
      <w:lvlText w:val="o"/>
      <w:lvlJc w:val="left"/>
      <w:pPr>
        <w:tabs>
          <w:tab w:val="num" w:pos="3600"/>
        </w:tabs>
        <w:ind w:left="3600" w:hanging="360"/>
      </w:pPr>
      <w:rPr>
        <w:rFonts w:ascii="Courier New" w:hAnsi="Courier New" w:hint="default"/>
      </w:rPr>
    </w:lvl>
    <w:lvl w:ilvl="8" w:tplc="04090005" w:tentative="1">
      <w:start w:val="1"/>
      <w:numFmt w:val="bullet"/>
      <w:lvlText w:val=""/>
      <w:lvlJc w:val="left"/>
      <w:pPr>
        <w:tabs>
          <w:tab w:val="num" w:pos="4320"/>
        </w:tabs>
        <w:ind w:left="4320" w:hanging="360"/>
      </w:pPr>
      <w:rPr>
        <w:rFonts w:ascii="Wingdings" w:hAnsi="Wingdings" w:hint="default"/>
      </w:rPr>
    </w:lvl>
  </w:abstractNum>
  <w:num w:numId="1">
    <w:abstractNumId w:val="17"/>
  </w:num>
  <w:num w:numId="2">
    <w:abstractNumId w:val="7"/>
  </w:num>
  <w:num w:numId="3">
    <w:abstractNumId w:val="10"/>
  </w:num>
  <w:num w:numId="4">
    <w:abstractNumId w:val="2"/>
  </w:num>
  <w:num w:numId="5">
    <w:abstractNumId w:val="11"/>
  </w:num>
  <w:num w:numId="6">
    <w:abstractNumId w:val="0"/>
  </w:num>
  <w:num w:numId="7">
    <w:abstractNumId w:val="22"/>
  </w:num>
  <w:num w:numId="8">
    <w:abstractNumId w:val="3"/>
  </w:num>
  <w:num w:numId="9">
    <w:abstractNumId w:val="16"/>
  </w:num>
  <w:num w:numId="10">
    <w:abstractNumId w:val="13"/>
  </w:num>
  <w:num w:numId="11">
    <w:abstractNumId w:val="15"/>
  </w:num>
  <w:num w:numId="12">
    <w:abstractNumId w:val="14"/>
  </w:num>
  <w:num w:numId="13">
    <w:abstractNumId w:val="20"/>
  </w:num>
  <w:num w:numId="14">
    <w:abstractNumId w:val="5"/>
  </w:num>
  <w:num w:numId="15">
    <w:abstractNumId w:val="18"/>
  </w:num>
  <w:num w:numId="16">
    <w:abstractNumId w:val="8"/>
  </w:num>
  <w:num w:numId="17">
    <w:abstractNumId w:val="1"/>
  </w:num>
  <w:num w:numId="18">
    <w:abstractNumId w:val="9"/>
  </w:num>
  <w:num w:numId="19">
    <w:abstractNumId w:val="6"/>
  </w:num>
  <w:num w:numId="20">
    <w:abstractNumId w:val="12"/>
  </w:num>
  <w:num w:numId="21">
    <w:abstractNumId w:val="4"/>
  </w:num>
  <w:num w:numId="22">
    <w:abstractNumId w:val="21"/>
  </w:num>
  <w:num w:numId="23">
    <w:abstractNumId w:val="19"/>
  </w:num>
  <w:numIdMacAtCleanup w:val="1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Mahmoudi">
    <w15:presenceInfo w15:providerId="None" w15:userId="P.Mahmoudi"/>
  </w15:person>
  <w15:person w15:author="Negin Fazel">
    <w15:presenceInfo w15:providerId="None" w15:userId="Negin Fazel"/>
  </w15:person>
  <w15:person w15:author="Windows User">
    <w15:presenceInfo w15:providerId="None" w15:userId="Windows User"/>
  </w15:person>
  <w15:person w15:author="Gifil George">
    <w15:presenceInfo w15:providerId="AD" w15:userId="S::gifil.george@subex.com::fdb00230-02db-4f60-9103-80730564e1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2E4"/>
    <w:rsid w:val="000005EA"/>
    <w:rsid w:val="00000951"/>
    <w:rsid w:val="00000ECB"/>
    <w:rsid w:val="00000F27"/>
    <w:rsid w:val="0000148A"/>
    <w:rsid w:val="000020F8"/>
    <w:rsid w:val="00002537"/>
    <w:rsid w:val="00002562"/>
    <w:rsid w:val="000028C7"/>
    <w:rsid w:val="00002991"/>
    <w:rsid w:val="000029E3"/>
    <w:rsid w:val="00002C2C"/>
    <w:rsid w:val="00002E32"/>
    <w:rsid w:val="00002E95"/>
    <w:rsid w:val="00002F27"/>
    <w:rsid w:val="000039C0"/>
    <w:rsid w:val="00003F3B"/>
    <w:rsid w:val="00003FDF"/>
    <w:rsid w:val="00004040"/>
    <w:rsid w:val="000041B9"/>
    <w:rsid w:val="000044C2"/>
    <w:rsid w:val="00004986"/>
    <w:rsid w:val="00004ABD"/>
    <w:rsid w:val="00004B6A"/>
    <w:rsid w:val="00005524"/>
    <w:rsid w:val="00005822"/>
    <w:rsid w:val="00005C89"/>
    <w:rsid w:val="00005DF0"/>
    <w:rsid w:val="00005E6E"/>
    <w:rsid w:val="00005F9F"/>
    <w:rsid w:val="0000601D"/>
    <w:rsid w:val="00006595"/>
    <w:rsid w:val="000065DB"/>
    <w:rsid w:val="00006DFD"/>
    <w:rsid w:val="00007338"/>
    <w:rsid w:val="0000737D"/>
    <w:rsid w:val="00007486"/>
    <w:rsid w:val="00007703"/>
    <w:rsid w:val="00007A14"/>
    <w:rsid w:val="00010150"/>
    <w:rsid w:val="00010A54"/>
    <w:rsid w:val="00010AF6"/>
    <w:rsid w:val="0001165E"/>
    <w:rsid w:val="0001167F"/>
    <w:rsid w:val="00011FBC"/>
    <w:rsid w:val="0001208D"/>
    <w:rsid w:val="000120F4"/>
    <w:rsid w:val="0001229F"/>
    <w:rsid w:val="00012358"/>
    <w:rsid w:val="00012409"/>
    <w:rsid w:val="00012A78"/>
    <w:rsid w:val="00012FD5"/>
    <w:rsid w:val="00013454"/>
    <w:rsid w:val="0001353C"/>
    <w:rsid w:val="00013785"/>
    <w:rsid w:val="000137FE"/>
    <w:rsid w:val="00013862"/>
    <w:rsid w:val="00014608"/>
    <w:rsid w:val="000149E0"/>
    <w:rsid w:val="00014A13"/>
    <w:rsid w:val="00014A67"/>
    <w:rsid w:val="00014AC2"/>
    <w:rsid w:val="00014B52"/>
    <w:rsid w:val="00015790"/>
    <w:rsid w:val="00015F94"/>
    <w:rsid w:val="00016013"/>
    <w:rsid w:val="000160C0"/>
    <w:rsid w:val="00016647"/>
    <w:rsid w:val="0001666F"/>
    <w:rsid w:val="0001705E"/>
    <w:rsid w:val="00017304"/>
    <w:rsid w:val="00017A4A"/>
    <w:rsid w:val="00017A96"/>
    <w:rsid w:val="0002058D"/>
    <w:rsid w:val="00020A32"/>
    <w:rsid w:val="00020A8C"/>
    <w:rsid w:val="00020DDF"/>
    <w:rsid w:val="00020F21"/>
    <w:rsid w:val="000210BD"/>
    <w:rsid w:val="00021212"/>
    <w:rsid w:val="000214E3"/>
    <w:rsid w:val="00021877"/>
    <w:rsid w:val="000228BD"/>
    <w:rsid w:val="00022DFB"/>
    <w:rsid w:val="000232A1"/>
    <w:rsid w:val="00023421"/>
    <w:rsid w:val="0002421E"/>
    <w:rsid w:val="00024779"/>
    <w:rsid w:val="00024B0A"/>
    <w:rsid w:val="00024B43"/>
    <w:rsid w:val="0002522B"/>
    <w:rsid w:val="00025332"/>
    <w:rsid w:val="00025E01"/>
    <w:rsid w:val="00026760"/>
    <w:rsid w:val="00026DAA"/>
    <w:rsid w:val="00027201"/>
    <w:rsid w:val="000277F5"/>
    <w:rsid w:val="00027941"/>
    <w:rsid w:val="00027E05"/>
    <w:rsid w:val="000301EC"/>
    <w:rsid w:val="00030301"/>
    <w:rsid w:val="00030957"/>
    <w:rsid w:val="000309EA"/>
    <w:rsid w:val="00030CEE"/>
    <w:rsid w:val="0003141E"/>
    <w:rsid w:val="00031829"/>
    <w:rsid w:val="00032417"/>
    <w:rsid w:val="0003258E"/>
    <w:rsid w:val="00032B49"/>
    <w:rsid w:val="00032BB5"/>
    <w:rsid w:val="00032DF6"/>
    <w:rsid w:val="0003394E"/>
    <w:rsid w:val="00033952"/>
    <w:rsid w:val="00033AC0"/>
    <w:rsid w:val="00033DCC"/>
    <w:rsid w:val="000342E8"/>
    <w:rsid w:val="00034402"/>
    <w:rsid w:val="00034C88"/>
    <w:rsid w:val="0003579D"/>
    <w:rsid w:val="000358BF"/>
    <w:rsid w:val="00035C33"/>
    <w:rsid w:val="00035D03"/>
    <w:rsid w:val="00035DF7"/>
    <w:rsid w:val="0003649E"/>
    <w:rsid w:val="000365B5"/>
    <w:rsid w:val="00037102"/>
    <w:rsid w:val="00037149"/>
    <w:rsid w:val="0003759A"/>
    <w:rsid w:val="00037875"/>
    <w:rsid w:val="0003789A"/>
    <w:rsid w:val="000401D8"/>
    <w:rsid w:val="0004030C"/>
    <w:rsid w:val="00040669"/>
    <w:rsid w:val="000408CD"/>
    <w:rsid w:val="00041204"/>
    <w:rsid w:val="0004153B"/>
    <w:rsid w:val="00041856"/>
    <w:rsid w:val="00041C0F"/>
    <w:rsid w:val="00042084"/>
    <w:rsid w:val="00042650"/>
    <w:rsid w:val="00042674"/>
    <w:rsid w:val="000426F3"/>
    <w:rsid w:val="00042FB0"/>
    <w:rsid w:val="00042FB4"/>
    <w:rsid w:val="00043436"/>
    <w:rsid w:val="00043945"/>
    <w:rsid w:val="00043EFA"/>
    <w:rsid w:val="000443CF"/>
    <w:rsid w:val="00044909"/>
    <w:rsid w:val="00044A22"/>
    <w:rsid w:val="00044C66"/>
    <w:rsid w:val="00044F0A"/>
    <w:rsid w:val="00045777"/>
    <w:rsid w:val="00045BE0"/>
    <w:rsid w:val="00045D36"/>
    <w:rsid w:val="00046DEC"/>
    <w:rsid w:val="0004702C"/>
    <w:rsid w:val="000472EC"/>
    <w:rsid w:val="00050278"/>
    <w:rsid w:val="0005029B"/>
    <w:rsid w:val="000503C8"/>
    <w:rsid w:val="000504E1"/>
    <w:rsid w:val="000505C4"/>
    <w:rsid w:val="0005061D"/>
    <w:rsid w:val="0005080C"/>
    <w:rsid w:val="000510F1"/>
    <w:rsid w:val="0005185F"/>
    <w:rsid w:val="00051D58"/>
    <w:rsid w:val="00051F23"/>
    <w:rsid w:val="00051FD5"/>
    <w:rsid w:val="0005201A"/>
    <w:rsid w:val="00052773"/>
    <w:rsid w:val="00052DF4"/>
    <w:rsid w:val="0005324E"/>
    <w:rsid w:val="000537D9"/>
    <w:rsid w:val="00053F88"/>
    <w:rsid w:val="000543A2"/>
    <w:rsid w:val="000549FD"/>
    <w:rsid w:val="00054F34"/>
    <w:rsid w:val="00055C4F"/>
    <w:rsid w:val="00055DEF"/>
    <w:rsid w:val="000565D0"/>
    <w:rsid w:val="00056ED5"/>
    <w:rsid w:val="000577F4"/>
    <w:rsid w:val="00057955"/>
    <w:rsid w:val="00057A2A"/>
    <w:rsid w:val="00057C28"/>
    <w:rsid w:val="00057F08"/>
    <w:rsid w:val="00060054"/>
    <w:rsid w:val="000601F3"/>
    <w:rsid w:val="00060396"/>
    <w:rsid w:val="00060455"/>
    <w:rsid w:val="000605F9"/>
    <w:rsid w:val="000606AA"/>
    <w:rsid w:val="000609BC"/>
    <w:rsid w:val="00060CA1"/>
    <w:rsid w:val="000615AB"/>
    <w:rsid w:val="0006193E"/>
    <w:rsid w:val="000619C4"/>
    <w:rsid w:val="00061BE8"/>
    <w:rsid w:val="000623A1"/>
    <w:rsid w:val="0006275E"/>
    <w:rsid w:val="000638BA"/>
    <w:rsid w:val="00063BEB"/>
    <w:rsid w:val="00063D78"/>
    <w:rsid w:val="00064009"/>
    <w:rsid w:val="00064261"/>
    <w:rsid w:val="0006434C"/>
    <w:rsid w:val="0006449D"/>
    <w:rsid w:val="0006466E"/>
    <w:rsid w:val="00064C37"/>
    <w:rsid w:val="00064E1F"/>
    <w:rsid w:val="00065301"/>
    <w:rsid w:val="000653C4"/>
    <w:rsid w:val="0006561A"/>
    <w:rsid w:val="00066203"/>
    <w:rsid w:val="00066302"/>
    <w:rsid w:val="000666A2"/>
    <w:rsid w:val="000669B8"/>
    <w:rsid w:val="00066E20"/>
    <w:rsid w:val="00067388"/>
    <w:rsid w:val="00067A4C"/>
    <w:rsid w:val="00067CB8"/>
    <w:rsid w:val="000701C0"/>
    <w:rsid w:val="000707D9"/>
    <w:rsid w:val="00071051"/>
    <w:rsid w:val="00071486"/>
    <w:rsid w:val="00071979"/>
    <w:rsid w:val="000719F5"/>
    <w:rsid w:val="00071A10"/>
    <w:rsid w:val="00071A4F"/>
    <w:rsid w:val="00071EAB"/>
    <w:rsid w:val="000721FC"/>
    <w:rsid w:val="00072A9F"/>
    <w:rsid w:val="00072D1D"/>
    <w:rsid w:val="00073070"/>
    <w:rsid w:val="00073308"/>
    <w:rsid w:val="00073A21"/>
    <w:rsid w:val="00073DC7"/>
    <w:rsid w:val="00074036"/>
    <w:rsid w:val="0007414D"/>
    <w:rsid w:val="00074196"/>
    <w:rsid w:val="000743BC"/>
    <w:rsid w:val="00074409"/>
    <w:rsid w:val="000751BF"/>
    <w:rsid w:val="00075374"/>
    <w:rsid w:val="000753EC"/>
    <w:rsid w:val="00075960"/>
    <w:rsid w:val="000759A0"/>
    <w:rsid w:val="00075E0E"/>
    <w:rsid w:val="00075FCC"/>
    <w:rsid w:val="00076129"/>
    <w:rsid w:val="0007657D"/>
    <w:rsid w:val="000765F2"/>
    <w:rsid w:val="00076BA9"/>
    <w:rsid w:val="000774F5"/>
    <w:rsid w:val="000775B3"/>
    <w:rsid w:val="00077735"/>
    <w:rsid w:val="0007788B"/>
    <w:rsid w:val="0007794A"/>
    <w:rsid w:val="00077D0B"/>
    <w:rsid w:val="00080036"/>
    <w:rsid w:val="0008040F"/>
    <w:rsid w:val="0008045D"/>
    <w:rsid w:val="000804FA"/>
    <w:rsid w:val="00080655"/>
    <w:rsid w:val="000806C4"/>
    <w:rsid w:val="00081000"/>
    <w:rsid w:val="00081435"/>
    <w:rsid w:val="00081467"/>
    <w:rsid w:val="00081B74"/>
    <w:rsid w:val="00081F4F"/>
    <w:rsid w:val="000822FC"/>
    <w:rsid w:val="000824CE"/>
    <w:rsid w:val="0008273C"/>
    <w:rsid w:val="00082CAC"/>
    <w:rsid w:val="00083BA5"/>
    <w:rsid w:val="00083E35"/>
    <w:rsid w:val="00084076"/>
    <w:rsid w:val="0008412F"/>
    <w:rsid w:val="000844F2"/>
    <w:rsid w:val="00084FF4"/>
    <w:rsid w:val="00085AB2"/>
    <w:rsid w:val="00085B4C"/>
    <w:rsid w:val="00085C8A"/>
    <w:rsid w:val="000860AA"/>
    <w:rsid w:val="00086552"/>
    <w:rsid w:val="00086A73"/>
    <w:rsid w:val="00087066"/>
    <w:rsid w:val="000870F9"/>
    <w:rsid w:val="000871A9"/>
    <w:rsid w:val="000874BC"/>
    <w:rsid w:val="000875F5"/>
    <w:rsid w:val="00087A52"/>
    <w:rsid w:val="00087B5A"/>
    <w:rsid w:val="00090422"/>
    <w:rsid w:val="0009049F"/>
    <w:rsid w:val="000905CA"/>
    <w:rsid w:val="000916E7"/>
    <w:rsid w:val="00091956"/>
    <w:rsid w:val="000919CA"/>
    <w:rsid w:val="000921DB"/>
    <w:rsid w:val="00092D74"/>
    <w:rsid w:val="00093037"/>
    <w:rsid w:val="00093066"/>
    <w:rsid w:val="00093444"/>
    <w:rsid w:val="00093886"/>
    <w:rsid w:val="00093D0F"/>
    <w:rsid w:val="0009414B"/>
    <w:rsid w:val="00094294"/>
    <w:rsid w:val="000944A7"/>
    <w:rsid w:val="00094F6A"/>
    <w:rsid w:val="00095069"/>
    <w:rsid w:val="00095491"/>
    <w:rsid w:val="00095599"/>
    <w:rsid w:val="00095645"/>
    <w:rsid w:val="00095ABD"/>
    <w:rsid w:val="00096949"/>
    <w:rsid w:val="00096AA7"/>
    <w:rsid w:val="000971CC"/>
    <w:rsid w:val="00097420"/>
    <w:rsid w:val="000974FE"/>
    <w:rsid w:val="00097951"/>
    <w:rsid w:val="000979E4"/>
    <w:rsid w:val="00097AB0"/>
    <w:rsid w:val="00097B51"/>
    <w:rsid w:val="00097EBB"/>
    <w:rsid w:val="000A0CBB"/>
    <w:rsid w:val="000A10BC"/>
    <w:rsid w:val="000A11A8"/>
    <w:rsid w:val="000A1244"/>
    <w:rsid w:val="000A1C77"/>
    <w:rsid w:val="000A3227"/>
    <w:rsid w:val="000A42AF"/>
    <w:rsid w:val="000A5365"/>
    <w:rsid w:val="000A5660"/>
    <w:rsid w:val="000A56A6"/>
    <w:rsid w:val="000A58B2"/>
    <w:rsid w:val="000A591A"/>
    <w:rsid w:val="000A5A12"/>
    <w:rsid w:val="000A6C83"/>
    <w:rsid w:val="000A715B"/>
    <w:rsid w:val="000A75BB"/>
    <w:rsid w:val="000A7A0D"/>
    <w:rsid w:val="000A7B15"/>
    <w:rsid w:val="000B0567"/>
    <w:rsid w:val="000B0DCE"/>
    <w:rsid w:val="000B10B7"/>
    <w:rsid w:val="000B1434"/>
    <w:rsid w:val="000B1C20"/>
    <w:rsid w:val="000B1D9F"/>
    <w:rsid w:val="000B2946"/>
    <w:rsid w:val="000B2C05"/>
    <w:rsid w:val="000B2D1F"/>
    <w:rsid w:val="000B3169"/>
    <w:rsid w:val="000B318B"/>
    <w:rsid w:val="000B3A2C"/>
    <w:rsid w:val="000B3C4E"/>
    <w:rsid w:val="000B3E53"/>
    <w:rsid w:val="000B3F65"/>
    <w:rsid w:val="000B438F"/>
    <w:rsid w:val="000B43EA"/>
    <w:rsid w:val="000B48C1"/>
    <w:rsid w:val="000B4AFF"/>
    <w:rsid w:val="000B4F69"/>
    <w:rsid w:val="000B546D"/>
    <w:rsid w:val="000B60E6"/>
    <w:rsid w:val="000B6113"/>
    <w:rsid w:val="000B66FA"/>
    <w:rsid w:val="000B6FD1"/>
    <w:rsid w:val="000B729D"/>
    <w:rsid w:val="000B734E"/>
    <w:rsid w:val="000B76AD"/>
    <w:rsid w:val="000B7754"/>
    <w:rsid w:val="000B7974"/>
    <w:rsid w:val="000B7CFF"/>
    <w:rsid w:val="000C017F"/>
    <w:rsid w:val="000C0303"/>
    <w:rsid w:val="000C0998"/>
    <w:rsid w:val="000C113E"/>
    <w:rsid w:val="000C190C"/>
    <w:rsid w:val="000C2164"/>
    <w:rsid w:val="000C2CE9"/>
    <w:rsid w:val="000C3377"/>
    <w:rsid w:val="000C3568"/>
    <w:rsid w:val="000C4452"/>
    <w:rsid w:val="000C4476"/>
    <w:rsid w:val="000C481C"/>
    <w:rsid w:val="000C4E96"/>
    <w:rsid w:val="000C5290"/>
    <w:rsid w:val="000C58AF"/>
    <w:rsid w:val="000C5E6A"/>
    <w:rsid w:val="000C5F15"/>
    <w:rsid w:val="000C6036"/>
    <w:rsid w:val="000C6174"/>
    <w:rsid w:val="000C71E1"/>
    <w:rsid w:val="000C75E9"/>
    <w:rsid w:val="000C79E2"/>
    <w:rsid w:val="000C7A5A"/>
    <w:rsid w:val="000C7DA2"/>
    <w:rsid w:val="000D09AB"/>
    <w:rsid w:val="000D0A27"/>
    <w:rsid w:val="000D1553"/>
    <w:rsid w:val="000D160E"/>
    <w:rsid w:val="000D28E2"/>
    <w:rsid w:val="000D2990"/>
    <w:rsid w:val="000D3088"/>
    <w:rsid w:val="000D464D"/>
    <w:rsid w:val="000D4C88"/>
    <w:rsid w:val="000D4FE4"/>
    <w:rsid w:val="000D5649"/>
    <w:rsid w:val="000D631D"/>
    <w:rsid w:val="000D64FA"/>
    <w:rsid w:val="000D65E9"/>
    <w:rsid w:val="000D6685"/>
    <w:rsid w:val="000D6F83"/>
    <w:rsid w:val="000D714A"/>
    <w:rsid w:val="000D7A70"/>
    <w:rsid w:val="000D7AF2"/>
    <w:rsid w:val="000D7B7D"/>
    <w:rsid w:val="000D7D5B"/>
    <w:rsid w:val="000D7FDD"/>
    <w:rsid w:val="000E0028"/>
    <w:rsid w:val="000E019F"/>
    <w:rsid w:val="000E0D7C"/>
    <w:rsid w:val="000E0EAD"/>
    <w:rsid w:val="000E114E"/>
    <w:rsid w:val="000E1488"/>
    <w:rsid w:val="000E159E"/>
    <w:rsid w:val="000E163E"/>
    <w:rsid w:val="000E16A6"/>
    <w:rsid w:val="000E177B"/>
    <w:rsid w:val="000E186B"/>
    <w:rsid w:val="000E1B09"/>
    <w:rsid w:val="000E1FC7"/>
    <w:rsid w:val="000E2487"/>
    <w:rsid w:val="000E3140"/>
    <w:rsid w:val="000E3E75"/>
    <w:rsid w:val="000E42B9"/>
    <w:rsid w:val="000E43F1"/>
    <w:rsid w:val="000E450A"/>
    <w:rsid w:val="000E484E"/>
    <w:rsid w:val="000E6623"/>
    <w:rsid w:val="000E670F"/>
    <w:rsid w:val="000E699E"/>
    <w:rsid w:val="000E6D68"/>
    <w:rsid w:val="000E6FCD"/>
    <w:rsid w:val="000F0112"/>
    <w:rsid w:val="000F06FE"/>
    <w:rsid w:val="000F0B37"/>
    <w:rsid w:val="000F1252"/>
    <w:rsid w:val="000F18D5"/>
    <w:rsid w:val="000F19C7"/>
    <w:rsid w:val="000F1B70"/>
    <w:rsid w:val="000F1C20"/>
    <w:rsid w:val="000F1D6E"/>
    <w:rsid w:val="000F2D60"/>
    <w:rsid w:val="000F2F46"/>
    <w:rsid w:val="000F310C"/>
    <w:rsid w:val="000F433C"/>
    <w:rsid w:val="000F49FB"/>
    <w:rsid w:val="000F4FCA"/>
    <w:rsid w:val="000F52C6"/>
    <w:rsid w:val="000F5A2D"/>
    <w:rsid w:val="000F5E64"/>
    <w:rsid w:val="000F5FB4"/>
    <w:rsid w:val="000F6594"/>
    <w:rsid w:val="000F6A80"/>
    <w:rsid w:val="000F6C0A"/>
    <w:rsid w:val="000F70B3"/>
    <w:rsid w:val="00100A76"/>
    <w:rsid w:val="00100DFC"/>
    <w:rsid w:val="00100E67"/>
    <w:rsid w:val="00101121"/>
    <w:rsid w:val="0010117B"/>
    <w:rsid w:val="00101A08"/>
    <w:rsid w:val="00101AD5"/>
    <w:rsid w:val="00101B97"/>
    <w:rsid w:val="0010299A"/>
    <w:rsid w:val="00102A16"/>
    <w:rsid w:val="00103468"/>
    <w:rsid w:val="00103A8E"/>
    <w:rsid w:val="00103F1B"/>
    <w:rsid w:val="0010415C"/>
    <w:rsid w:val="00104271"/>
    <w:rsid w:val="00104471"/>
    <w:rsid w:val="00104692"/>
    <w:rsid w:val="00104BBB"/>
    <w:rsid w:val="00104C19"/>
    <w:rsid w:val="00104D30"/>
    <w:rsid w:val="001050DA"/>
    <w:rsid w:val="00105202"/>
    <w:rsid w:val="0010572C"/>
    <w:rsid w:val="00105A92"/>
    <w:rsid w:val="00106F38"/>
    <w:rsid w:val="001075C2"/>
    <w:rsid w:val="001078B7"/>
    <w:rsid w:val="00107E76"/>
    <w:rsid w:val="00107F60"/>
    <w:rsid w:val="001107DF"/>
    <w:rsid w:val="00110846"/>
    <w:rsid w:val="0011087C"/>
    <w:rsid w:val="0011099F"/>
    <w:rsid w:val="00110BC2"/>
    <w:rsid w:val="00110C35"/>
    <w:rsid w:val="00111808"/>
    <w:rsid w:val="0011197C"/>
    <w:rsid w:val="00111F91"/>
    <w:rsid w:val="00112025"/>
    <w:rsid w:val="00112209"/>
    <w:rsid w:val="00112327"/>
    <w:rsid w:val="00112836"/>
    <w:rsid w:val="00112C26"/>
    <w:rsid w:val="001134EF"/>
    <w:rsid w:val="001139DF"/>
    <w:rsid w:val="00113AB8"/>
    <w:rsid w:val="00113BEB"/>
    <w:rsid w:val="001147F3"/>
    <w:rsid w:val="00114D20"/>
    <w:rsid w:val="00114D68"/>
    <w:rsid w:val="00115A4F"/>
    <w:rsid w:val="00115ABA"/>
    <w:rsid w:val="00115C37"/>
    <w:rsid w:val="00115E6C"/>
    <w:rsid w:val="00116285"/>
    <w:rsid w:val="00116516"/>
    <w:rsid w:val="00116B67"/>
    <w:rsid w:val="0011719C"/>
    <w:rsid w:val="00117227"/>
    <w:rsid w:val="00117885"/>
    <w:rsid w:val="001179C4"/>
    <w:rsid w:val="001179CC"/>
    <w:rsid w:val="001179D3"/>
    <w:rsid w:val="00120CFA"/>
    <w:rsid w:val="001214D8"/>
    <w:rsid w:val="00121B8B"/>
    <w:rsid w:val="00121BAE"/>
    <w:rsid w:val="00121EBD"/>
    <w:rsid w:val="00122298"/>
    <w:rsid w:val="00122336"/>
    <w:rsid w:val="0012285A"/>
    <w:rsid w:val="00122A52"/>
    <w:rsid w:val="00122B19"/>
    <w:rsid w:val="001233B8"/>
    <w:rsid w:val="0012347B"/>
    <w:rsid w:val="00123514"/>
    <w:rsid w:val="0012412B"/>
    <w:rsid w:val="00124150"/>
    <w:rsid w:val="001245EF"/>
    <w:rsid w:val="00124799"/>
    <w:rsid w:val="00124C40"/>
    <w:rsid w:val="00124FB7"/>
    <w:rsid w:val="00125076"/>
    <w:rsid w:val="00125114"/>
    <w:rsid w:val="001256CA"/>
    <w:rsid w:val="00125A1C"/>
    <w:rsid w:val="00125DBA"/>
    <w:rsid w:val="00125FA8"/>
    <w:rsid w:val="00126564"/>
    <w:rsid w:val="00126724"/>
    <w:rsid w:val="0012704C"/>
    <w:rsid w:val="001270F1"/>
    <w:rsid w:val="001272F5"/>
    <w:rsid w:val="00127596"/>
    <w:rsid w:val="00127905"/>
    <w:rsid w:val="00127DF8"/>
    <w:rsid w:val="00130058"/>
    <w:rsid w:val="001302E4"/>
    <w:rsid w:val="00130308"/>
    <w:rsid w:val="00130575"/>
    <w:rsid w:val="00130D57"/>
    <w:rsid w:val="001313F1"/>
    <w:rsid w:val="00131FBD"/>
    <w:rsid w:val="00133108"/>
    <w:rsid w:val="001331B7"/>
    <w:rsid w:val="001334C4"/>
    <w:rsid w:val="001335E1"/>
    <w:rsid w:val="00133841"/>
    <w:rsid w:val="00133A63"/>
    <w:rsid w:val="00133EB2"/>
    <w:rsid w:val="001340A6"/>
    <w:rsid w:val="001340E8"/>
    <w:rsid w:val="00134C07"/>
    <w:rsid w:val="00134C35"/>
    <w:rsid w:val="00134D18"/>
    <w:rsid w:val="00135055"/>
    <w:rsid w:val="0013590D"/>
    <w:rsid w:val="00135934"/>
    <w:rsid w:val="001359D9"/>
    <w:rsid w:val="00135A46"/>
    <w:rsid w:val="00135C0E"/>
    <w:rsid w:val="00135F08"/>
    <w:rsid w:val="00135F71"/>
    <w:rsid w:val="00135F83"/>
    <w:rsid w:val="00136148"/>
    <w:rsid w:val="001369EC"/>
    <w:rsid w:val="00136E87"/>
    <w:rsid w:val="001375AA"/>
    <w:rsid w:val="001376B6"/>
    <w:rsid w:val="001377E6"/>
    <w:rsid w:val="001377FD"/>
    <w:rsid w:val="0014052B"/>
    <w:rsid w:val="00140707"/>
    <w:rsid w:val="00140F0C"/>
    <w:rsid w:val="001410F1"/>
    <w:rsid w:val="001412E2"/>
    <w:rsid w:val="00141CC6"/>
    <w:rsid w:val="00142A92"/>
    <w:rsid w:val="001430B8"/>
    <w:rsid w:val="00143442"/>
    <w:rsid w:val="00143688"/>
    <w:rsid w:val="00143C67"/>
    <w:rsid w:val="00143C87"/>
    <w:rsid w:val="0014528D"/>
    <w:rsid w:val="00145A6B"/>
    <w:rsid w:val="00146655"/>
    <w:rsid w:val="001473D5"/>
    <w:rsid w:val="00147A4B"/>
    <w:rsid w:val="00147B4E"/>
    <w:rsid w:val="0015004B"/>
    <w:rsid w:val="001503C1"/>
    <w:rsid w:val="001503F8"/>
    <w:rsid w:val="00150C46"/>
    <w:rsid w:val="00150FEE"/>
    <w:rsid w:val="001515B1"/>
    <w:rsid w:val="001515DA"/>
    <w:rsid w:val="00152617"/>
    <w:rsid w:val="001529D8"/>
    <w:rsid w:val="00152E12"/>
    <w:rsid w:val="0015349F"/>
    <w:rsid w:val="001538A8"/>
    <w:rsid w:val="00153A6C"/>
    <w:rsid w:val="00154301"/>
    <w:rsid w:val="00154426"/>
    <w:rsid w:val="00154769"/>
    <w:rsid w:val="00154967"/>
    <w:rsid w:val="00154A4B"/>
    <w:rsid w:val="001558F4"/>
    <w:rsid w:val="0015646D"/>
    <w:rsid w:val="0015653B"/>
    <w:rsid w:val="00156CE9"/>
    <w:rsid w:val="001600C8"/>
    <w:rsid w:val="00160137"/>
    <w:rsid w:val="001603A1"/>
    <w:rsid w:val="00160439"/>
    <w:rsid w:val="00160993"/>
    <w:rsid w:val="00160B26"/>
    <w:rsid w:val="00160B6C"/>
    <w:rsid w:val="001613EA"/>
    <w:rsid w:val="00162874"/>
    <w:rsid w:val="00162E4D"/>
    <w:rsid w:val="00163619"/>
    <w:rsid w:val="001637E1"/>
    <w:rsid w:val="001639B5"/>
    <w:rsid w:val="00163A6F"/>
    <w:rsid w:val="00163B9E"/>
    <w:rsid w:val="00163BDD"/>
    <w:rsid w:val="00164CD0"/>
    <w:rsid w:val="0016572A"/>
    <w:rsid w:val="00165BEF"/>
    <w:rsid w:val="00165D77"/>
    <w:rsid w:val="00165E74"/>
    <w:rsid w:val="00165FC4"/>
    <w:rsid w:val="00166386"/>
    <w:rsid w:val="001663EF"/>
    <w:rsid w:val="001668A6"/>
    <w:rsid w:val="00166C00"/>
    <w:rsid w:val="0016732E"/>
    <w:rsid w:val="00167B30"/>
    <w:rsid w:val="00167DD4"/>
    <w:rsid w:val="00170656"/>
    <w:rsid w:val="001708DC"/>
    <w:rsid w:val="00170F30"/>
    <w:rsid w:val="00171480"/>
    <w:rsid w:val="00171795"/>
    <w:rsid w:val="00171C52"/>
    <w:rsid w:val="00171EF7"/>
    <w:rsid w:val="001724CF"/>
    <w:rsid w:val="001725E9"/>
    <w:rsid w:val="0017307B"/>
    <w:rsid w:val="001730BC"/>
    <w:rsid w:val="0017372E"/>
    <w:rsid w:val="00173ABC"/>
    <w:rsid w:val="00174096"/>
    <w:rsid w:val="001740DF"/>
    <w:rsid w:val="00174D05"/>
    <w:rsid w:val="0017503D"/>
    <w:rsid w:val="001759A4"/>
    <w:rsid w:val="001759D2"/>
    <w:rsid w:val="00175A1C"/>
    <w:rsid w:val="00175F5F"/>
    <w:rsid w:val="001760B4"/>
    <w:rsid w:val="00176143"/>
    <w:rsid w:val="00176A1A"/>
    <w:rsid w:val="00176BB5"/>
    <w:rsid w:val="00177548"/>
    <w:rsid w:val="001777C4"/>
    <w:rsid w:val="00177892"/>
    <w:rsid w:val="00177B0B"/>
    <w:rsid w:val="00177E66"/>
    <w:rsid w:val="00177E77"/>
    <w:rsid w:val="001803CF"/>
    <w:rsid w:val="00180891"/>
    <w:rsid w:val="00180B14"/>
    <w:rsid w:val="00180B68"/>
    <w:rsid w:val="00180B89"/>
    <w:rsid w:val="00180D65"/>
    <w:rsid w:val="0018146C"/>
    <w:rsid w:val="0018153C"/>
    <w:rsid w:val="0018248C"/>
    <w:rsid w:val="00182A88"/>
    <w:rsid w:val="00182E81"/>
    <w:rsid w:val="00183147"/>
    <w:rsid w:val="001835B3"/>
    <w:rsid w:val="00183A4B"/>
    <w:rsid w:val="00183DAD"/>
    <w:rsid w:val="00183E2D"/>
    <w:rsid w:val="00184508"/>
    <w:rsid w:val="00185591"/>
    <w:rsid w:val="001855E9"/>
    <w:rsid w:val="001856A3"/>
    <w:rsid w:val="001857A7"/>
    <w:rsid w:val="001857F5"/>
    <w:rsid w:val="001860C6"/>
    <w:rsid w:val="0018681B"/>
    <w:rsid w:val="00186987"/>
    <w:rsid w:val="001869A8"/>
    <w:rsid w:val="00187791"/>
    <w:rsid w:val="00187BA5"/>
    <w:rsid w:val="00187D82"/>
    <w:rsid w:val="00190008"/>
    <w:rsid w:val="0019015A"/>
    <w:rsid w:val="00190191"/>
    <w:rsid w:val="00190C68"/>
    <w:rsid w:val="00190CB9"/>
    <w:rsid w:val="00190E05"/>
    <w:rsid w:val="00191367"/>
    <w:rsid w:val="00191542"/>
    <w:rsid w:val="00191581"/>
    <w:rsid w:val="00191A98"/>
    <w:rsid w:val="00191AC6"/>
    <w:rsid w:val="00191BA8"/>
    <w:rsid w:val="001926AA"/>
    <w:rsid w:val="0019270C"/>
    <w:rsid w:val="00192A94"/>
    <w:rsid w:val="00193245"/>
    <w:rsid w:val="00193673"/>
    <w:rsid w:val="001939B3"/>
    <w:rsid w:val="00194805"/>
    <w:rsid w:val="001948FE"/>
    <w:rsid w:val="00194952"/>
    <w:rsid w:val="0019508A"/>
    <w:rsid w:val="00195252"/>
    <w:rsid w:val="00195460"/>
    <w:rsid w:val="00195FDE"/>
    <w:rsid w:val="00196325"/>
    <w:rsid w:val="00196725"/>
    <w:rsid w:val="00196BE1"/>
    <w:rsid w:val="00196EB5"/>
    <w:rsid w:val="00197082"/>
    <w:rsid w:val="001973EB"/>
    <w:rsid w:val="00197638"/>
    <w:rsid w:val="00197A95"/>
    <w:rsid w:val="001A019D"/>
    <w:rsid w:val="001A1212"/>
    <w:rsid w:val="001A129C"/>
    <w:rsid w:val="001A1655"/>
    <w:rsid w:val="001A195D"/>
    <w:rsid w:val="001A1E46"/>
    <w:rsid w:val="001A259C"/>
    <w:rsid w:val="001A26DF"/>
    <w:rsid w:val="001A2881"/>
    <w:rsid w:val="001A29DD"/>
    <w:rsid w:val="001A2B20"/>
    <w:rsid w:val="001A3029"/>
    <w:rsid w:val="001A3A32"/>
    <w:rsid w:val="001A45F1"/>
    <w:rsid w:val="001A49B8"/>
    <w:rsid w:val="001A4C42"/>
    <w:rsid w:val="001A50FA"/>
    <w:rsid w:val="001A5B94"/>
    <w:rsid w:val="001A6193"/>
    <w:rsid w:val="001A71D2"/>
    <w:rsid w:val="001A7279"/>
    <w:rsid w:val="001A7382"/>
    <w:rsid w:val="001A7555"/>
    <w:rsid w:val="001A773C"/>
    <w:rsid w:val="001B00D6"/>
    <w:rsid w:val="001B049C"/>
    <w:rsid w:val="001B0C41"/>
    <w:rsid w:val="001B0D30"/>
    <w:rsid w:val="001B0D57"/>
    <w:rsid w:val="001B0E74"/>
    <w:rsid w:val="001B1496"/>
    <w:rsid w:val="001B1A54"/>
    <w:rsid w:val="001B2A1E"/>
    <w:rsid w:val="001B2ACE"/>
    <w:rsid w:val="001B2ADA"/>
    <w:rsid w:val="001B2E71"/>
    <w:rsid w:val="001B2E8E"/>
    <w:rsid w:val="001B3627"/>
    <w:rsid w:val="001B3B2F"/>
    <w:rsid w:val="001B3BF9"/>
    <w:rsid w:val="001B41B8"/>
    <w:rsid w:val="001B4651"/>
    <w:rsid w:val="001B4672"/>
    <w:rsid w:val="001B4915"/>
    <w:rsid w:val="001B4D6C"/>
    <w:rsid w:val="001B4E52"/>
    <w:rsid w:val="001B6550"/>
    <w:rsid w:val="001B6561"/>
    <w:rsid w:val="001B6786"/>
    <w:rsid w:val="001B6A8C"/>
    <w:rsid w:val="001B6B07"/>
    <w:rsid w:val="001B6B73"/>
    <w:rsid w:val="001B7080"/>
    <w:rsid w:val="001B7930"/>
    <w:rsid w:val="001B7DA9"/>
    <w:rsid w:val="001B7DE8"/>
    <w:rsid w:val="001C0912"/>
    <w:rsid w:val="001C0C7C"/>
    <w:rsid w:val="001C12D9"/>
    <w:rsid w:val="001C1B9F"/>
    <w:rsid w:val="001C1F40"/>
    <w:rsid w:val="001C2116"/>
    <w:rsid w:val="001C2667"/>
    <w:rsid w:val="001C2B64"/>
    <w:rsid w:val="001C2C62"/>
    <w:rsid w:val="001C2CF7"/>
    <w:rsid w:val="001C32DC"/>
    <w:rsid w:val="001C38AA"/>
    <w:rsid w:val="001C402A"/>
    <w:rsid w:val="001C43E3"/>
    <w:rsid w:val="001C45A5"/>
    <w:rsid w:val="001C472D"/>
    <w:rsid w:val="001C4AD6"/>
    <w:rsid w:val="001C4D23"/>
    <w:rsid w:val="001C4E6D"/>
    <w:rsid w:val="001C4FBC"/>
    <w:rsid w:val="001C4FBE"/>
    <w:rsid w:val="001C4FEE"/>
    <w:rsid w:val="001C500B"/>
    <w:rsid w:val="001C50D6"/>
    <w:rsid w:val="001C5400"/>
    <w:rsid w:val="001C5478"/>
    <w:rsid w:val="001C54FC"/>
    <w:rsid w:val="001C5C92"/>
    <w:rsid w:val="001C6044"/>
    <w:rsid w:val="001C613A"/>
    <w:rsid w:val="001C6173"/>
    <w:rsid w:val="001C64EA"/>
    <w:rsid w:val="001C6C61"/>
    <w:rsid w:val="001C6CA0"/>
    <w:rsid w:val="001C6EF0"/>
    <w:rsid w:val="001C7155"/>
    <w:rsid w:val="001C7AD9"/>
    <w:rsid w:val="001C7B1B"/>
    <w:rsid w:val="001C7E5D"/>
    <w:rsid w:val="001D035C"/>
    <w:rsid w:val="001D0626"/>
    <w:rsid w:val="001D0774"/>
    <w:rsid w:val="001D07CA"/>
    <w:rsid w:val="001D0E0F"/>
    <w:rsid w:val="001D0FD0"/>
    <w:rsid w:val="001D1405"/>
    <w:rsid w:val="001D16F0"/>
    <w:rsid w:val="001D2163"/>
    <w:rsid w:val="001D2BEF"/>
    <w:rsid w:val="001D37A6"/>
    <w:rsid w:val="001D3B88"/>
    <w:rsid w:val="001D3E0C"/>
    <w:rsid w:val="001D4663"/>
    <w:rsid w:val="001D4763"/>
    <w:rsid w:val="001D48A2"/>
    <w:rsid w:val="001D48F9"/>
    <w:rsid w:val="001D5068"/>
    <w:rsid w:val="001D5C21"/>
    <w:rsid w:val="001D5E5F"/>
    <w:rsid w:val="001D5FCE"/>
    <w:rsid w:val="001D62ED"/>
    <w:rsid w:val="001D6466"/>
    <w:rsid w:val="001D646D"/>
    <w:rsid w:val="001D6710"/>
    <w:rsid w:val="001D74E4"/>
    <w:rsid w:val="001D789B"/>
    <w:rsid w:val="001D7B0A"/>
    <w:rsid w:val="001D7D2B"/>
    <w:rsid w:val="001E0F81"/>
    <w:rsid w:val="001E1526"/>
    <w:rsid w:val="001E1800"/>
    <w:rsid w:val="001E1B12"/>
    <w:rsid w:val="001E1CA1"/>
    <w:rsid w:val="001E1E66"/>
    <w:rsid w:val="001E1F57"/>
    <w:rsid w:val="001E2397"/>
    <w:rsid w:val="001E2680"/>
    <w:rsid w:val="001E2B79"/>
    <w:rsid w:val="001E2D8D"/>
    <w:rsid w:val="001E36F7"/>
    <w:rsid w:val="001E3E2C"/>
    <w:rsid w:val="001E457F"/>
    <w:rsid w:val="001E4595"/>
    <w:rsid w:val="001E4B5B"/>
    <w:rsid w:val="001E4CF3"/>
    <w:rsid w:val="001E4DEB"/>
    <w:rsid w:val="001E4F56"/>
    <w:rsid w:val="001E5708"/>
    <w:rsid w:val="001E583A"/>
    <w:rsid w:val="001E635B"/>
    <w:rsid w:val="001E6BDF"/>
    <w:rsid w:val="001E6E16"/>
    <w:rsid w:val="001E6FFE"/>
    <w:rsid w:val="001E7AA2"/>
    <w:rsid w:val="001E7B92"/>
    <w:rsid w:val="001F05B2"/>
    <w:rsid w:val="001F05DC"/>
    <w:rsid w:val="001F08B8"/>
    <w:rsid w:val="001F1F39"/>
    <w:rsid w:val="001F21B0"/>
    <w:rsid w:val="001F26D0"/>
    <w:rsid w:val="001F2B13"/>
    <w:rsid w:val="001F3335"/>
    <w:rsid w:val="001F3575"/>
    <w:rsid w:val="001F3986"/>
    <w:rsid w:val="001F39D0"/>
    <w:rsid w:val="001F3A82"/>
    <w:rsid w:val="001F3EB8"/>
    <w:rsid w:val="001F427C"/>
    <w:rsid w:val="001F42C2"/>
    <w:rsid w:val="001F44DF"/>
    <w:rsid w:val="001F51C8"/>
    <w:rsid w:val="001F555A"/>
    <w:rsid w:val="001F570A"/>
    <w:rsid w:val="001F6459"/>
    <w:rsid w:val="001F670F"/>
    <w:rsid w:val="001F6A86"/>
    <w:rsid w:val="001F6B1D"/>
    <w:rsid w:val="001F6DA9"/>
    <w:rsid w:val="001F7406"/>
    <w:rsid w:val="001F767C"/>
    <w:rsid w:val="001F7C5B"/>
    <w:rsid w:val="0020005E"/>
    <w:rsid w:val="00200311"/>
    <w:rsid w:val="00200491"/>
    <w:rsid w:val="00201A27"/>
    <w:rsid w:val="00201DF5"/>
    <w:rsid w:val="00202A2D"/>
    <w:rsid w:val="00202C31"/>
    <w:rsid w:val="0020313C"/>
    <w:rsid w:val="002032FF"/>
    <w:rsid w:val="0020416B"/>
    <w:rsid w:val="0020432A"/>
    <w:rsid w:val="00204404"/>
    <w:rsid w:val="002045BB"/>
    <w:rsid w:val="00204D74"/>
    <w:rsid w:val="00204F83"/>
    <w:rsid w:val="0020512C"/>
    <w:rsid w:val="002057F1"/>
    <w:rsid w:val="00205ED9"/>
    <w:rsid w:val="00206007"/>
    <w:rsid w:val="002061DA"/>
    <w:rsid w:val="00206338"/>
    <w:rsid w:val="00206AC3"/>
    <w:rsid w:val="00206CA2"/>
    <w:rsid w:val="00206F14"/>
    <w:rsid w:val="0020713A"/>
    <w:rsid w:val="00207CA6"/>
    <w:rsid w:val="0021027C"/>
    <w:rsid w:val="00210BC1"/>
    <w:rsid w:val="00211583"/>
    <w:rsid w:val="00211C66"/>
    <w:rsid w:val="00211E21"/>
    <w:rsid w:val="00211E3E"/>
    <w:rsid w:val="00212091"/>
    <w:rsid w:val="0021214A"/>
    <w:rsid w:val="002124E3"/>
    <w:rsid w:val="00212C58"/>
    <w:rsid w:val="00213557"/>
    <w:rsid w:val="002135DC"/>
    <w:rsid w:val="00213676"/>
    <w:rsid w:val="00213EB5"/>
    <w:rsid w:val="00213EFF"/>
    <w:rsid w:val="002144B1"/>
    <w:rsid w:val="0021476D"/>
    <w:rsid w:val="0021486C"/>
    <w:rsid w:val="00214A87"/>
    <w:rsid w:val="00215364"/>
    <w:rsid w:val="0021552E"/>
    <w:rsid w:val="00215543"/>
    <w:rsid w:val="00215B3C"/>
    <w:rsid w:val="002165C1"/>
    <w:rsid w:val="00217F77"/>
    <w:rsid w:val="002203D3"/>
    <w:rsid w:val="002206D0"/>
    <w:rsid w:val="0022078A"/>
    <w:rsid w:val="00221A18"/>
    <w:rsid w:val="00221EDF"/>
    <w:rsid w:val="002220D0"/>
    <w:rsid w:val="002227D6"/>
    <w:rsid w:val="00222A00"/>
    <w:rsid w:val="00222A64"/>
    <w:rsid w:val="00222F28"/>
    <w:rsid w:val="002234AE"/>
    <w:rsid w:val="00223995"/>
    <w:rsid w:val="002244E2"/>
    <w:rsid w:val="00224B1F"/>
    <w:rsid w:val="00224C13"/>
    <w:rsid w:val="00225084"/>
    <w:rsid w:val="00225404"/>
    <w:rsid w:val="002259BB"/>
    <w:rsid w:val="00225A30"/>
    <w:rsid w:val="00225B26"/>
    <w:rsid w:val="0022649F"/>
    <w:rsid w:val="0022702C"/>
    <w:rsid w:val="0022758B"/>
    <w:rsid w:val="0022773E"/>
    <w:rsid w:val="0022774C"/>
    <w:rsid w:val="00227A42"/>
    <w:rsid w:val="00227D8D"/>
    <w:rsid w:val="00227EF4"/>
    <w:rsid w:val="00227F32"/>
    <w:rsid w:val="00230969"/>
    <w:rsid w:val="00230994"/>
    <w:rsid w:val="00230D06"/>
    <w:rsid w:val="00230D36"/>
    <w:rsid w:val="00230F71"/>
    <w:rsid w:val="0023101F"/>
    <w:rsid w:val="002310D2"/>
    <w:rsid w:val="00232573"/>
    <w:rsid w:val="002328E0"/>
    <w:rsid w:val="00232A08"/>
    <w:rsid w:val="00232B78"/>
    <w:rsid w:val="00232E71"/>
    <w:rsid w:val="00232F5A"/>
    <w:rsid w:val="00233B5E"/>
    <w:rsid w:val="00233EC5"/>
    <w:rsid w:val="00234045"/>
    <w:rsid w:val="00234461"/>
    <w:rsid w:val="002351CF"/>
    <w:rsid w:val="00235674"/>
    <w:rsid w:val="00235A6D"/>
    <w:rsid w:val="00235AF8"/>
    <w:rsid w:val="00235D7B"/>
    <w:rsid w:val="0023676E"/>
    <w:rsid w:val="00236ED2"/>
    <w:rsid w:val="002373AE"/>
    <w:rsid w:val="00237805"/>
    <w:rsid w:val="0023796A"/>
    <w:rsid w:val="00240167"/>
    <w:rsid w:val="00240696"/>
    <w:rsid w:val="00240C7C"/>
    <w:rsid w:val="00240E56"/>
    <w:rsid w:val="00240F3A"/>
    <w:rsid w:val="00242168"/>
    <w:rsid w:val="0024265A"/>
    <w:rsid w:val="00242CF4"/>
    <w:rsid w:val="0024303E"/>
    <w:rsid w:val="00243553"/>
    <w:rsid w:val="00243ABE"/>
    <w:rsid w:val="00243C35"/>
    <w:rsid w:val="002441BE"/>
    <w:rsid w:val="00244B9E"/>
    <w:rsid w:val="00245884"/>
    <w:rsid w:val="0024645C"/>
    <w:rsid w:val="00246C10"/>
    <w:rsid w:val="002502B9"/>
    <w:rsid w:val="00251BD5"/>
    <w:rsid w:val="002521A7"/>
    <w:rsid w:val="002526A7"/>
    <w:rsid w:val="0025337E"/>
    <w:rsid w:val="0025338A"/>
    <w:rsid w:val="00253444"/>
    <w:rsid w:val="0025350C"/>
    <w:rsid w:val="0025381C"/>
    <w:rsid w:val="00253A7E"/>
    <w:rsid w:val="00253F5D"/>
    <w:rsid w:val="00254364"/>
    <w:rsid w:val="00254468"/>
    <w:rsid w:val="00254656"/>
    <w:rsid w:val="00254925"/>
    <w:rsid w:val="00254A2D"/>
    <w:rsid w:val="00254E87"/>
    <w:rsid w:val="00255031"/>
    <w:rsid w:val="0025531F"/>
    <w:rsid w:val="00257085"/>
    <w:rsid w:val="0025738A"/>
    <w:rsid w:val="00257893"/>
    <w:rsid w:val="00257C74"/>
    <w:rsid w:val="002601CA"/>
    <w:rsid w:val="00260565"/>
    <w:rsid w:val="0026109E"/>
    <w:rsid w:val="00261187"/>
    <w:rsid w:val="0026170F"/>
    <w:rsid w:val="00261BA5"/>
    <w:rsid w:val="0026205E"/>
    <w:rsid w:val="00262423"/>
    <w:rsid w:val="00262941"/>
    <w:rsid w:val="00262B2F"/>
    <w:rsid w:val="00262E25"/>
    <w:rsid w:val="0026335A"/>
    <w:rsid w:val="00263752"/>
    <w:rsid w:val="0026387F"/>
    <w:rsid w:val="00263B8B"/>
    <w:rsid w:val="00263C91"/>
    <w:rsid w:val="00264352"/>
    <w:rsid w:val="00264978"/>
    <w:rsid w:val="002650DC"/>
    <w:rsid w:val="00265BFA"/>
    <w:rsid w:val="00266067"/>
    <w:rsid w:val="002663B5"/>
    <w:rsid w:val="00266407"/>
    <w:rsid w:val="00266F65"/>
    <w:rsid w:val="002677B2"/>
    <w:rsid w:val="00267E87"/>
    <w:rsid w:val="00270B31"/>
    <w:rsid w:val="00271360"/>
    <w:rsid w:val="002716B3"/>
    <w:rsid w:val="00271C68"/>
    <w:rsid w:val="00272534"/>
    <w:rsid w:val="002728CB"/>
    <w:rsid w:val="00272C4B"/>
    <w:rsid w:val="00272D54"/>
    <w:rsid w:val="00273B0F"/>
    <w:rsid w:val="00275004"/>
    <w:rsid w:val="0027528B"/>
    <w:rsid w:val="0027558B"/>
    <w:rsid w:val="002756C1"/>
    <w:rsid w:val="002759D2"/>
    <w:rsid w:val="00275B88"/>
    <w:rsid w:val="00276154"/>
    <w:rsid w:val="00276586"/>
    <w:rsid w:val="0027662C"/>
    <w:rsid w:val="00276E5F"/>
    <w:rsid w:val="00277031"/>
    <w:rsid w:val="002770EE"/>
    <w:rsid w:val="00280212"/>
    <w:rsid w:val="00281AC1"/>
    <w:rsid w:val="002827AC"/>
    <w:rsid w:val="00282BFF"/>
    <w:rsid w:val="00282C7F"/>
    <w:rsid w:val="002833DC"/>
    <w:rsid w:val="00283468"/>
    <w:rsid w:val="002835B2"/>
    <w:rsid w:val="002836AC"/>
    <w:rsid w:val="002838D1"/>
    <w:rsid w:val="00283A97"/>
    <w:rsid w:val="00283E09"/>
    <w:rsid w:val="00284184"/>
    <w:rsid w:val="0028448B"/>
    <w:rsid w:val="0028453A"/>
    <w:rsid w:val="00284989"/>
    <w:rsid w:val="00284CDB"/>
    <w:rsid w:val="00284E89"/>
    <w:rsid w:val="00285305"/>
    <w:rsid w:val="002858FD"/>
    <w:rsid w:val="00286E53"/>
    <w:rsid w:val="00287D21"/>
    <w:rsid w:val="00287D53"/>
    <w:rsid w:val="00287D7E"/>
    <w:rsid w:val="002903BB"/>
    <w:rsid w:val="0029044D"/>
    <w:rsid w:val="002904DE"/>
    <w:rsid w:val="0029057E"/>
    <w:rsid w:val="00290FA6"/>
    <w:rsid w:val="0029104D"/>
    <w:rsid w:val="00291D26"/>
    <w:rsid w:val="002921DB"/>
    <w:rsid w:val="002925A1"/>
    <w:rsid w:val="002927B5"/>
    <w:rsid w:val="00292C3B"/>
    <w:rsid w:val="00292F5A"/>
    <w:rsid w:val="0029326D"/>
    <w:rsid w:val="002932D7"/>
    <w:rsid w:val="00293490"/>
    <w:rsid w:val="00293F49"/>
    <w:rsid w:val="0029505F"/>
    <w:rsid w:val="0029512E"/>
    <w:rsid w:val="0029519F"/>
    <w:rsid w:val="00295757"/>
    <w:rsid w:val="002959E1"/>
    <w:rsid w:val="0029644E"/>
    <w:rsid w:val="0029671B"/>
    <w:rsid w:val="00296D3B"/>
    <w:rsid w:val="00296EE3"/>
    <w:rsid w:val="00297298"/>
    <w:rsid w:val="0029755A"/>
    <w:rsid w:val="002975D7"/>
    <w:rsid w:val="0029797A"/>
    <w:rsid w:val="002A0286"/>
    <w:rsid w:val="002A0443"/>
    <w:rsid w:val="002A0C5E"/>
    <w:rsid w:val="002A0CD3"/>
    <w:rsid w:val="002A0CF8"/>
    <w:rsid w:val="002A0E44"/>
    <w:rsid w:val="002A186B"/>
    <w:rsid w:val="002A1CB6"/>
    <w:rsid w:val="002A2016"/>
    <w:rsid w:val="002A22C7"/>
    <w:rsid w:val="002A35A4"/>
    <w:rsid w:val="002A391D"/>
    <w:rsid w:val="002A3A6D"/>
    <w:rsid w:val="002A3C6E"/>
    <w:rsid w:val="002A3D1F"/>
    <w:rsid w:val="002A3E27"/>
    <w:rsid w:val="002A4186"/>
    <w:rsid w:val="002A4198"/>
    <w:rsid w:val="002A4264"/>
    <w:rsid w:val="002A4463"/>
    <w:rsid w:val="002A4638"/>
    <w:rsid w:val="002A48C4"/>
    <w:rsid w:val="002A55DB"/>
    <w:rsid w:val="002A5AC2"/>
    <w:rsid w:val="002A5E9B"/>
    <w:rsid w:val="002A734C"/>
    <w:rsid w:val="002A74CD"/>
    <w:rsid w:val="002A7703"/>
    <w:rsid w:val="002A7A44"/>
    <w:rsid w:val="002B0694"/>
    <w:rsid w:val="002B06D7"/>
    <w:rsid w:val="002B081B"/>
    <w:rsid w:val="002B0A2E"/>
    <w:rsid w:val="002B0A6A"/>
    <w:rsid w:val="002B17EF"/>
    <w:rsid w:val="002B1A02"/>
    <w:rsid w:val="002B1B90"/>
    <w:rsid w:val="002B1FA0"/>
    <w:rsid w:val="002B211D"/>
    <w:rsid w:val="002B21BB"/>
    <w:rsid w:val="002B29C4"/>
    <w:rsid w:val="002B2E0A"/>
    <w:rsid w:val="002B3992"/>
    <w:rsid w:val="002B3A2B"/>
    <w:rsid w:val="002B3AE7"/>
    <w:rsid w:val="002B3C41"/>
    <w:rsid w:val="002B47E6"/>
    <w:rsid w:val="002B4D21"/>
    <w:rsid w:val="002B5711"/>
    <w:rsid w:val="002B5EC8"/>
    <w:rsid w:val="002B6C00"/>
    <w:rsid w:val="002B6C2F"/>
    <w:rsid w:val="002B6DDF"/>
    <w:rsid w:val="002C05EE"/>
    <w:rsid w:val="002C0CF2"/>
    <w:rsid w:val="002C1556"/>
    <w:rsid w:val="002C17AB"/>
    <w:rsid w:val="002C18AA"/>
    <w:rsid w:val="002C234B"/>
    <w:rsid w:val="002C260E"/>
    <w:rsid w:val="002C2674"/>
    <w:rsid w:val="002C2BF1"/>
    <w:rsid w:val="002C3E9A"/>
    <w:rsid w:val="002C3ECC"/>
    <w:rsid w:val="002C4096"/>
    <w:rsid w:val="002C47C2"/>
    <w:rsid w:val="002C4C19"/>
    <w:rsid w:val="002C515B"/>
    <w:rsid w:val="002C5562"/>
    <w:rsid w:val="002C59BA"/>
    <w:rsid w:val="002C5C85"/>
    <w:rsid w:val="002C608D"/>
    <w:rsid w:val="002C672B"/>
    <w:rsid w:val="002C6814"/>
    <w:rsid w:val="002C6880"/>
    <w:rsid w:val="002C697A"/>
    <w:rsid w:val="002C6B33"/>
    <w:rsid w:val="002C6FF6"/>
    <w:rsid w:val="002C765D"/>
    <w:rsid w:val="002D037C"/>
    <w:rsid w:val="002D0613"/>
    <w:rsid w:val="002D0892"/>
    <w:rsid w:val="002D0CCB"/>
    <w:rsid w:val="002D123A"/>
    <w:rsid w:val="002D1627"/>
    <w:rsid w:val="002D184B"/>
    <w:rsid w:val="002D205D"/>
    <w:rsid w:val="002D2DDC"/>
    <w:rsid w:val="002D2F8B"/>
    <w:rsid w:val="002D304B"/>
    <w:rsid w:val="002D31E8"/>
    <w:rsid w:val="002D3293"/>
    <w:rsid w:val="002D45B5"/>
    <w:rsid w:val="002D524B"/>
    <w:rsid w:val="002D53EB"/>
    <w:rsid w:val="002D5A3A"/>
    <w:rsid w:val="002D5D58"/>
    <w:rsid w:val="002D5DBA"/>
    <w:rsid w:val="002D5E36"/>
    <w:rsid w:val="002D5F4E"/>
    <w:rsid w:val="002D61FD"/>
    <w:rsid w:val="002D6F7E"/>
    <w:rsid w:val="002D7704"/>
    <w:rsid w:val="002D7C79"/>
    <w:rsid w:val="002E0307"/>
    <w:rsid w:val="002E0AAC"/>
    <w:rsid w:val="002E0D59"/>
    <w:rsid w:val="002E1721"/>
    <w:rsid w:val="002E1B49"/>
    <w:rsid w:val="002E1F75"/>
    <w:rsid w:val="002E22DD"/>
    <w:rsid w:val="002E260B"/>
    <w:rsid w:val="002E2C72"/>
    <w:rsid w:val="002E391B"/>
    <w:rsid w:val="002E3DAE"/>
    <w:rsid w:val="002E45C3"/>
    <w:rsid w:val="002E4709"/>
    <w:rsid w:val="002E4CEB"/>
    <w:rsid w:val="002E5694"/>
    <w:rsid w:val="002E57D7"/>
    <w:rsid w:val="002E586F"/>
    <w:rsid w:val="002E6B77"/>
    <w:rsid w:val="002E6ED1"/>
    <w:rsid w:val="002E6F11"/>
    <w:rsid w:val="002E7318"/>
    <w:rsid w:val="002E7449"/>
    <w:rsid w:val="002E7711"/>
    <w:rsid w:val="002E78B6"/>
    <w:rsid w:val="002F092D"/>
    <w:rsid w:val="002F0953"/>
    <w:rsid w:val="002F0E21"/>
    <w:rsid w:val="002F194A"/>
    <w:rsid w:val="002F1D24"/>
    <w:rsid w:val="002F1FA6"/>
    <w:rsid w:val="002F2A47"/>
    <w:rsid w:val="002F2A6B"/>
    <w:rsid w:val="002F2E4A"/>
    <w:rsid w:val="002F3089"/>
    <w:rsid w:val="002F3311"/>
    <w:rsid w:val="002F4075"/>
    <w:rsid w:val="002F4433"/>
    <w:rsid w:val="002F4C21"/>
    <w:rsid w:val="002F528B"/>
    <w:rsid w:val="002F56B3"/>
    <w:rsid w:val="002F575E"/>
    <w:rsid w:val="002F5847"/>
    <w:rsid w:val="002F5FBE"/>
    <w:rsid w:val="002F612E"/>
    <w:rsid w:val="002F61AB"/>
    <w:rsid w:val="002F65E5"/>
    <w:rsid w:val="002F6BDF"/>
    <w:rsid w:val="002F71EA"/>
    <w:rsid w:val="002F7280"/>
    <w:rsid w:val="002F7472"/>
    <w:rsid w:val="002F7A8C"/>
    <w:rsid w:val="002F7BF2"/>
    <w:rsid w:val="0030017B"/>
    <w:rsid w:val="0030023A"/>
    <w:rsid w:val="003002E8"/>
    <w:rsid w:val="00300603"/>
    <w:rsid w:val="0030065F"/>
    <w:rsid w:val="003006B3"/>
    <w:rsid w:val="003006C4"/>
    <w:rsid w:val="003008A0"/>
    <w:rsid w:val="00300C8E"/>
    <w:rsid w:val="00300E67"/>
    <w:rsid w:val="00300F62"/>
    <w:rsid w:val="00300FCC"/>
    <w:rsid w:val="00301824"/>
    <w:rsid w:val="00301B60"/>
    <w:rsid w:val="0030211F"/>
    <w:rsid w:val="00302B06"/>
    <w:rsid w:val="00302CAA"/>
    <w:rsid w:val="0030347C"/>
    <w:rsid w:val="00303AC9"/>
    <w:rsid w:val="00303C0C"/>
    <w:rsid w:val="00303DDA"/>
    <w:rsid w:val="00303EAE"/>
    <w:rsid w:val="003044FE"/>
    <w:rsid w:val="003047F6"/>
    <w:rsid w:val="00304A73"/>
    <w:rsid w:val="00304B58"/>
    <w:rsid w:val="0030585B"/>
    <w:rsid w:val="00305924"/>
    <w:rsid w:val="00305C91"/>
    <w:rsid w:val="00305C92"/>
    <w:rsid w:val="003062E3"/>
    <w:rsid w:val="00306392"/>
    <w:rsid w:val="0030665B"/>
    <w:rsid w:val="00306B97"/>
    <w:rsid w:val="00306E9F"/>
    <w:rsid w:val="003072B1"/>
    <w:rsid w:val="00307F76"/>
    <w:rsid w:val="003100E9"/>
    <w:rsid w:val="003104C7"/>
    <w:rsid w:val="00310A91"/>
    <w:rsid w:val="00310D1A"/>
    <w:rsid w:val="00310E98"/>
    <w:rsid w:val="003114E4"/>
    <w:rsid w:val="00311500"/>
    <w:rsid w:val="00311F85"/>
    <w:rsid w:val="003125B0"/>
    <w:rsid w:val="003128B8"/>
    <w:rsid w:val="00312CC2"/>
    <w:rsid w:val="003137EA"/>
    <w:rsid w:val="003138DC"/>
    <w:rsid w:val="00313F1C"/>
    <w:rsid w:val="0031523A"/>
    <w:rsid w:val="003152B2"/>
    <w:rsid w:val="003152C3"/>
    <w:rsid w:val="00315702"/>
    <w:rsid w:val="00315A19"/>
    <w:rsid w:val="003160EE"/>
    <w:rsid w:val="00316247"/>
    <w:rsid w:val="00316A6A"/>
    <w:rsid w:val="00316B6D"/>
    <w:rsid w:val="003170D4"/>
    <w:rsid w:val="003176A8"/>
    <w:rsid w:val="00317755"/>
    <w:rsid w:val="00317F85"/>
    <w:rsid w:val="00317FF7"/>
    <w:rsid w:val="00320201"/>
    <w:rsid w:val="0032091E"/>
    <w:rsid w:val="00320B96"/>
    <w:rsid w:val="003213DA"/>
    <w:rsid w:val="0032153B"/>
    <w:rsid w:val="00321543"/>
    <w:rsid w:val="00321566"/>
    <w:rsid w:val="00321AF3"/>
    <w:rsid w:val="00321B56"/>
    <w:rsid w:val="00321D0D"/>
    <w:rsid w:val="00321FF0"/>
    <w:rsid w:val="0032258C"/>
    <w:rsid w:val="00323265"/>
    <w:rsid w:val="00323313"/>
    <w:rsid w:val="00323BBF"/>
    <w:rsid w:val="00323EC0"/>
    <w:rsid w:val="0032472A"/>
    <w:rsid w:val="00324886"/>
    <w:rsid w:val="00324A05"/>
    <w:rsid w:val="00324BF6"/>
    <w:rsid w:val="00324E8B"/>
    <w:rsid w:val="0032565E"/>
    <w:rsid w:val="003259B9"/>
    <w:rsid w:val="003260C5"/>
    <w:rsid w:val="00326374"/>
    <w:rsid w:val="00326484"/>
    <w:rsid w:val="00326544"/>
    <w:rsid w:val="003265CA"/>
    <w:rsid w:val="00326956"/>
    <w:rsid w:val="00327AC0"/>
    <w:rsid w:val="0033017A"/>
    <w:rsid w:val="003301BF"/>
    <w:rsid w:val="003303A4"/>
    <w:rsid w:val="003308C4"/>
    <w:rsid w:val="00330C08"/>
    <w:rsid w:val="00331523"/>
    <w:rsid w:val="003318E7"/>
    <w:rsid w:val="0033221B"/>
    <w:rsid w:val="00332D52"/>
    <w:rsid w:val="0033364E"/>
    <w:rsid w:val="00333731"/>
    <w:rsid w:val="00333755"/>
    <w:rsid w:val="00333824"/>
    <w:rsid w:val="003353BC"/>
    <w:rsid w:val="0033578B"/>
    <w:rsid w:val="00335B3B"/>
    <w:rsid w:val="003366F4"/>
    <w:rsid w:val="00336730"/>
    <w:rsid w:val="00336A9E"/>
    <w:rsid w:val="0033729E"/>
    <w:rsid w:val="00337320"/>
    <w:rsid w:val="00337844"/>
    <w:rsid w:val="00337E83"/>
    <w:rsid w:val="00337F00"/>
    <w:rsid w:val="00337F88"/>
    <w:rsid w:val="0034014A"/>
    <w:rsid w:val="00340E99"/>
    <w:rsid w:val="00340F23"/>
    <w:rsid w:val="003411F5"/>
    <w:rsid w:val="00341664"/>
    <w:rsid w:val="0034174B"/>
    <w:rsid w:val="0034213C"/>
    <w:rsid w:val="003425B0"/>
    <w:rsid w:val="003427E3"/>
    <w:rsid w:val="00343761"/>
    <w:rsid w:val="00343772"/>
    <w:rsid w:val="00343924"/>
    <w:rsid w:val="003439B2"/>
    <w:rsid w:val="00343AAA"/>
    <w:rsid w:val="00343F9A"/>
    <w:rsid w:val="0034477B"/>
    <w:rsid w:val="003448D2"/>
    <w:rsid w:val="00345660"/>
    <w:rsid w:val="003464A4"/>
    <w:rsid w:val="003466B0"/>
    <w:rsid w:val="00346FE6"/>
    <w:rsid w:val="00347631"/>
    <w:rsid w:val="00347A4B"/>
    <w:rsid w:val="00347D9F"/>
    <w:rsid w:val="00347E23"/>
    <w:rsid w:val="00347F8B"/>
    <w:rsid w:val="00350AC3"/>
    <w:rsid w:val="00350FA1"/>
    <w:rsid w:val="003510C8"/>
    <w:rsid w:val="003511E0"/>
    <w:rsid w:val="00351836"/>
    <w:rsid w:val="003519E8"/>
    <w:rsid w:val="00352269"/>
    <w:rsid w:val="00352492"/>
    <w:rsid w:val="0035280E"/>
    <w:rsid w:val="00352DF9"/>
    <w:rsid w:val="0035323E"/>
    <w:rsid w:val="00353E48"/>
    <w:rsid w:val="00353E50"/>
    <w:rsid w:val="00353EAC"/>
    <w:rsid w:val="003547F0"/>
    <w:rsid w:val="00354EE7"/>
    <w:rsid w:val="00355388"/>
    <w:rsid w:val="00355A81"/>
    <w:rsid w:val="00356130"/>
    <w:rsid w:val="00356343"/>
    <w:rsid w:val="0035655E"/>
    <w:rsid w:val="00356BE7"/>
    <w:rsid w:val="00356F20"/>
    <w:rsid w:val="003574BB"/>
    <w:rsid w:val="003576EB"/>
    <w:rsid w:val="00360224"/>
    <w:rsid w:val="00360421"/>
    <w:rsid w:val="00360830"/>
    <w:rsid w:val="00360CF0"/>
    <w:rsid w:val="00361117"/>
    <w:rsid w:val="00361434"/>
    <w:rsid w:val="00361463"/>
    <w:rsid w:val="00361AAC"/>
    <w:rsid w:val="00361F83"/>
    <w:rsid w:val="0036201B"/>
    <w:rsid w:val="00362056"/>
    <w:rsid w:val="003621D8"/>
    <w:rsid w:val="0036299F"/>
    <w:rsid w:val="0036313F"/>
    <w:rsid w:val="00364451"/>
    <w:rsid w:val="00364791"/>
    <w:rsid w:val="003655E2"/>
    <w:rsid w:val="00365982"/>
    <w:rsid w:val="00365E9C"/>
    <w:rsid w:val="0036660E"/>
    <w:rsid w:val="00366690"/>
    <w:rsid w:val="00366C62"/>
    <w:rsid w:val="003672EA"/>
    <w:rsid w:val="003678B2"/>
    <w:rsid w:val="0036796B"/>
    <w:rsid w:val="00367A85"/>
    <w:rsid w:val="00367DD6"/>
    <w:rsid w:val="003704C1"/>
    <w:rsid w:val="00370E9D"/>
    <w:rsid w:val="00371627"/>
    <w:rsid w:val="00371855"/>
    <w:rsid w:val="003725DC"/>
    <w:rsid w:val="003726D3"/>
    <w:rsid w:val="00372E19"/>
    <w:rsid w:val="00373911"/>
    <w:rsid w:val="00373F27"/>
    <w:rsid w:val="0037430D"/>
    <w:rsid w:val="003743BA"/>
    <w:rsid w:val="00374C15"/>
    <w:rsid w:val="00375271"/>
    <w:rsid w:val="003756F6"/>
    <w:rsid w:val="00375D6E"/>
    <w:rsid w:val="003767DD"/>
    <w:rsid w:val="003769BA"/>
    <w:rsid w:val="00376BBB"/>
    <w:rsid w:val="003805B1"/>
    <w:rsid w:val="00381A1D"/>
    <w:rsid w:val="00381A90"/>
    <w:rsid w:val="003820A5"/>
    <w:rsid w:val="00382157"/>
    <w:rsid w:val="003823E7"/>
    <w:rsid w:val="003828AB"/>
    <w:rsid w:val="003829F5"/>
    <w:rsid w:val="0038321D"/>
    <w:rsid w:val="003836E4"/>
    <w:rsid w:val="0038391A"/>
    <w:rsid w:val="00383FB9"/>
    <w:rsid w:val="0038448F"/>
    <w:rsid w:val="00384D88"/>
    <w:rsid w:val="00384FCA"/>
    <w:rsid w:val="00385477"/>
    <w:rsid w:val="00385A8E"/>
    <w:rsid w:val="00386634"/>
    <w:rsid w:val="00386B8C"/>
    <w:rsid w:val="003870A6"/>
    <w:rsid w:val="00387393"/>
    <w:rsid w:val="003874AD"/>
    <w:rsid w:val="00387847"/>
    <w:rsid w:val="00387997"/>
    <w:rsid w:val="00390A5A"/>
    <w:rsid w:val="00390F1F"/>
    <w:rsid w:val="003915A3"/>
    <w:rsid w:val="00391B92"/>
    <w:rsid w:val="00391EC6"/>
    <w:rsid w:val="003920F5"/>
    <w:rsid w:val="00392809"/>
    <w:rsid w:val="00392AEB"/>
    <w:rsid w:val="00392EF3"/>
    <w:rsid w:val="00393070"/>
    <w:rsid w:val="0039324C"/>
    <w:rsid w:val="00393965"/>
    <w:rsid w:val="00394108"/>
    <w:rsid w:val="003941FA"/>
    <w:rsid w:val="003947AE"/>
    <w:rsid w:val="003950C2"/>
    <w:rsid w:val="00395497"/>
    <w:rsid w:val="0039549F"/>
    <w:rsid w:val="00396491"/>
    <w:rsid w:val="003968CC"/>
    <w:rsid w:val="00396D3A"/>
    <w:rsid w:val="0039717A"/>
    <w:rsid w:val="0039787D"/>
    <w:rsid w:val="003979DB"/>
    <w:rsid w:val="00397D40"/>
    <w:rsid w:val="003A018A"/>
    <w:rsid w:val="003A0467"/>
    <w:rsid w:val="003A0C01"/>
    <w:rsid w:val="003A152F"/>
    <w:rsid w:val="003A1533"/>
    <w:rsid w:val="003A1816"/>
    <w:rsid w:val="003A1855"/>
    <w:rsid w:val="003A2446"/>
    <w:rsid w:val="003A30C2"/>
    <w:rsid w:val="003A37AC"/>
    <w:rsid w:val="003A37EF"/>
    <w:rsid w:val="003A4455"/>
    <w:rsid w:val="003A4697"/>
    <w:rsid w:val="003A5E2C"/>
    <w:rsid w:val="003A5F9C"/>
    <w:rsid w:val="003A63CC"/>
    <w:rsid w:val="003B0876"/>
    <w:rsid w:val="003B14D4"/>
    <w:rsid w:val="003B1779"/>
    <w:rsid w:val="003B1B4A"/>
    <w:rsid w:val="003B2625"/>
    <w:rsid w:val="003B287E"/>
    <w:rsid w:val="003B2886"/>
    <w:rsid w:val="003B28FD"/>
    <w:rsid w:val="003B2FE9"/>
    <w:rsid w:val="003B30B4"/>
    <w:rsid w:val="003B350C"/>
    <w:rsid w:val="003B3AE1"/>
    <w:rsid w:val="003B3BBF"/>
    <w:rsid w:val="003B404D"/>
    <w:rsid w:val="003B4062"/>
    <w:rsid w:val="003B4176"/>
    <w:rsid w:val="003B43A8"/>
    <w:rsid w:val="003B4E36"/>
    <w:rsid w:val="003B4F53"/>
    <w:rsid w:val="003B6184"/>
    <w:rsid w:val="003B67D3"/>
    <w:rsid w:val="003B6C2C"/>
    <w:rsid w:val="003B7563"/>
    <w:rsid w:val="003B7729"/>
    <w:rsid w:val="003B77B4"/>
    <w:rsid w:val="003B7955"/>
    <w:rsid w:val="003B7F1B"/>
    <w:rsid w:val="003B7FC1"/>
    <w:rsid w:val="003C0367"/>
    <w:rsid w:val="003C042F"/>
    <w:rsid w:val="003C0B33"/>
    <w:rsid w:val="003C0C90"/>
    <w:rsid w:val="003C1537"/>
    <w:rsid w:val="003C1573"/>
    <w:rsid w:val="003C17F0"/>
    <w:rsid w:val="003C185D"/>
    <w:rsid w:val="003C1F86"/>
    <w:rsid w:val="003C20ED"/>
    <w:rsid w:val="003C21A0"/>
    <w:rsid w:val="003C2B8E"/>
    <w:rsid w:val="003C30D2"/>
    <w:rsid w:val="003C3505"/>
    <w:rsid w:val="003C3A91"/>
    <w:rsid w:val="003C3DB6"/>
    <w:rsid w:val="003C3DD9"/>
    <w:rsid w:val="003C40F1"/>
    <w:rsid w:val="003C4106"/>
    <w:rsid w:val="003C446A"/>
    <w:rsid w:val="003C45FE"/>
    <w:rsid w:val="003C468C"/>
    <w:rsid w:val="003C5172"/>
    <w:rsid w:val="003C627E"/>
    <w:rsid w:val="003C658B"/>
    <w:rsid w:val="003C7205"/>
    <w:rsid w:val="003C7415"/>
    <w:rsid w:val="003C75E1"/>
    <w:rsid w:val="003C7625"/>
    <w:rsid w:val="003C770F"/>
    <w:rsid w:val="003C7D26"/>
    <w:rsid w:val="003D0311"/>
    <w:rsid w:val="003D057F"/>
    <w:rsid w:val="003D07F1"/>
    <w:rsid w:val="003D14FA"/>
    <w:rsid w:val="003D16D3"/>
    <w:rsid w:val="003D1814"/>
    <w:rsid w:val="003D1C73"/>
    <w:rsid w:val="003D1FDF"/>
    <w:rsid w:val="003D20A6"/>
    <w:rsid w:val="003D212A"/>
    <w:rsid w:val="003D248D"/>
    <w:rsid w:val="003D28CE"/>
    <w:rsid w:val="003D2902"/>
    <w:rsid w:val="003D2E49"/>
    <w:rsid w:val="003D3034"/>
    <w:rsid w:val="003D3978"/>
    <w:rsid w:val="003D3D7D"/>
    <w:rsid w:val="003D3DEE"/>
    <w:rsid w:val="003D40F1"/>
    <w:rsid w:val="003D5202"/>
    <w:rsid w:val="003D5299"/>
    <w:rsid w:val="003D5D72"/>
    <w:rsid w:val="003D5EC0"/>
    <w:rsid w:val="003D631E"/>
    <w:rsid w:val="003D6AA9"/>
    <w:rsid w:val="003D6DE8"/>
    <w:rsid w:val="003D71D0"/>
    <w:rsid w:val="003D76DC"/>
    <w:rsid w:val="003D7BA0"/>
    <w:rsid w:val="003D7D0B"/>
    <w:rsid w:val="003E00FF"/>
    <w:rsid w:val="003E02D2"/>
    <w:rsid w:val="003E04E4"/>
    <w:rsid w:val="003E0A03"/>
    <w:rsid w:val="003E11C7"/>
    <w:rsid w:val="003E1446"/>
    <w:rsid w:val="003E1744"/>
    <w:rsid w:val="003E1778"/>
    <w:rsid w:val="003E2260"/>
    <w:rsid w:val="003E22A5"/>
    <w:rsid w:val="003E2835"/>
    <w:rsid w:val="003E2AB5"/>
    <w:rsid w:val="003E2BAF"/>
    <w:rsid w:val="003E2E54"/>
    <w:rsid w:val="003E2F68"/>
    <w:rsid w:val="003E32E2"/>
    <w:rsid w:val="003E336C"/>
    <w:rsid w:val="003E3A2B"/>
    <w:rsid w:val="003E3EF8"/>
    <w:rsid w:val="003E4A33"/>
    <w:rsid w:val="003E50A1"/>
    <w:rsid w:val="003E577E"/>
    <w:rsid w:val="003E57AB"/>
    <w:rsid w:val="003E64BA"/>
    <w:rsid w:val="003E661A"/>
    <w:rsid w:val="003E680A"/>
    <w:rsid w:val="003E69BE"/>
    <w:rsid w:val="003E6BC5"/>
    <w:rsid w:val="003E6CA6"/>
    <w:rsid w:val="003E76ED"/>
    <w:rsid w:val="003E7B1D"/>
    <w:rsid w:val="003E7EF0"/>
    <w:rsid w:val="003E7F0D"/>
    <w:rsid w:val="003E7F36"/>
    <w:rsid w:val="003F01BF"/>
    <w:rsid w:val="003F0221"/>
    <w:rsid w:val="003F02DA"/>
    <w:rsid w:val="003F05B6"/>
    <w:rsid w:val="003F0A1A"/>
    <w:rsid w:val="003F0C97"/>
    <w:rsid w:val="003F0FBA"/>
    <w:rsid w:val="003F1382"/>
    <w:rsid w:val="003F14BD"/>
    <w:rsid w:val="003F1A84"/>
    <w:rsid w:val="003F2173"/>
    <w:rsid w:val="003F272F"/>
    <w:rsid w:val="003F2A2F"/>
    <w:rsid w:val="003F2CCB"/>
    <w:rsid w:val="003F2E37"/>
    <w:rsid w:val="003F3356"/>
    <w:rsid w:val="003F3AE7"/>
    <w:rsid w:val="003F577A"/>
    <w:rsid w:val="003F5AA1"/>
    <w:rsid w:val="003F617A"/>
    <w:rsid w:val="003F69EB"/>
    <w:rsid w:val="003F6D15"/>
    <w:rsid w:val="003F6D85"/>
    <w:rsid w:val="003F6E89"/>
    <w:rsid w:val="003F726A"/>
    <w:rsid w:val="003F72DB"/>
    <w:rsid w:val="003F74DB"/>
    <w:rsid w:val="003F77E1"/>
    <w:rsid w:val="003F7FAC"/>
    <w:rsid w:val="00400ABD"/>
    <w:rsid w:val="00400D07"/>
    <w:rsid w:val="00400DAE"/>
    <w:rsid w:val="004016FC"/>
    <w:rsid w:val="004026B1"/>
    <w:rsid w:val="004028BE"/>
    <w:rsid w:val="00402AF4"/>
    <w:rsid w:val="00402BE9"/>
    <w:rsid w:val="004030C1"/>
    <w:rsid w:val="00403AC7"/>
    <w:rsid w:val="00404086"/>
    <w:rsid w:val="004040D9"/>
    <w:rsid w:val="00404632"/>
    <w:rsid w:val="0040477B"/>
    <w:rsid w:val="004047BF"/>
    <w:rsid w:val="00405870"/>
    <w:rsid w:val="00405DC0"/>
    <w:rsid w:val="00406340"/>
    <w:rsid w:val="00406446"/>
    <w:rsid w:val="004073B6"/>
    <w:rsid w:val="0040746B"/>
    <w:rsid w:val="00407CE7"/>
    <w:rsid w:val="00407D8A"/>
    <w:rsid w:val="004105DD"/>
    <w:rsid w:val="004107D2"/>
    <w:rsid w:val="00410D24"/>
    <w:rsid w:val="004111A3"/>
    <w:rsid w:val="0041152C"/>
    <w:rsid w:val="004123EF"/>
    <w:rsid w:val="00412588"/>
    <w:rsid w:val="00412E2B"/>
    <w:rsid w:val="0041301C"/>
    <w:rsid w:val="004137A0"/>
    <w:rsid w:val="0041388A"/>
    <w:rsid w:val="00413D08"/>
    <w:rsid w:val="00414500"/>
    <w:rsid w:val="00414A78"/>
    <w:rsid w:val="00414AFB"/>
    <w:rsid w:val="00414D0F"/>
    <w:rsid w:val="00415DAF"/>
    <w:rsid w:val="0041650F"/>
    <w:rsid w:val="00417EAD"/>
    <w:rsid w:val="00420204"/>
    <w:rsid w:val="004205F1"/>
    <w:rsid w:val="00420705"/>
    <w:rsid w:val="004207DD"/>
    <w:rsid w:val="00420C84"/>
    <w:rsid w:val="00421004"/>
    <w:rsid w:val="004217B0"/>
    <w:rsid w:val="00421819"/>
    <w:rsid w:val="00421844"/>
    <w:rsid w:val="004218F5"/>
    <w:rsid w:val="00422240"/>
    <w:rsid w:val="00423083"/>
    <w:rsid w:val="00423303"/>
    <w:rsid w:val="0042376B"/>
    <w:rsid w:val="004239DB"/>
    <w:rsid w:val="00423B6A"/>
    <w:rsid w:val="00423BDB"/>
    <w:rsid w:val="00423C8F"/>
    <w:rsid w:val="00423CF7"/>
    <w:rsid w:val="00424526"/>
    <w:rsid w:val="0042489F"/>
    <w:rsid w:val="00424B4A"/>
    <w:rsid w:val="00424D1D"/>
    <w:rsid w:val="00424EBB"/>
    <w:rsid w:val="004250A9"/>
    <w:rsid w:val="00425598"/>
    <w:rsid w:val="004258E1"/>
    <w:rsid w:val="00425972"/>
    <w:rsid w:val="00425A66"/>
    <w:rsid w:val="00425A67"/>
    <w:rsid w:val="00425AB8"/>
    <w:rsid w:val="004261DD"/>
    <w:rsid w:val="004264C6"/>
    <w:rsid w:val="00426F84"/>
    <w:rsid w:val="0042737E"/>
    <w:rsid w:val="00427AAF"/>
    <w:rsid w:val="00427C10"/>
    <w:rsid w:val="00430BBB"/>
    <w:rsid w:val="00430D64"/>
    <w:rsid w:val="00430E8A"/>
    <w:rsid w:val="004311F3"/>
    <w:rsid w:val="0043180C"/>
    <w:rsid w:val="004318AA"/>
    <w:rsid w:val="00431E9E"/>
    <w:rsid w:val="00432240"/>
    <w:rsid w:val="0043282A"/>
    <w:rsid w:val="004336CF"/>
    <w:rsid w:val="0043401F"/>
    <w:rsid w:val="00434066"/>
    <w:rsid w:val="00434588"/>
    <w:rsid w:val="00434D1F"/>
    <w:rsid w:val="00435430"/>
    <w:rsid w:val="004359EC"/>
    <w:rsid w:val="00436135"/>
    <w:rsid w:val="0043632A"/>
    <w:rsid w:val="00436937"/>
    <w:rsid w:val="00436D49"/>
    <w:rsid w:val="0043731E"/>
    <w:rsid w:val="004373F8"/>
    <w:rsid w:val="0043747E"/>
    <w:rsid w:val="00437865"/>
    <w:rsid w:val="00440018"/>
    <w:rsid w:val="0044028A"/>
    <w:rsid w:val="00440B3B"/>
    <w:rsid w:val="004410B9"/>
    <w:rsid w:val="004413F5"/>
    <w:rsid w:val="004418CB"/>
    <w:rsid w:val="004420F7"/>
    <w:rsid w:val="00442385"/>
    <w:rsid w:val="00442479"/>
    <w:rsid w:val="00442694"/>
    <w:rsid w:val="00442E0A"/>
    <w:rsid w:val="00442EFC"/>
    <w:rsid w:val="004437C4"/>
    <w:rsid w:val="0044384F"/>
    <w:rsid w:val="0044386D"/>
    <w:rsid w:val="00443A13"/>
    <w:rsid w:val="00443B69"/>
    <w:rsid w:val="00443C5B"/>
    <w:rsid w:val="004440CF"/>
    <w:rsid w:val="0044438B"/>
    <w:rsid w:val="004445D5"/>
    <w:rsid w:val="0044482F"/>
    <w:rsid w:val="00444A63"/>
    <w:rsid w:val="00444D3B"/>
    <w:rsid w:val="00444D46"/>
    <w:rsid w:val="004450CC"/>
    <w:rsid w:val="0044517E"/>
    <w:rsid w:val="004453BB"/>
    <w:rsid w:val="004457B2"/>
    <w:rsid w:val="0044621B"/>
    <w:rsid w:val="0044667D"/>
    <w:rsid w:val="004469C8"/>
    <w:rsid w:val="0044743A"/>
    <w:rsid w:val="0044777B"/>
    <w:rsid w:val="00447B0F"/>
    <w:rsid w:val="00447B59"/>
    <w:rsid w:val="004505C8"/>
    <w:rsid w:val="00450A8B"/>
    <w:rsid w:val="00450EDC"/>
    <w:rsid w:val="004514FE"/>
    <w:rsid w:val="00451938"/>
    <w:rsid w:val="00451B05"/>
    <w:rsid w:val="00451B64"/>
    <w:rsid w:val="0045256C"/>
    <w:rsid w:val="00452F86"/>
    <w:rsid w:val="004531E8"/>
    <w:rsid w:val="0045398F"/>
    <w:rsid w:val="00453CB7"/>
    <w:rsid w:val="0045413C"/>
    <w:rsid w:val="0045492E"/>
    <w:rsid w:val="00454C9A"/>
    <w:rsid w:val="00454D22"/>
    <w:rsid w:val="00454D96"/>
    <w:rsid w:val="0045522B"/>
    <w:rsid w:val="00455A53"/>
    <w:rsid w:val="004560AD"/>
    <w:rsid w:val="0045617A"/>
    <w:rsid w:val="004561B8"/>
    <w:rsid w:val="00456464"/>
    <w:rsid w:val="00456807"/>
    <w:rsid w:val="00456B1E"/>
    <w:rsid w:val="00456E89"/>
    <w:rsid w:val="0045744B"/>
    <w:rsid w:val="00457AA8"/>
    <w:rsid w:val="00457DE1"/>
    <w:rsid w:val="00460650"/>
    <w:rsid w:val="0046070B"/>
    <w:rsid w:val="00460C1D"/>
    <w:rsid w:val="0046185C"/>
    <w:rsid w:val="004618ED"/>
    <w:rsid w:val="00462305"/>
    <w:rsid w:val="00462576"/>
    <w:rsid w:val="0046324A"/>
    <w:rsid w:val="004633ED"/>
    <w:rsid w:val="00463535"/>
    <w:rsid w:val="00463786"/>
    <w:rsid w:val="004646F2"/>
    <w:rsid w:val="0046478B"/>
    <w:rsid w:val="00464B53"/>
    <w:rsid w:val="00465428"/>
    <w:rsid w:val="0046569E"/>
    <w:rsid w:val="00465937"/>
    <w:rsid w:val="00465B52"/>
    <w:rsid w:val="00465EB5"/>
    <w:rsid w:val="004667EF"/>
    <w:rsid w:val="00466D1B"/>
    <w:rsid w:val="00466E7C"/>
    <w:rsid w:val="00466FC1"/>
    <w:rsid w:val="004670C0"/>
    <w:rsid w:val="0046771F"/>
    <w:rsid w:val="00470083"/>
    <w:rsid w:val="0047042E"/>
    <w:rsid w:val="004709A4"/>
    <w:rsid w:val="00471368"/>
    <w:rsid w:val="004714A9"/>
    <w:rsid w:val="00471711"/>
    <w:rsid w:val="0047172F"/>
    <w:rsid w:val="00471C2B"/>
    <w:rsid w:val="00471EF5"/>
    <w:rsid w:val="00472467"/>
    <w:rsid w:val="00474FC9"/>
    <w:rsid w:val="0047574B"/>
    <w:rsid w:val="00475ECD"/>
    <w:rsid w:val="00475F21"/>
    <w:rsid w:val="00476379"/>
    <w:rsid w:val="00476C25"/>
    <w:rsid w:val="00476C77"/>
    <w:rsid w:val="00476E2B"/>
    <w:rsid w:val="00476ED9"/>
    <w:rsid w:val="00476EF6"/>
    <w:rsid w:val="004775AC"/>
    <w:rsid w:val="00477B04"/>
    <w:rsid w:val="004800C1"/>
    <w:rsid w:val="0048059B"/>
    <w:rsid w:val="00481006"/>
    <w:rsid w:val="0048121F"/>
    <w:rsid w:val="004816D6"/>
    <w:rsid w:val="004816F2"/>
    <w:rsid w:val="00481750"/>
    <w:rsid w:val="0048191C"/>
    <w:rsid w:val="004819DB"/>
    <w:rsid w:val="00481EE2"/>
    <w:rsid w:val="00482314"/>
    <w:rsid w:val="00482570"/>
    <w:rsid w:val="0048292A"/>
    <w:rsid w:val="0048293D"/>
    <w:rsid w:val="00482A24"/>
    <w:rsid w:val="00482D82"/>
    <w:rsid w:val="004832AC"/>
    <w:rsid w:val="004845E4"/>
    <w:rsid w:val="004846D1"/>
    <w:rsid w:val="00484BED"/>
    <w:rsid w:val="00484FE1"/>
    <w:rsid w:val="00485333"/>
    <w:rsid w:val="0048573A"/>
    <w:rsid w:val="004857EC"/>
    <w:rsid w:val="004859F8"/>
    <w:rsid w:val="004864E2"/>
    <w:rsid w:val="00486803"/>
    <w:rsid w:val="004869DB"/>
    <w:rsid w:val="00486A16"/>
    <w:rsid w:val="00487741"/>
    <w:rsid w:val="00487898"/>
    <w:rsid w:val="0049044F"/>
    <w:rsid w:val="00490594"/>
    <w:rsid w:val="00490DF5"/>
    <w:rsid w:val="00490E4A"/>
    <w:rsid w:val="00492341"/>
    <w:rsid w:val="00492754"/>
    <w:rsid w:val="004928A4"/>
    <w:rsid w:val="00492B80"/>
    <w:rsid w:val="0049323C"/>
    <w:rsid w:val="004932E0"/>
    <w:rsid w:val="004932E4"/>
    <w:rsid w:val="00493688"/>
    <w:rsid w:val="0049375D"/>
    <w:rsid w:val="004939D7"/>
    <w:rsid w:val="00493D10"/>
    <w:rsid w:val="00493D66"/>
    <w:rsid w:val="0049410A"/>
    <w:rsid w:val="00494663"/>
    <w:rsid w:val="004946A6"/>
    <w:rsid w:val="00494754"/>
    <w:rsid w:val="004948F0"/>
    <w:rsid w:val="004950F3"/>
    <w:rsid w:val="00495161"/>
    <w:rsid w:val="00495245"/>
    <w:rsid w:val="00495250"/>
    <w:rsid w:val="00495964"/>
    <w:rsid w:val="00495BBA"/>
    <w:rsid w:val="00495E80"/>
    <w:rsid w:val="004962EE"/>
    <w:rsid w:val="0049642D"/>
    <w:rsid w:val="00496512"/>
    <w:rsid w:val="0049681F"/>
    <w:rsid w:val="00496B35"/>
    <w:rsid w:val="00496D39"/>
    <w:rsid w:val="00496EAE"/>
    <w:rsid w:val="0049712F"/>
    <w:rsid w:val="0049774A"/>
    <w:rsid w:val="004977BB"/>
    <w:rsid w:val="004978F5"/>
    <w:rsid w:val="00497953"/>
    <w:rsid w:val="004A03B7"/>
    <w:rsid w:val="004A04E4"/>
    <w:rsid w:val="004A0746"/>
    <w:rsid w:val="004A07D7"/>
    <w:rsid w:val="004A0E84"/>
    <w:rsid w:val="004A1405"/>
    <w:rsid w:val="004A1C76"/>
    <w:rsid w:val="004A202C"/>
    <w:rsid w:val="004A2281"/>
    <w:rsid w:val="004A26BF"/>
    <w:rsid w:val="004A276C"/>
    <w:rsid w:val="004A2A8F"/>
    <w:rsid w:val="004A3301"/>
    <w:rsid w:val="004A39CC"/>
    <w:rsid w:val="004A40AC"/>
    <w:rsid w:val="004A455E"/>
    <w:rsid w:val="004A4860"/>
    <w:rsid w:val="004A4E9B"/>
    <w:rsid w:val="004A5C1C"/>
    <w:rsid w:val="004A5D96"/>
    <w:rsid w:val="004A5F46"/>
    <w:rsid w:val="004A6007"/>
    <w:rsid w:val="004A6039"/>
    <w:rsid w:val="004A6383"/>
    <w:rsid w:val="004A699B"/>
    <w:rsid w:val="004A7961"/>
    <w:rsid w:val="004A7B23"/>
    <w:rsid w:val="004A7BA1"/>
    <w:rsid w:val="004A7D54"/>
    <w:rsid w:val="004A7D5F"/>
    <w:rsid w:val="004B0695"/>
    <w:rsid w:val="004B0854"/>
    <w:rsid w:val="004B08A0"/>
    <w:rsid w:val="004B0A87"/>
    <w:rsid w:val="004B0C85"/>
    <w:rsid w:val="004B0CB5"/>
    <w:rsid w:val="004B108C"/>
    <w:rsid w:val="004B1496"/>
    <w:rsid w:val="004B1E41"/>
    <w:rsid w:val="004B2844"/>
    <w:rsid w:val="004B29DE"/>
    <w:rsid w:val="004B2C20"/>
    <w:rsid w:val="004B2D07"/>
    <w:rsid w:val="004B2D7F"/>
    <w:rsid w:val="004B2D93"/>
    <w:rsid w:val="004B3120"/>
    <w:rsid w:val="004B3AD3"/>
    <w:rsid w:val="004B3CCF"/>
    <w:rsid w:val="004B4034"/>
    <w:rsid w:val="004B40E7"/>
    <w:rsid w:val="004B4E4E"/>
    <w:rsid w:val="004B50A0"/>
    <w:rsid w:val="004B5592"/>
    <w:rsid w:val="004B5A13"/>
    <w:rsid w:val="004B5FC9"/>
    <w:rsid w:val="004B6008"/>
    <w:rsid w:val="004B633C"/>
    <w:rsid w:val="004B68EE"/>
    <w:rsid w:val="004B6CD6"/>
    <w:rsid w:val="004B7E76"/>
    <w:rsid w:val="004B7F26"/>
    <w:rsid w:val="004B7F5F"/>
    <w:rsid w:val="004C055E"/>
    <w:rsid w:val="004C1475"/>
    <w:rsid w:val="004C192E"/>
    <w:rsid w:val="004C1971"/>
    <w:rsid w:val="004C1B88"/>
    <w:rsid w:val="004C2506"/>
    <w:rsid w:val="004C27F0"/>
    <w:rsid w:val="004C29D7"/>
    <w:rsid w:val="004C2F55"/>
    <w:rsid w:val="004C3110"/>
    <w:rsid w:val="004C334B"/>
    <w:rsid w:val="004C335F"/>
    <w:rsid w:val="004C37D3"/>
    <w:rsid w:val="004C3EC2"/>
    <w:rsid w:val="004C40BE"/>
    <w:rsid w:val="004C4204"/>
    <w:rsid w:val="004C42B9"/>
    <w:rsid w:val="004C48BF"/>
    <w:rsid w:val="004C4956"/>
    <w:rsid w:val="004C57FB"/>
    <w:rsid w:val="004C5F7C"/>
    <w:rsid w:val="004C632A"/>
    <w:rsid w:val="004C6523"/>
    <w:rsid w:val="004C6A0C"/>
    <w:rsid w:val="004C6B1E"/>
    <w:rsid w:val="004C6CA6"/>
    <w:rsid w:val="004C70EC"/>
    <w:rsid w:val="004C79D5"/>
    <w:rsid w:val="004C7C49"/>
    <w:rsid w:val="004D01E9"/>
    <w:rsid w:val="004D02DF"/>
    <w:rsid w:val="004D0366"/>
    <w:rsid w:val="004D04DF"/>
    <w:rsid w:val="004D0BA0"/>
    <w:rsid w:val="004D0F4F"/>
    <w:rsid w:val="004D1236"/>
    <w:rsid w:val="004D1F68"/>
    <w:rsid w:val="004D24A3"/>
    <w:rsid w:val="004D2B60"/>
    <w:rsid w:val="004D2D87"/>
    <w:rsid w:val="004D3231"/>
    <w:rsid w:val="004D45F5"/>
    <w:rsid w:val="004D46DB"/>
    <w:rsid w:val="004D4BEB"/>
    <w:rsid w:val="004D4D9A"/>
    <w:rsid w:val="004D4F7D"/>
    <w:rsid w:val="004D55BA"/>
    <w:rsid w:val="004D5B4E"/>
    <w:rsid w:val="004D5C07"/>
    <w:rsid w:val="004D72DB"/>
    <w:rsid w:val="004D757C"/>
    <w:rsid w:val="004D7621"/>
    <w:rsid w:val="004D78CF"/>
    <w:rsid w:val="004D7979"/>
    <w:rsid w:val="004D7B6A"/>
    <w:rsid w:val="004E06DD"/>
    <w:rsid w:val="004E0C32"/>
    <w:rsid w:val="004E1509"/>
    <w:rsid w:val="004E1EAD"/>
    <w:rsid w:val="004E2BF9"/>
    <w:rsid w:val="004E3D8E"/>
    <w:rsid w:val="004E41E7"/>
    <w:rsid w:val="004E420B"/>
    <w:rsid w:val="004E45EF"/>
    <w:rsid w:val="004E4C28"/>
    <w:rsid w:val="004E4E47"/>
    <w:rsid w:val="004E5398"/>
    <w:rsid w:val="004E5527"/>
    <w:rsid w:val="004E635C"/>
    <w:rsid w:val="004E6422"/>
    <w:rsid w:val="004E663D"/>
    <w:rsid w:val="004E6F30"/>
    <w:rsid w:val="004E7634"/>
    <w:rsid w:val="004E7C9D"/>
    <w:rsid w:val="004F0141"/>
    <w:rsid w:val="004F051B"/>
    <w:rsid w:val="004F098F"/>
    <w:rsid w:val="004F0B1E"/>
    <w:rsid w:val="004F1592"/>
    <w:rsid w:val="004F1907"/>
    <w:rsid w:val="004F1A61"/>
    <w:rsid w:val="004F1E88"/>
    <w:rsid w:val="004F242B"/>
    <w:rsid w:val="004F25B5"/>
    <w:rsid w:val="004F2794"/>
    <w:rsid w:val="004F2A16"/>
    <w:rsid w:val="004F2ED0"/>
    <w:rsid w:val="004F41A4"/>
    <w:rsid w:val="004F47DB"/>
    <w:rsid w:val="004F4C4C"/>
    <w:rsid w:val="004F53E8"/>
    <w:rsid w:val="004F549D"/>
    <w:rsid w:val="004F5909"/>
    <w:rsid w:val="004F5AF3"/>
    <w:rsid w:val="004F5EB2"/>
    <w:rsid w:val="004F6468"/>
    <w:rsid w:val="004F683B"/>
    <w:rsid w:val="004F6DD3"/>
    <w:rsid w:val="004F72E8"/>
    <w:rsid w:val="004F73CF"/>
    <w:rsid w:val="004F78A3"/>
    <w:rsid w:val="0050024C"/>
    <w:rsid w:val="005006B2"/>
    <w:rsid w:val="00500787"/>
    <w:rsid w:val="0050098C"/>
    <w:rsid w:val="00500BF5"/>
    <w:rsid w:val="00500D7E"/>
    <w:rsid w:val="00501003"/>
    <w:rsid w:val="005015CD"/>
    <w:rsid w:val="00501680"/>
    <w:rsid w:val="005016FB"/>
    <w:rsid w:val="005017AF"/>
    <w:rsid w:val="00501882"/>
    <w:rsid w:val="00501B3D"/>
    <w:rsid w:val="00501DDA"/>
    <w:rsid w:val="00501E2A"/>
    <w:rsid w:val="00502012"/>
    <w:rsid w:val="0050217B"/>
    <w:rsid w:val="005024AE"/>
    <w:rsid w:val="00502DAF"/>
    <w:rsid w:val="00503083"/>
    <w:rsid w:val="00503102"/>
    <w:rsid w:val="005032E0"/>
    <w:rsid w:val="005048DF"/>
    <w:rsid w:val="00504F01"/>
    <w:rsid w:val="005051EA"/>
    <w:rsid w:val="0050523F"/>
    <w:rsid w:val="00505783"/>
    <w:rsid w:val="00505918"/>
    <w:rsid w:val="005060D5"/>
    <w:rsid w:val="005069B2"/>
    <w:rsid w:val="00506AAF"/>
    <w:rsid w:val="005077FC"/>
    <w:rsid w:val="00510004"/>
    <w:rsid w:val="00510ABF"/>
    <w:rsid w:val="00510F5B"/>
    <w:rsid w:val="00512219"/>
    <w:rsid w:val="00512AB4"/>
    <w:rsid w:val="00512B0E"/>
    <w:rsid w:val="00512BEB"/>
    <w:rsid w:val="00512D2D"/>
    <w:rsid w:val="00512E17"/>
    <w:rsid w:val="00512F86"/>
    <w:rsid w:val="0051315E"/>
    <w:rsid w:val="005134E0"/>
    <w:rsid w:val="0051370F"/>
    <w:rsid w:val="00513ADF"/>
    <w:rsid w:val="00513E9F"/>
    <w:rsid w:val="005145ED"/>
    <w:rsid w:val="0051467D"/>
    <w:rsid w:val="0051469B"/>
    <w:rsid w:val="00514DCC"/>
    <w:rsid w:val="00514F44"/>
    <w:rsid w:val="00515127"/>
    <w:rsid w:val="00515211"/>
    <w:rsid w:val="0051548E"/>
    <w:rsid w:val="00515765"/>
    <w:rsid w:val="00515B7F"/>
    <w:rsid w:val="005163B8"/>
    <w:rsid w:val="005163F2"/>
    <w:rsid w:val="00516D1F"/>
    <w:rsid w:val="00517EA0"/>
    <w:rsid w:val="0052031F"/>
    <w:rsid w:val="005204A0"/>
    <w:rsid w:val="00520BA4"/>
    <w:rsid w:val="00521052"/>
    <w:rsid w:val="005211C1"/>
    <w:rsid w:val="00521F62"/>
    <w:rsid w:val="00522B5B"/>
    <w:rsid w:val="00523193"/>
    <w:rsid w:val="005233DE"/>
    <w:rsid w:val="00523BFB"/>
    <w:rsid w:val="005240FF"/>
    <w:rsid w:val="005246C1"/>
    <w:rsid w:val="00524A19"/>
    <w:rsid w:val="00526410"/>
    <w:rsid w:val="005264C5"/>
    <w:rsid w:val="005265C3"/>
    <w:rsid w:val="005265E8"/>
    <w:rsid w:val="0052678C"/>
    <w:rsid w:val="00526A20"/>
    <w:rsid w:val="00526CE8"/>
    <w:rsid w:val="00527308"/>
    <w:rsid w:val="00527318"/>
    <w:rsid w:val="0052743F"/>
    <w:rsid w:val="005279ED"/>
    <w:rsid w:val="00527D26"/>
    <w:rsid w:val="00527E38"/>
    <w:rsid w:val="0053034A"/>
    <w:rsid w:val="005305AF"/>
    <w:rsid w:val="005312D7"/>
    <w:rsid w:val="005317AD"/>
    <w:rsid w:val="00531908"/>
    <w:rsid w:val="005321A6"/>
    <w:rsid w:val="00532A8E"/>
    <w:rsid w:val="00532D9B"/>
    <w:rsid w:val="005334B1"/>
    <w:rsid w:val="00533A3B"/>
    <w:rsid w:val="00534136"/>
    <w:rsid w:val="00534412"/>
    <w:rsid w:val="00534B61"/>
    <w:rsid w:val="005354F7"/>
    <w:rsid w:val="00535528"/>
    <w:rsid w:val="00535891"/>
    <w:rsid w:val="00535B66"/>
    <w:rsid w:val="00535C5C"/>
    <w:rsid w:val="00535CB6"/>
    <w:rsid w:val="00535CE1"/>
    <w:rsid w:val="005360C2"/>
    <w:rsid w:val="00536165"/>
    <w:rsid w:val="00536716"/>
    <w:rsid w:val="00536752"/>
    <w:rsid w:val="0053684B"/>
    <w:rsid w:val="00536C23"/>
    <w:rsid w:val="005373B6"/>
    <w:rsid w:val="00537787"/>
    <w:rsid w:val="005379F2"/>
    <w:rsid w:val="0054002E"/>
    <w:rsid w:val="0054003D"/>
    <w:rsid w:val="00540592"/>
    <w:rsid w:val="00540795"/>
    <w:rsid w:val="00540E58"/>
    <w:rsid w:val="00541174"/>
    <w:rsid w:val="00541256"/>
    <w:rsid w:val="00541309"/>
    <w:rsid w:val="005413FE"/>
    <w:rsid w:val="005418F0"/>
    <w:rsid w:val="0054242F"/>
    <w:rsid w:val="005429F1"/>
    <w:rsid w:val="005433DD"/>
    <w:rsid w:val="00543483"/>
    <w:rsid w:val="005434D7"/>
    <w:rsid w:val="0054375F"/>
    <w:rsid w:val="00543AD7"/>
    <w:rsid w:val="00543B50"/>
    <w:rsid w:val="0054433D"/>
    <w:rsid w:val="005443C4"/>
    <w:rsid w:val="00545297"/>
    <w:rsid w:val="00545617"/>
    <w:rsid w:val="005457B1"/>
    <w:rsid w:val="00545EC6"/>
    <w:rsid w:val="005461F8"/>
    <w:rsid w:val="005464B1"/>
    <w:rsid w:val="005468EC"/>
    <w:rsid w:val="00546A0F"/>
    <w:rsid w:val="005474D1"/>
    <w:rsid w:val="00547B96"/>
    <w:rsid w:val="00547DA5"/>
    <w:rsid w:val="00550321"/>
    <w:rsid w:val="00550379"/>
    <w:rsid w:val="005506BA"/>
    <w:rsid w:val="005507D3"/>
    <w:rsid w:val="00550D67"/>
    <w:rsid w:val="005513F0"/>
    <w:rsid w:val="005514DA"/>
    <w:rsid w:val="00551A4B"/>
    <w:rsid w:val="00551DD3"/>
    <w:rsid w:val="005523B8"/>
    <w:rsid w:val="0055297B"/>
    <w:rsid w:val="00552E53"/>
    <w:rsid w:val="00552FEF"/>
    <w:rsid w:val="00553013"/>
    <w:rsid w:val="00553788"/>
    <w:rsid w:val="00553931"/>
    <w:rsid w:val="00553AC0"/>
    <w:rsid w:val="005541DE"/>
    <w:rsid w:val="00554498"/>
    <w:rsid w:val="005544B0"/>
    <w:rsid w:val="005546FC"/>
    <w:rsid w:val="005548A6"/>
    <w:rsid w:val="005549FA"/>
    <w:rsid w:val="0055506F"/>
    <w:rsid w:val="00555289"/>
    <w:rsid w:val="0055535C"/>
    <w:rsid w:val="00555593"/>
    <w:rsid w:val="00555A92"/>
    <w:rsid w:val="00557094"/>
    <w:rsid w:val="005570EB"/>
    <w:rsid w:val="005574D0"/>
    <w:rsid w:val="0055789B"/>
    <w:rsid w:val="00557CDA"/>
    <w:rsid w:val="00557D65"/>
    <w:rsid w:val="005600A3"/>
    <w:rsid w:val="005607D5"/>
    <w:rsid w:val="005607E2"/>
    <w:rsid w:val="00560B8C"/>
    <w:rsid w:val="00560E47"/>
    <w:rsid w:val="00560EE2"/>
    <w:rsid w:val="00561DC9"/>
    <w:rsid w:val="0056219A"/>
    <w:rsid w:val="00562D5A"/>
    <w:rsid w:val="00563DE8"/>
    <w:rsid w:val="00563F10"/>
    <w:rsid w:val="0056412A"/>
    <w:rsid w:val="0056492B"/>
    <w:rsid w:val="005649D2"/>
    <w:rsid w:val="00565003"/>
    <w:rsid w:val="0056517A"/>
    <w:rsid w:val="00565629"/>
    <w:rsid w:val="005659C1"/>
    <w:rsid w:val="005659ED"/>
    <w:rsid w:val="00565C40"/>
    <w:rsid w:val="00565D49"/>
    <w:rsid w:val="005666C9"/>
    <w:rsid w:val="005669B7"/>
    <w:rsid w:val="00566DD0"/>
    <w:rsid w:val="00566FBB"/>
    <w:rsid w:val="00567059"/>
    <w:rsid w:val="00567231"/>
    <w:rsid w:val="0057085D"/>
    <w:rsid w:val="00570E44"/>
    <w:rsid w:val="00571534"/>
    <w:rsid w:val="005716F5"/>
    <w:rsid w:val="00571CC9"/>
    <w:rsid w:val="00572371"/>
    <w:rsid w:val="005725CB"/>
    <w:rsid w:val="0057286B"/>
    <w:rsid w:val="00572C1B"/>
    <w:rsid w:val="00573529"/>
    <w:rsid w:val="00573916"/>
    <w:rsid w:val="00573A5F"/>
    <w:rsid w:val="00573A93"/>
    <w:rsid w:val="00574AD5"/>
    <w:rsid w:val="0057571C"/>
    <w:rsid w:val="00575B66"/>
    <w:rsid w:val="00575DD8"/>
    <w:rsid w:val="00576085"/>
    <w:rsid w:val="0057616C"/>
    <w:rsid w:val="00576532"/>
    <w:rsid w:val="00576BC5"/>
    <w:rsid w:val="00576DAB"/>
    <w:rsid w:val="00576EE3"/>
    <w:rsid w:val="00577023"/>
    <w:rsid w:val="00577857"/>
    <w:rsid w:val="00577A24"/>
    <w:rsid w:val="00577AF0"/>
    <w:rsid w:val="005802B8"/>
    <w:rsid w:val="005811F5"/>
    <w:rsid w:val="00581440"/>
    <w:rsid w:val="005820D5"/>
    <w:rsid w:val="00582379"/>
    <w:rsid w:val="0058255A"/>
    <w:rsid w:val="00582729"/>
    <w:rsid w:val="00582AB2"/>
    <w:rsid w:val="00583015"/>
    <w:rsid w:val="005832C6"/>
    <w:rsid w:val="0058333F"/>
    <w:rsid w:val="00583B81"/>
    <w:rsid w:val="00583F7E"/>
    <w:rsid w:val="005849AD"/>
    <w:rsid w:val="00584E53"/>
    <w:rsid w:val="00584F89"/>
    <w:rsid w:val="005851D3"/>
    <w:rsid w:val="005855F5"/>
    <w:rsid w:val="00585745"/>
    <w:rsid w:val="0058593A"/>
    <w:rsid w:val="00585A2B"/>
    <w:rsid w:val="005863C7"/>
    <w:rsid w:val="00586EE7"/>
    <w:rsid w:val="00586F3E"/>
    <w:rsid w:val="005873BD"/>
    <w:rsid w:val="0058782D"/>
    <w:rsid w:val="00590317"/>
    <w:rsid w:val="00590ACB"/>
    <w:rsid w:val="0059153E"/>
    <w:rsid w:val="0059299F"/>
    <w:rsid w:val="005929B3"/>
    <w:rsid w:val="005929CE"/>
    <w:rsid w:val="00592DE3"/>
    <w:rsid w:val="00593152"/>
    <w:rsid w:val="005935E0"/>
    <w:rsid w:val="00593D92"/>
    <w:rsid w:val="005941C9"/>
    <w:rsid w:val="00594E68"/>
    <w:rsid w:val="00595778"/>
    <w:rsid w:val="0059582C"/>
    <w:rsid w:val="005958D3"/>
    <w:rsid w:val="00595B7E"/>
    <w:rsid w:val="00595F7B"/>
    <w:rsid w:val="00595FF1"/>
    <w:rsid w:val="00596B81"/>
    <w:rsid w:val="00596C3A"/>
    <w:rsid w:val="00597462"/>
    <w:rsid w:val="005977A3"/>
    <w:rsid w:val="005A008C"/>
    <w:rsid w:val="005A0337"/>
    <w:rsid w:val="005A06BE"/>
    <w:rsid w:val="005A09B2"/>
    <w:rsid w:val="005A0AA5"/>
    <w:rsid w:val="005A0B63"/>
    <w:rsid w:val="005A0CC6"/>
    <w:rsid w:val="005A1BAD"/>
    <w:rsid w:val="005A1D75"/>
    <w:rsid w:val="005A1FBE"/>
    <w:rsid w:val="005A205D"/>
    <w:rsid w:val="005A25AE"/>
    <w:rsid w:val="005A2A72"/>
    <w:rsid w:val="005A2FAB"/>
    <w:rsid w:val="005A4065"/>
    <w:rsid w:val="005A43AC"/>
    <w:rsid w:val="005A5019"/>
    <w:rsid w:val="005A50E5"/>
    <w:rsid w:val="005A555C"/>
    <w:rsid w:val="005A5BF2"/>
    <w:rsid w:val="005A6473"/>
    <w:rsid w:val="005A791E"/>
    <w:rsid w:val="005B034C"/>
    <w:rsid w:val="005B03F2"/>
    <w:rsid w:val="005B065E"/>
    <w:rsid w:val="005B06A4"/>
    <w:rsid w:val="005B0886"/>
    <w:rsid w:val="005B0C83"/>
    <w:rsid w:val="005B0E8D"/>
    <w:rsid w:val="005B0FB1"/>
    <w:rsid w:val="005B0FD2"/>
    <w:rsid w:val="005B1197"/>
    <w:rsid w:val="005B123F"/>
    <w:rsid w:val="005B1496"/>
    <w:rsid w:val="005B18E6"/>
    <w:rsid w:val="005B1955"/>
    <w:rsid w:val="005B1958"/>
    <w:rsid w:val="005B1AE9"/>
    <w:rsid w:val="005B1D7C"/>
    <w:rsid w:val="005B260C"/>
    <w:rsid w:val="005B29A0"/>
    <w:rsid w:val="005B301A"/>
    <w:rsid w:val="005B315F"/>
    <w:rsid w:val="005B38A0"/>
    <w:rsid w:val="005B3B47"/>
    <w:rsid w:val="005B3F1E"/>
    <w:rsid w:val="005B4953"/>
    <w:rsid w:val="005B5465"/>
    <w:rsid w:val="005B54FA"/>
    <w:rsid w:val="005B590E"/>
    <w:rsid w:val="005B5A70"/>
    <w:rsid w:val="005B5F7D"/>
    <w:rsid w:val="005B6136"/>
    <w:rsid w:val="005B6F3A"/>
    <w:rsid w:val="005B720C"/>
    <w:rsid w:val="005B7DAD"/>
    <w:rsid w:val="005C0817"/>
    <w:rsid w:val="005C0B59"/>
    <w:rsid w:val="005C0F1A"/>
    <w:rsid w:val="005C1835"/>
    <w:rsid w:val="005C1C5B"/>
    <w:rsid w:val="005C1F2F"/>
    <w:rsid w:val="005C2226"/>
    <w:rsid w:val="005C2340"/>
    <w:rsid w:val="005C3068"/>
    <w:rsid w:val="005C3425"/>
    <w:rsid w:val="005C35DD"/>
    <w:rsid w:val="005C3F25"/>
    <w:rsid w:val="005C410F"/>
    <w:rsid w:val="005C4A3F"/>
    <w:rsid w:val="005C4C25"/>
    <w:rsid w:val="005C5308"/>
    <w:rsid w:val="005C552C"/>
    <w:rsid w:val="005C5D0A"/>
    <w:rsid w:val="005C63B6"/>
    <w:rsid w:val="005C6712"/>
    <w:rsid w:val="005C6CCE"/>
    <w:rsid w:val="005C708A"/>
    <w:rsid w:val="005C748E"/>
    <w:rsid w:val="005C7810"/>
    <w:rsid w:val="005C7AC2"/>
    <w:rsid w:val="005C7C41"/>
    <w:rsid w:val="005C7CF7"/>
    <w:rsid w:val="005D032B"/>
    <w:rsid w:val="005D039B"/>
    <w:rsid w:val="005D13A3"/>
    <w:rsid w:val="005D16CB"/>
    <w:rsid w:val="005D16F3"/>
    <w:rsid w:val="005D19E6"/>
    <w:rsid w:val="005D1CC0"/>
    <w:rsid w:val="005D1D1C"/>
    <w:rsid w:val="005D2115"/>
    <w:rsid w:val="005D2676"/>
    <w:rsid w:val="005D2698"/>
    <w:rsid w:val="005D27BC"/>
    <w:rsid w:val="005D2839"/>
    <w:rsid w:val="005D352D"/>
    <w:rsid w:val="005D3A35"/>
    <w:rsid w:val="005D3DF1"/>
    <w:rsid w:val="005D4312"/>
    <w:rsid w:val="005D4319"/>
    <w:rsid w:val="005D52E3"/>
    <w:rsid w:val="005D5465"/>
    <w:rsid w:val="005D5D96"/>
    <w:rsid w:val="005D5FCA"/>
    <w:rsid w:val="005D6073"/>
    <w:rsid w:val="005D639B"/>
    <w:rsid w:val="005D6401"/>
    <w:rsid w:val="005D6AFA"/>
    <w:rsid w:val="005D6EDD"/>
    <w:rsid w:val="005D6FD9"/>
    <w:rsid w:val="005E119D"/>
    <w:rsid w:val="005E134C"/>
    <w:rsid w:val="005E1B96"/>
    <w:rsid w:val="005E1E43"/>
    <w:rsid w:val="005E2451"/>
    <w:rsid w:val="005E25B9"/>
    <w:rsid w:val="005E25BC"/>
    <w:rsid w:val="005E2F44"/>
    <w:rsid w:val="005E316F"/>
    <w:rsid w:val="005E358F"/>
    <w:rsid w:val="005E37D1"/>
    <w:rsid w:val="005E3A8A"/>
    <w:rsid w:val="005E3AD8"/>
    <w:rsid w:val="005E418A"/>
    <w:rsid w:val="005E41FB"/>
    <w:rsid w:val="005E4273"/>
    <w:rsid w:val="005E4DF9"/>
    <w:rsid w:val="005E5272"/>
    <w:rsid w:val="005E52A0"/>
    <w:rsid w:val="005E55CE"/>
    <w:rsid w:val="005E5803"/>
    <w:rsid w:val="005E5B57"/>
    <w:rsid w:val="005E611B"/>
    <w:rsid w:val="005E620C"/>
    <w:rsid w:val="005E6F3B"/>
    <w:rsid w:val="005E7044"/>
    <w:rsid w:val="005E7465"/>
    <w:rsid w:val="005E751D"/>
    <w:rsid w:val="005E7DEB"/>
    <w:rsid w:val="005F074F"/>
    <w:rsid w:val="005F12BB"/>
    <w:rsid w:val="005F194F"/>
    <w:rsid w:val="005F1D78"/>
    <w:rsid w:val="005F252C"/>
    <w:rsid w:val="005F3BE7"/>
    <w:rsid w:val="005F43C6"/>
    <w:rsid w:val="005F5680"/>
    <w:rsid w:val="005F58F6"/>
    <w:rsid w:val="005F5AEA"/>
    <w:rsid w:val="005F614E"/>
    <w:rsid w:val="005F6669"/>
    <w:rsid w:val="005F66C2"/>
    <w:rsid w:val="005F68AB"/>
    <w:rsid w:val="005F6AAE"/>
    <w:rsid w:val="005F703D"/>
    <w:rsid w:val="005F7311"/>
    <w:rsid w:val="005F7BCA"/>
    <w:rsid w:val="005F7D5E"/>
    <w:rsid w:val="005F7F61"/>
    <w:rsid w:val="0060066D"/>
    <w:rsid w:val="00600907"/>
    <w:rsid w:val="00601031"/>
    <w:rsid w:val="006010C7"/>
    <w:rsid w:val="006018FE"/>
    <w:rsid w:val="00601B08"/>
    <w:rsid w:val="006024AC"/>
    <w:rsid w:val="00603F28"/>
    <w:rsid w:val="006042AE"/>
    <w:rsid w:val="0060433A"/>
    <w:rsid w:val="0060434D"/>
    <w:rsid w:val="0060438F"/>
    <w:rsid w:val="0060479E"/>
    <w:rsid w:val="00604863"/>
    <w:rsid w:val="00604878"/>
    <w:rsid w:val="006049A8"/>
    <w:rsid w:val="00605161"/>
    <w:rsid w:val="00605515"/>
    <w:rsid w:val="00605C02"/>
    <w:rsid w:val="0060648F"/>
    <w:rsid w:val="006064EA"/>
    <w:rsid w:val="00606692"/>
    <w:rsid w:val="0060669F"/>
    <w:rsid w:val="00606B7C"/>
    <w:rsid w:val="00606E34"/>
    <w:rsid w:val="00606E99"/>
    <w:rsid w:val="00606ED1"/>
    <w:rsid w:val="00607095"/>
    <w:rsid w:val="006071E8"/>
    <w:rsid w:val="00607796"/>
    <w:rsid w:val="006078AF"/>
    <w:rsid w:val="006104E9"/>
    <w:rsid w:val="00610D34"/>
    <w:rsid w:val="006129C7"/>
    <w:rsid w:val="00614227"/>
    <w:rsid w:val="0061426E"/>
    <w:rsid w:val="006143BF"/>
    <w:rsid w:val="006145E7"/>
    <w:rsid w:val="006145FE"/>
    <w:rsid w:val="00614633"/>
    <w:rsid w:val="00614713"/>
    <w:rsid w:val="00614A4C"/>
    <w:rsid w:val="00614CBF"/>
    <w:rsid w:val="006150DA"/>
    <w:rsid w:val="006154AB"/>
    <w:rsid w:val="00615ADC"/>
    <w:rsid w:val="00615DEB"/>
    <w:rsid w:val="006162FD"/>
    <w:rsid w:val="0061656F"/>
    <w:rsid w:val="00616818"/>
    <w:rsid w:val="00616964"/>
    <w:rsid w:val="00616AF6"/>
    <w:rsid w:val="0061718C"/>
    <w:rsid w:val="006176BF"/>
    <w:rsid w:val="00617A1A"/>
    <w:rsid w:val="00620AB8"/>
    <w:rsid w:val="00620C88"/>
    <w:rsid w:val="00621891"/>
    <w:rsid w:val="00621957"/>
    <w:rsid w:val="00621F3A"/>
    <w:rsid w:val="00622005"/>
    <w:rsid w:val="006221D7"/>
    <w:rsid w:val="006221F7"/>
    <w:rsid w:val="00622D25"/>
    <w:rsid w:val="00622D9E"/>
    <w:rsid w:val="00623204"/>
    <w:rsid w:val="00623412"/>
    <w:rsid w:val="0062435B"/>
    <w:rsid w:val="00624737"/>
    <w:rsid w:val="00624769"/>
    <w:rsid w:val="00624BF6"/>
    <w:rsid w:val="006257E1"/>
    <w:rsid w:val="0062588E"/>
    <w:rsid w:val="00625AA1"/>
    <w:rsid w:val="006268AC"/>
    <w:rsid w:val="00626CA2"/>
    <w:rsid w:val="00626D94"/>
    <w:rsid w:val="00626E70"/>
    <w:rsid w:val="00627329"/>
    <w:rsid w:val="00627339"/>
    <w:rsid w:val="00627A0B"/>
    <w:rsid w:val="00627D60"/>
    <w:rsid w:val="006300E0"/>
    <w:rsid w:val="00630357"/>
    <w:rsid w:val="00630746"/>
    <w:rsid w:val="00630A99"/>
    <w:rsid w:val="00630B30"/>
    <w:rsid w:val="00630BF3"/>
    <w:rsid w:val="00631807"/>
    <w:rsid w:val="006319D0"/>
    <w:rsid w:val="00631A9E"/>
    <w:rsid w:val="00632061"/>
    <w:rsid w:val="006321D6"/>
    <w:rsid w:val="00632CDC"/>
    <w:rsid w:val="00633314"/>
    <w:rsid w:val="006339A7"/>
    <w:rsid w:val="00633B57"/>
    <w:rsid w:val="00633CD9"/>
    <w:rsid w:val="0063406F"/>
    <w:rsid w:val="0063436C"/>
    <w:rsid w:val="00634931"/>
    <w:rsid w:val="006349B2"/>
    <w:rsid w:val="00634B8F"/>
    <w:rsid w:val="00634B90"/>
    <w:rsid w:val="0063506C"/>
    <w:rsid w:val="00635456"/>
    <w:rsid w:val="0063558D"/>
    <w:rsid w:val="0063572F"/>
    <w:rsid w:val="00635948"/>
    <w:rsid w:val="0063675C"/>
    <w:rsid w:val="00637305"/>
    <w:rsid w:val="00637493"/>
    <w:rsid w:val="00637522"/>
    <w:rsid w:val="0063760C"/>
    <w:rsid w:val="00637FE4"/>
    <w:rsid w:val="006403F4"/>
    <w:rsid w:val="00640B01"/>
    <w:rsid w:val="00640B17"/>
    <w:rsid w:val="00640B7A"/>
    <w:rsid w:val="00640DFE"/>
    <w:rsid w:val="00640F26"/>
    <w:rsid w:val="00640F69"/>
    <w:rsid w:val="006411C0"/>
    <w:rsid w:val="0064134F"/>
    <w:rsid w:val="006413A9"/>
    <w:rsid w:val="00641498"/>
    <w:rsid w:val="0064154D"/>
    <w:rsid w:val="0064159B"/>
    <w:rsid w:val="00642347"/>
    <w:rsid w:val="00642827"/>
    <w:rsid w:val="00642885"/>
    <w:rsid w:val="00642E2F"/>
    <w:rsid w:val="00643303"/>
    <w:rsid w:val="006439D0"/>
    <w:rsid w:val="00643A5A"/>
    <w:rsid w:val="00643C70"/>
    <w:rsid w:val="00643FA1"/>
    <w:rsid w:val="006448C7"/>
    <w:rsid w:val="00644B70"/>
    <w:rsid w:val="00645204"/>
    <w:rsid w:val="006452BC"/>
    <w:rsid w:val="00645466"/>
    <w:rsid w:val="00645753"/>
    <w:rsid w:val="006458D1"/>
    <w:rsid w:val="0064603A"/>
    <w:rsid w:val="006460C0"/>
    <w:rsid w:val="00646271"/>
    <w:rsid w:val="0064639A"/>
    <w:rsid w:val="00646CC8"/>
    <w:rsid w:val="00646E3F"/>
    <w:rsid w:val="00647CFC"/>
    <w:rsid w:val="006504D0"/>
    <w:rsid w:val="00650A3F"/>
    <w:rsid w:val="00650F49"/>
    <w:rsid w:val="006510D3"/>
    <w:rsid w:val="006516AE"/>
    <w:rsid w:val="00651843"/>
    <w:rsid w:val="00651AAA"/>
    <w:rsid w:val="00651ADA"/>
    <w:rsid w:val="00651D1C"/>
    <w:rsid w:val="006524F6"/>
    <w:rsid w:val="00652EAE"/>
    <w:rsid w:val="006530CE"/>
    <w:rsid w:val="0065317B"/>
    <w:rsid w:val="00653334"/>
    <w:rsid w:val="00653705"/>
    <w:rsid w:val="00653B72"/>
    <w:rsid w:val="00653E48"/>
    <w:rsid w:val="00654499"/>
    <w:rsid w:val="0065492E"/>
    <w:rsid w:val="00655553"/>
    <w:rsid w:val="006559F8"/>
    <w:rsid w:val="00655C44"/>
    <w:rsid w:val="00655DC3"/>
    <w:rsid w:val="00655E9E"/>
    <w:rsid w:val="00656BA3"/>
    <w:rsid w:val="00656EC8"/>
    <w:rsid w:val="00657422"/>
    <w:rsid w:val="006579B3"/>
    <w:rsid w:val="00657DA6"/>
    <w:rsid w:val="0066007C"/>
    <w:rsid w:val="0066066C"/>
    <w:rsid w:val="006609C0"/>
    <w:rsid w:val="00660A58"/>
    <w:rsid w:val="00660B3F"/>
    <w:rsid w:val="00661441"/>
    <w:rsid w:val="00661991"/>
    <w:rsid w:val="00661F61"/>
    <w:rsid w:val="0066245B"/>
    <w:rsid w:val="00662C98"/>
    <w:rsid w:val="00662D51"/>
    <w:rsid w:val="00662E08"/>
    <w:rsid w:val="00662F81"/>
    <w:rsid w:val="00663206"/>
    <w:rsid w:val="0066328B"/>
    <w:rsid w:val="006632C9"/>
    <w:rsid w:val="0066356B"/>
    <w:rsid w:val="0066361C"/>
    <w:rsid w:val="00663F42"/>
    <w:rsid w:val="0066436F"/>
    <w:rsid w:val="006643EF"/>
    <w:rsid w:val="006649FF"/>
    <w:rsid w:val="00664B9D"/>
    <w:rsid w:val="00664C83"/>
    <w:rsid w:val="00665B72"/>
    <w:rsid w:val="00666A5C"/>
    <w:rsid w:val="00666CC4"/>
    <w:rsid w:val="006674DE"/>
    <w:rsid w:val="00667BD6"/>
    <w:rsid w:val="00667E5E"/>
    <w:rsid w:val="006707FD"/>
    <w:rsid w:val="00670AF8"/>
    <w:rsid w:val="00670F8B"/>
    <w:rsid w:val="0067122C"/>
    <w:rsid w:val="0067182B"/>
    <w:rsid w:val="00671843"/>
    <w:rsid w:val="00671C46"/>
    <w:rsid w:val="00671C6C"/>
    <w:rsid w:val="00671D45"/>
    <w:rsid w:val="00672357"/>
    <w:rsid w:val="006723EE"/>
    <w:rsid w:val="00672551"/>
    <w:rsid w:val="00672893"/>
    <w:rsid w:val="006729C7"/>
    <w:rsid w:val="006729C8"/>
    <w:rsid w:val="00672AD4"/>
    <w:rsid w:val="00672F8E"/>
    <w:rsid w:val="00673B52"/>
    <w:rsid w:val="00674412"/>
    <w:rsid w:val="00674AE4"/>
    <w:rsid w:val="00674D2A"/>
    <w:rsid w:val="00675AA7"/>
    <w:rsid w:val="00675CF6"/>
    <w:rsid w:val="006768FD"/>
    <w:rsid w:val="00676C0E"/>
    <w:rsid w:val="0067760C"/>
    <w:rsid w:val="0067769D"/>
    <w:rsid w:val="0068009C"/>
    <w:rsid w:val="00680124"/>
    <w:rsid w:val="00680650"/>
    <w:rsid w:val="00680DEE"/>
    <w:rsid w:val="00680F3D"/>
    <w:rsid w:val="00681B0C"/>
    <w:rsid w:val="00681EBD"/>
    <w:rsid w:val="006820F0"/>
    <w:rsid w:val="0068286A"/>
    <w:rsid w:val="00682AF5"/>
    <w:rsid w:val="00682EDF"/>
    <w:rsid w:val="0068363A"/>
    <w:rsid w:val="006836B6"/>
    <w:rsid w:val="006837F5"/>
    <w:rsid w:val="00683C86"/>
    <w:rsid w:val="00684035"/>
    <w:rsid w:val="00684528"/>
    <w:rsid w:val="00685EB6"/>
    <w:rsid w:val="00686529"/>
    <w:rsid w:val="0068786F"/>
    <w:rsid w:val="00687A40"/>
    <w:rsid w:val="00687F32"/>
    <w:rsid w:val="006906DB"/>
    <w:rsid w:val="00690D2D"/>
    <w:rsid w:val="00690FC3"/>
    <w:rsid w:val="00691504"/>
    <w:rsid w:val="006915E4"/>
    <w:rsid w:val="00692188"/>
    <w:rsid w:val="006921B2"/>
    <w:rsid w:val="00692FA1"/>
    <w:rsid w:val="00693D9B"/>
    <w:rsid w:val="0069446E"/>
    <w:rsid w:val="0069463E"/>
    <w:rsid w:val="00694ADB"/>
    <w:rsid w:val="00694BE0"/>
    <w:rsid w:val="006956CB"/>
    <w:rsid w:val="00695D13"/>
    <w:rsid w:val="006966C4"/>
    <w:rsid w:val="00696887"/>
    <w:rsid w:val="006969CD"/>
    <w:rsid w:val="0069700F"/>
    <w:rsid w:val="00697382"/>
    <w:rsid w:val="006A0356"/>
    <w:rsid w:val="006A0666"/>
    <w:rsid w:val="006A0776"/>
    <w:rsid w:val="006A0D23"/>
    <w:rsid w:val="006A0E5E"/>
    <w:rsid w:val="006A0EB5"/>
    <w:rsid w:val="006A0FC2"/>
    <w:rsid w:val="006A1291"/>
    <w:rsid w:val="006A15E2"/>
    <w:rsid w:val="006A174C"/>
    <w:rsid w:val="006A182F"/>
    <w:rsid w:val="006A18C9"/>
    <w:rsid w:val="006A2AB0"/>
    <w:rsid w:val="006A2BEF"/>
    <w:rsid w:val="006A31C8"/>
    <w:rsid w:val="006A3A64"/>
    <w:rsid w:val="006A3D66"/>
    <w:rsid w:val="006A475F"/>
    <w:rsid w:val="006A4B50"/>
    <w:rsid w:val="006A5162"/>
    <w:rsid w:val="006A5536"/>
    <w:rsid w:val="006A553E"/>
    <w:rsid w:val="006A57FB"/>
    <w:rsid w:val="006A5986"/>
    <w:rsid w:val="006A612A"/>
    <w:rsid w:val="006A67DA"/>
    <w:rsid w:val="006A6D76"/>
    <w:rsid w:val="006A7366"/>
    <w:rsid w:val="006A751C"/>
    <w:rsid w:val="006A7534"/>
    <w:rsid w:val="006A7751"/>
    <w:rsid w:val="006A77C8"/>
    <w:rsid w:val="006A7CF0"/>
    <w:rsid w:val="006A7EDC"/>
    <w:rsid w:val="006B0290"/>
    <w:rsid w:val="006B1845"/>
    <w:rsid w:val="006B1A3F"/>
    <w:rsid w:val="006B1DD9"/>
    <w:rsid w:val="006B1DF3"/>
    <w:rsid w:val="006B1F84"/>
    <w:rsid w:val="006B1FB3"/>
    <w:rsid w:val="006B276A"/>
    <w:rsid w:val="006B320B"/>
    <w:rsid w:val="006B32CF"/>
    <w:rsid w:val="006B33AC"/>
    <w:rsid w:val="006B3839"/>
    <w:rsid w:val="006B3CC3"/>
    <w:rsid w:val="006B3E5A"/>
    <w:rsid w:val="006B3E8B"/>
    <w:rsid w:val="006B4093"/>
    <w:rsid w:val="006B473C"/>
    <w:rsid w:val="006B476A"/>
    <w:rsid w:val="006B499C"/>
    <w:rsid w:val="006B4E69"/>
    <w:rsid w:val="006B51E4"/>
    <w:rsid w:val="006B5421"/>
    <w:rsid w:val="006B55C1"/>
    <w:rsid w:val="006B59C0"/>
    <w:rsid w:val="006B5D3B"/>
    <w:rsid w:val="006B654B"/>
    <w:rsid w:val="006B6860"/>
    <w:rsid w:val="006B6862"/>
    <w:rsid w:val="006B6982"/>
    <w:rsid w:val="006B6DC7"/>
    <w:rsid w:val="006B725E"/>
    <w:rsid w:val="006B79BF"/>
    <w:rsid w:val="006B7C5C"/>
    <w:rsid w:val="006B7C9F"/>
    <w:rsid w:val="006B7CE0"/>
    <w:rsid w:val="006B7E2C"/>
    <w:rsid w:val="006C0038"/>
    <w:rsid w:val="006C00DC"/>
    <w:rsid w:val="006C0129"/>
    <w:rsid w:val="006C0265"/>
    <w:rsid w:val="006C0922"/>
    <w:rsid w:val="006C15D0"/>
    <w:rsid w:val="006C1B7E"/>
    <w:rsid w:val="006C1BB4"/>
    <w:rsid w:val="006C2933"/>
    <w:rsid w:val="006C2B60"/>
    <w:rsid w:val="006C3213"/>
    <w:rsid w:val="006C3277"/>
    <w:rsid w:val="006C3690"/>
    <w:rsid w:val="006C3ACD"/>
    <w:rsid w:val="006C3B7F"/>
    <w:rsid w:val="006C3D49"/>
    <w:rsid w:val="006C3E7F"/>
    <w:rsid w:val="006C4115"/>
    <w:rsid w:val="006C455F"/>
    <w:rsid w:val="006C53EF"/>
    <w:rsid w:val="006C5467"/>
    <w:rsid w:val="006C54E3"/>
    <w:rsid w:val="006C5784"/>
    <w:rsid w:val="006C61C3"/>
    <w:rsid w:val="006C61C6"/>
    <w:rsid w:val="006C66D6"/>
    <w:rsid w:val="006C67CC"/>
    <w:rsid w:val="006C6B15"/>
    <w:rsid w:val="006C6D6A"/>
    <w:rsid w:val="006C7379"/>
    <w:rsid w:val="006C74EB"/>
    <w:rsid w:val="006D0617"/>
    <w:rsid w:val="006D0801"/>
    <w:rsid w:val="006D0B25"/>
    <w:rsid w:val="006D0C84"/>
    <w:rsid w:val="006D1459"/>
    <w:rsid w:val="006D167A"/>
    <w:rsid w:val="006D1802"/>
    <w:rsid w:val="006D1D9B"/>
    <w:rsid w:val="006D2163"/>
    <w:rsid w:val="006D2817"/>
    <w:rsid w:val="006D2B79"/>
    <w:rsid w:val="006D2F3C"/>
    <w:rsid w:val="006D3097"/>
    <w:rsid w:val="006D3156"/>
    <w:rsid w:val="006D3CB8"/>
    <w:rsid w:val="006D4409"/>
    <w:rsid w:val="006D44EA"/>
    <w:rsid w:val="006D4552"/>
    <w:rsid w:val="006D463D"/>
    <w:rsid w:val="006D4764"/>
    <w:rsid w:val="006D495B"/>
    <w:rsid w:val="006D5638"/>
    <w:rsid w:val="006D5A8A"/>
    <w:rsid w:val="006D6555"/>
    <w:rsid w:val="006D67D1"/>
    <w:rsid w:val="006D6832"/>
    <w:rsid w:val="006D76C6"/>
    <w:rsid w:val="006D7D01"/>
    <w:rsid w:val="006D7F26"/>
    <w:rsid w:val="006D7F83"/>
    <w:rsid w:val="006E02A8"/>
    <w:rsid w:val="006E06D5"/>
    <w:rsid w:val="006E097F"/>
    <w:rsid w:val="006E15D1"/>
    <w:rsid w:val="006E1A08"/>
    <w:rsid w:val="006E1B1E"/>
    <w:rsid w:val="006E2141"/>
    <w:rsid w:val="006E21AF"/>
    <w:rsid w:val="006E29D9"/>
    <w:rsid w:val="006E31C9"/>
    <w:rsid w:val="006E3513"/>
    <w:rsid w:val="006E3588"/>
    <w:rsid w:val="006E37DD"/>
    <w:rsid w:val="006E3845"/>
    <w:rsid w:val="006E3A07"/>
    <w:rsid w:val="006E3C50"/>
    <w:rsid w:val="006E3D3E"/>
    <w:rsid w:val="006E4081"/>
    <w:rsid w:val="006E48D7"/>
    <w:rsid w:val="006E4E5F"/>
    <w:rsid w:val="006E4FD9"/>
    <w:rsid w:val="006E548B"/>
    <w:rsid w:val="006E5648"/>
    <w:rsid w:val="006E5814"/>
    <w:rsid w:val="006E632A"/>
    <w:rsid w:val="006E6AB8"/>
    <w:rsid w:val="006E712D"/>
    <w:rsid w:val="006E76CC"/>
    <w:rsid w:val="006E79BE"/>
    <w:rsid w:val="006F0290"/>
    <w:rsid w:val="006F0D25"/>
    <w:rsid w:val="006F12CD"/>
    <w:rsid w:val="006F144A"/>
    <w:rsid w:val="006F15DA"/>
    <w:rsid w:val="006F1DA2"/>
    <w:rsid w:val="006F1E2C"/>
    <w:rsid w:val="006F2336"/>
    <w:rsid w:val="006F2E72"/>
    <w:rsid w:val="006F324F"/>
    <w:rsid w:val="006F32A1"/>
    <w:rsid w:val="006F3A8D"/>
    <w:rsid w:val="006F3B2E"/>
    <w:rsid w:val="006F420E"/>
    <w:rsid w:val="006F6712"/>
    <w:rsid w:val="006F6B76"/>
    <w:rsid w:val="006F6D15"/>
    <w:rsid w:val="006F6ED2"/>
    <w:rsid w:val="006F6EE9"/>
    <w:rsid w:val="006F71A3"/>
    <w:rsid w:val="006F753C"/>
    <w:rsid w:val="007001FE"/>
    <w:rsid w:val="0070035B"/>
    <w:rsid w:val="00700523"/>
    <w:rsid w:val="0070099E"/>
    <w:rsid w:val="007009E5"/>
    <w:rsid w:val="0070178D"/>
    <w:rsid w:val="00701C34"/>
    <w:rsid w:val="00701EAD"/>
    <w:rsid w:val="00701F73"/>
    <w:rsid w:val="00701FA0"/>
    <w:rsid w:val="0070220B"/>
    <w:rsid w:val="007033B5"/>
    <w:rsid w:val="00704081"/>
    <w:rsid w:val="0070458D"/>
    <w:rsid w:val="007045B1"/>
    <w:rsid w:val="0070498A"/>
    <w:rsid w:val="00704B93"/>
    <w:rsid w:val="00704DFC"/>
    <w:rsid w:val="007058A9"/>
    <w:rsid w:val="007064B9"/>
    <w:rsid w:val="00706982"/>
    <w:rsid w:val="00706E66"/>
    <w:rsid w:val="00707F39"/>
    <w:rsid w:val="007118F5"/>
    <w:rsid w:val="00711D3B"/>
    <w:rsid w:val="00711EA8"/>
    <w:rsid w:val="00711F46"/>
    <w:rsid w:val="007123CF"/>
    <w:rsid w:val="007125A3"/>
    <w:rsid w:val="00712A8D"/>
    <w:rsid w:val="00712BA3"/>
    <w:rsid w:val="00713206"/>
    <w:rsid w:val="0071324B"/>
    <w:rsid w:val="007133CE"/>
    <w:rsid w:val="00713716"/>
    <w:rsid w:val="00713746"/>
    <w:rsid w:val="00713999"/>
    <w:rsid w:val="00713AFF"/>
    <w:rsid w:val="00713C72"/>
    <w:rsid w:val="00713FF7"/>
    <w:rsid w:val="0071403E"/>
    <w:rsid w:val="00714228"/>
    <w:rsid w:val="007142E7"/>
    <w:rsid w:val="00714AE8"/>
    <w:rsid w:val="00714C4A"/>
    <w:rsid w:val="00715354"/>
    <w:rsid w:val="00715653"/>
    <w:rsid w:val="007156A9"/>
    <w:rsid w:val="00715A3C"/>
    <w:rsid w:val="00715EB1"/>
    <w:rsid w:val="007160DE"/>
    <w:rsid w:val="007161CA"/>
    <w:rsid w:val="00716355"/>
    <w:rsid w:val="007163F6"/>
    <w:rsid w:val="007168CD"/>
    <w:rsid w:val="007169A9"/>
    <w:rsid w:val="007173B5"/>
    <w:rsid w:val="007174B3"/>
    <w:rsid w:val="00717593"/>
    <w:rsid w:val="0071781D"/>
    <w:rsid w:val="0071790D"/>
    <w:rsid w:val="007179DE"/>
    <w:rsid w:val="00720017"/>
    <w:rsid w:val="00720A43"/>
    <w:rsid w:val="0072124F"/>
    <w:rsid w:val="00721C13"/>
    <w:rsid w:val="00721DC3"/>
    <w:rsid w:val="0072212B"/>
    <w:rsid w:val="007225AF"/>
    <w:rsid w:val="007225D6"/>
    <w:rsid w:val="00722A31"/>
    <w:rsid w:val="007230DB"/>
    <w:rsid w:val="007238EF"/>
    <w:rsid w:val="00723CED"/>
    <w:rsid w:val="00723E75"/>
    <w:rsid w:val="00723FBE"/>
    <w:rsid w:val="00724B46"/>
    <w:rsid w:val="00724CAC"/>
    <w:rsid w:val="0072514B"/>
    <w:rsid w:val="007251FA"/>
    <w:rsid w:val="00726FCF"/>
    <w:rsid w:val="00727353"/>
    <w:rsid w:val="0072743C"/>
    <w:rsid w:val="007275D8"/>
    <w:rsid w:val="007275DC"/>
    <w:rsid w:val="007277CE"/>
    <w:rsid w:val="00727DEA"/>
    <w:rsid w:val="007306DB"/>
    <w:rsid w:val="00730750"/>
    <w:rsid w:val="007312E5"/>
    <w:rsid w:val="0073130E"/>
    <w:rsid w:val="0073146A"/>
    <w:rsid w:val="0073161D"/>
    <w:rsid w:val="00731D2D"/>
    <w:rsid w:val="00731DAA"/>
    <w:rsid w:val="007325F3"/>
    <w:rsid w:val="007329FA"/>
    <w:rsid w:val="00732A97"/>
    <w:rsid w:val="00732C6A"/>
    <w:rsid w:val="0073370D"/>
    <w:rsid w:val="00733AA1"/>
    <w:rsid w:val="00733AC5"/>
    <w:rsid w:val="00733C47"/>
    <w:rsid w:val="00733CD7"/>
    <w:rsid w:val="00734499"/>
    <w:rsid w:val="00734B5D"/>
    <w:rsid w:val="00734C39"/>
    <w:rsid w:val="00734D1B"/>
    <w:rsid w:val="00734DF2"/>
    <w:rsid w:val="00734F04"/>
    <w:rsid w:val="007355DC"/>
    <w:rsid w:val="00735D5F"/>
    <w:rsid w:val="00735DE6"/>
    <w:rsid w:val="007360DF"/>
    <w:rsid w:val="00736427"/>
    <w:rsid w:val="0073646D"/>
    <w:rsid w:val="007368E8"/>
    <w:rsid w:val="00736AF1"/>
    <w:rsid w:val="00736B00"/>
    <w:rsid w:val="00736FBC"/>
    <w:rsid w:val="00737440"/>
    <w:rsid w:val="00737DB6"/>
    <w:rsid w:val="00740432"/>
    <w:rsid w:val="00740560"/>
    <w:rsid w:val="0074073B"/>
    <w:rsid w:val="00740777"/>
    <w:rsid w:val="00740E3F"/>
    <w:rsid w:val="00740E83"/>
    <w:rsid w:val="00741935"/>
    <w:rsid w:val="00741A97"/>
    <w:rsid w:val="00741C5A"/>
    <w:rsid w:val="00741EDC"/>
    <w:rsid w:val="00742937"/>
    <w:rsid w:val="00742F06"/>
    <w:rsid w:val="007430B2"/>
    <w:rsid w:val="0074372D"/>
    <w:rsid w:val="0074426B"/>
    <w:rsid w:val="00744486"/>
    <w:rsid w:val="00744B59"/>
    <w:rsid w:val="00744CE9"/>
    <w:rsid w:val="00744E19"/>
    <w:rsid w:val="0074506B"/>
    <w:rsid w:val="007452A7"/>
    <w:rsid w:val="007460A0"/>
    <w:rsid w:val="00746583"/>
    <w:rsid w:val="00746EC1"/>
    <w:rsid w:val="007470D3"/>
    <w:rsid w:val="007502B3"/>
    <w:rsid w:val="00750467"/>
    <w:rsid w:val="0075110F"/>
    <w:rsid w:val="00751200"/>
    <w:rsid w:val="00751902"/>
    <w:rsid w:val="00751AB0"/>
    <w:rsid w:val="00752060"/>
    <w:rsid w:val="00752492"/>
    <w:rsid w:val="00752563"/>
    <w:rsid w:val="00753155"/>
    <w:rsid w:val="00753777"/>
    <w:rsid w:val="00753B10"/>
    <w:rsid w:val="00753CB5"/>
    <w:rsid w:val="00753F9A"/>
    <w:rsid w:val="00754088"/>
    <w:rsid w:val="0075430B"/>
    <w:rsid w:val="0075465A"/>
    <w:rsid w:val="00754876"/>
    <w:rsid w:val="00754C77"/>
    <w:rsid w:val="0075508B"/>
    <w:rsid w:val="0075522B"/>
    <w:rsid w:val="0075555E"/>
    <w:rsid w:val="00755AF4"/>
    <w:rsid w:val="0075611B"/>
    <w:rsid w:val="00756122"/>
    <w:rsid w:val="00756298"/>
    <w:rsid w:val="00756E97"/>
    <w:rsid w:val="00757036"/>
    <w:rsid w:val="0075770D"/>
    <w:rsid w:val="0076113C"/>
    <w:rsid w:val="007616FC"/>
    <w:rsid w:val="00761940"/>
    <w:rsid w:val="00761B78"/>
    <w:rsid w:val="00762007"/>
    <w:rsid w:val="00762161"/>
    <w:rsid w:val="007624F5"/>
    <w:rsid w:val="00762502"/>
    <w:rsid w:val="00762D2A"/>
    <w:rsid w:val="00762ED8"/>
    <w:rsid w:val="0076317F"/>
    <w:rsid w:val="007632BE"/>
    <w:rsid w:val="007636A5"/>
    <w:rsid w:val="00763A9F"/>
    <w:rsid w:val="00763F6C"/>
    <w:rsid w:val="00764101"/>
    <w:rsid w:val="00764424"/>
    <w:rsid w:val="00764428"/>
    <w:rsid w:val="0076480E"/>
    <w:rsid w:val="00764B34"/>
    <w:rsid w:val="007652BD"/>
    <w:rsid w:val="00765776"/>
    <w:rsid w:val="00765D99"/>
    <w:rsid w:val="00766C72"/>
    <w:rsid w:val="00766CAC"/>
    <w:rsid w:val="00766EEF"/>
    <w:rsid w:val="007670C1"/>
    <w:rsid w:val="00767CC8"/>
    <w:rsid w:val="007707B8"/>
    <w:rsid w:val="007707D8"/>
    <w:rsid w:val="0077133D"/>
    <w:rsid w:val="00771849"/>
    <w:rsid w:val="007720A8"/>
    <w:rsid w:val="0077225A"/>
    <w:rsid w:val="00772560"/>
    <w:rsid w:val="007728E7"/>
    <w:rsid w:val="00772941"/>
    <w:rsid w:val="00772BB1"/>
    <w:rsid w:val="0077308E"/>
    <w:rsid w:val="00773CAE"/>
    <w:rsid w:val="00774746"/>
    <w:rsid w:val="00774E76"/>
    <w:rsid w:val="0077558C"/>
    <w:rsid w:val="00775B9C"/>
    <w:rsid w:val="00775C7E"/>
    <w:rsid w:val="00776167"/>
    <w:rsid w:val="0077618B"/>
    <w:rsid w:val="00776BC7"/>
    <w:rsid w:val="00776C0C"/>
    <w:rsid w:val="00776C75"/>
    <w:rsid w:val="007774CF"/>
    <w:rsid w:val="00777604"/>
    <w:rsid w:val="00780278"/>
    <w:rsid w:val="007807AD"/>
    <w:rsid w:val="00780DC7"/>
    <w:rsid w:val="007810CF"/>
    <w:rsid w:val="00781242"/>
    <w:rsid w:val="00782307"/>
    <w:rsid w:val="00782D38"/>
    <w:rsid w:val="0078313B"/>
    <w:rsid w:val="0078332E"/>
    <w:rsid w:val="00784824"/>
    <w:rsid w:val="00784B3E"/>
    <w:rsid w:val="0078516D"/>
    <w:rsid w:val="00785308"/>
    <w:rsid w:val="00785361"/>
    <w:rsid w:val="00786131"/>
    <w:rsid w:val="0078616D"/>
    <w:rsid w:val="00786350"/>
    <w:rsid w:val="00786455"/>
    <w:rsid w:val="00786956"/>
    <w:rsid w:val="0078720E"/>
    <w:rsid w:val="0078798B"/>
    <w:rsid w:val="00787AB3"/>
    <w:rsid w:val="00787D24"/>
    <w:rsid w:val="00787EC4"/>
    <w:rsid w:val="00787ED0"/>
    <w:rsid w:val="00790607"/>
    <w:rsid w:val="00790954"/>
    <w:rsid w:val="00790A76"/>
    <w:rsid w:val="00790C23"/>
    <w:rsid w:val="00790E71"/>
    <w:rsid w:val="0079101A"/>
    <w:rsid w:val="00791704"/>
    <w:rsid w:val="00791A2E"/>
    <w:rsid w:val="00791C0C"/>
    <w:rsid w:val="00792169"/>
    <w:rsid w:val="00792316"/>
    <w:rsid w:val="0079336B"/>
    <w:rsid w:val="0079384A"/>
    <w:rsid w:val="00793B29"/>
    <w:rsid w:val="0079450C"/>
    <w:rsid w:val="00794BBE"/>
    <w:rsid w:val="007953B3"/>
    <w:rsid w:val="00795504"/>
    <w:rsid w:val="0079553B"/>
    <w:rsid w:val="00795FF7"/>
    <w:rsid w:val="0079652F"/>
    <w:rsid w:val="00797260"/>
    <w:rsid w:val="007973D3"/>
    <w:rsid w:val="00797737"/>
    <w:rsid w:val="007978D4"/>
    <w:rsid w:val="00797A59"/>
    <w:rsid w:val="007A00D8"/>
    <w:rsid w:val="007A0141"/>
    <w:rsid w:val="007A0147"/>
    <w:rsid w:val="007A06FF"/>
    <w:rsid w:val="007A0803"/>
    <w:rsid w:val="007A11D3"/>
    <w:rsid w:val="007A1769"/>
    <w:rsid w:val="007A3456"/>
    <w:rsid w:val="007A3E18"/>
    <w:rsid w:val="007A50B5"/>
    <w:rsid w:val="007A5C55"/>
    <w:rsid w:val="007A5CE3"/>
    <w:rsid w:val="007A5DEF"/>
    <w:rsid w:val="007A5E5D"/>
    <w:rsid w:val="007A6504"/>
    <w:rsid w:val="007A68E8"/>
    <w:rsid w:val="007A6D37"/>
    <w:rsid w:val="007A70CC"/>
    <w:rsid w:val="007A7306"/>
    <w:rsid w:val="007A74ED"/>
    <w:rsid w:val="007A7B02"/>
    <w:rsid w:val="007A7BE3"/>
    <w:rsid w:val="007A7F52"/>
    <w:rsid w:val="007B02AE"/>
    <w:rsid w:val="007B02B0"/>
    <w:rsid w:val="007B0304"/>
    <w:rsid w:val="007B171A"/>
    <w:rsid w:val="007B18EC"/>
    <w:rsid w:val="007B1BB6"/>
    <w:rsid w:val="007B23B3"/>
    <w:rsid w:val="007B2C06"/>
    <w:rsid w:val="007B2C76"/>
    <w:rsid w:val="007B314A"/>
    <w:rsid w:val="007B335B"/>
    <w:rsid w:val="007B3448"/>
    <w:rsid w:val="007B46B1"/>
    <w:rsid w:val="007B4A34"/>
    <w:rsid w:val="007B4D0C"/>
    <w:rsid w:val="007B4EFA"/>
    <w:rsid w:val="007B4F86"/>
    <w:rsid w:val="007B5302"/>
    <w:rsid w:val="007B5E16"/>
    <w:rsid w:val="007B6B68"/>
    <w:rsid w:val="007B6ED4"/>
    <w:rsid w:val="007B6F74"/>
    <w:rsid w:val="007B7295"/>
    <w:rsid w:val="007B743C"/>
    <w:rsid w:val="007B7BF7"/>
    <w:rsid w:val="007B7CA0"/>
    <w:rsid w:val="007B7E1F"/>
    <w:rsid w:val="007C043C"/>
    <w:rsid w:val="007C087B"/>
    <w:rsid w:val="007C1000"/>
    <w:rsid w:val="007C131C"/>
    <w:rsid w:val="007C15D5"/>
    <w:rsid w:val="007C16B5"/>
    <w:rsid w:val="007C19F7"/>
    <w:rsid w:val="007C1E1C"/>
    <w:rsid w:val="007C2222"/>
    <w:rsid w:val="007C264E"/>
    <w:rsid w:val="007C2E60"/>
    <w:rsid w:val="007C331C"/>
    <w:rsid w:val="007C3F60"/>
    <w:rsid w:val="007C4515"/>
    <w:rsid w:val="007C6143"/>
    <w:rsid w:val="007C63EE"/>
    <w:rsid w:val="007C656B"/>
    <w:rsid w:val="007C6D8C"/>
    <w:rsid w:val="007C79EC"/>
    <w:rsid w:val="007D0524"/>
    <w:rsid w:val="007D07CE"/>
    <w:rsid w:val="007D1243"/>
    <w:rsid w:val="007D1618"/>
    <w:rsid w:val="007D1B40"/>
    <w:rsid w:val="007D1C0E"/>
    <w:rsid w:val="007D2159"/>
    <w:rsid w:val="007D244F"/>
    <w:rsid w:val="007D25F0"/>
    <w:rsid w:val="007D3F14"/>
    <w:rsid w:val="007D415B"/>
    <w:rsid w:val="007D46A1"/>
    <w:rsid w:val="007D487D"/>
    <w:rsid w:val="007D4E46"/>
    <w:rsid w:val="007D51D3"/>
    <w:rsid w:val="007D53A6"/>
    <w:rsid w:val="007D5AB5"/>
    <w:rsid w:val="007D5C46"/>
    <w:rsid w:val="007D66A4"/>
    <w:rsid w:val="007D6A99"/>
    <w:rsid w:val="007D6AC6"/>
    <w:rsid w:val="007D6B20"/>
    <w:rsid w:val="007D6DEF"/>
    <w:rsid w:val="007D7062"/>
    <w:rsid w:val="007D7216"/>
    <w:rsid w:val="007D7A7F"/>
    <w:rsid w:val="007D7CA2"/>
    <w:rsid w:val="007D7FDE"/>
    <w:rsid w:val="007E008A"/>
    <w:rsid w:val="007E0F9F"/>
    <w:rsid w:val="007E1FB5"/>
    <w:rsid w:val="007E2065"/>
    <w:rsid w:val="007E25F9"/>
    <w:rsid w:val="007E2C40"/>
    <w:rsid w:val="007E2EFC"/>
    <w:rsid w:val="007E3153"/>
    <w:rsid w:val="007E318D"/>
    <w:rsid w:val="007E3A13"/>
    <w:rsid w:val="007E3CCC"/>
    <w:rsid w:val="007E3D6F"/>
    <w:rsid w:val="007E3D9D"/>
    <w:rsid w:val="007E409F"/>
    <w:rsid w:val="007E40FB"/>
    <w:rsid w:val="007E412D"/>
    <w:rsid w:val="007E42D4"/>
    <w:rsid w:val="007E596C"/>
    <w:rsid w:val="007E5A67"/>
    <w:rsid w:val="007E5C0E"/>
    <w:rsid w:val="007E6004"/>
    <w:rsid w:val="007E63BB"/>
    <w:rsid w:val="007E6BCF"/>
    <w:rsid w:val="007E71E6"/>
    <w:rsid w:val="007E7D35"/>
    <w:rsid w:val="007F0023"/>
    <w:rsid w:val="007F004F"/>
    <w:rsid w:val="007F07EF"/>
    <w:rsid w:val="007F0F94"/>
    <w:rsid w:val="007F1027"/>
    <w:rsid w:val="007F21C8"/>
    <w:rsid w:val="007F22D3"/>
    <w:rsid w:val="007F28E0"/>
    <w:rsid w:val="007F29DD"/>
    <w:rsid w:val="007F2E09"/>
    <w:rsid w:val="007F3708"/>
    <w:rsid w:val="007F42DD"/>
    <w:rsid w:val="007F47F3"/>
    <w:rsid w:val="007F48E6"/>
    <w:rsid w:val="007F4BF9"/>
    <w:rsid w:val="007F4ED4"/>
    <w:rsid w:val="007F4FE5"/>
    <w:rsid w:val="007F59F2"/>
    <w:rsid w:val="007F5D85"/>
    <w:rsid w:val="007F5E89"/>
    <w:rsid w:val="007F60CB"/>
    <w:rsid w:val="007F6C04"/>
    <w:rsid w:val="007F721B"/>
    <w:rsid w:val="007F72DD"/>
    <w:rsid w:val="007F7567"/>
    <w:rsid w:val="007F76B0"/>
    <w:rsid w:val="007F7916"/>
    <w:rsid w:val="007F7EB9"/>
    <w:rsid w:val="0080022C"/>
    <w:rsid w:val="008006A2"/>
    <w:rsid w:val="00800829"/>
    <w:rsid w:val="00800A16"/>
    <w:rsid w:val="008014D1"/>
    <w:rsid w:val="00801FD3"/>
    <w:rsid w:val="0080200A"/>
    <w:rsid w:val="00802099"/>
    <w:rsid w:val="008021CA"/>
    <w:rsid w:val="0080283F"/>
    <w:rsid w:val="00802907"/>
    <w:rsid w:val="00802F62"/>
    <w:rsid w:val="0080338C"/>
    <w:rsid w:val="008036B3"/>
    <w:rsid w:val="00803D8E"/>
    <w:rsid w:val="00803E5B"/>
    <w:rsid w:val="0080545E"/>
    <w:rsid w:val="00805BCE"/>
    <w:rsid w:val="00806141"/>
    <w:rsid w:val="00806430"/>
    <w:rsid w:val="00806B4F"/>
    <w:rsid w:val="00806B57"/>
    <w:rsid w:val="00806CD5"/>
    <w:rsid w:val="00806DCA"/>
    <w:rsid w:val="0080748E"/>
    <w:rsid w:val="00807875"/>
    <w:rsid w:val="0080792C"/>
    <w:rsid w:val="00807972"/>
    <w:rsid w:val="008079C5"/>
    <w:rsid w:val="00810ABC"/>
    <w:rsid w:val="00810BC5"/>
    <w:rsid w:val="00810FF2"/>
    <w:rsid w:val="00811352"/>
    <w:rsid w:val="00811803"/>
    <w:rsid w:val="0081201E"/>
    <w:rsid w:val="008133A9"/>
    <w:rsid w:val="0081342D"/>
    <w:rsid w:val="008137E1"/>
    <w:rsid w:val="008139AB"/>
    <w:rsid w:val="008141B1"/>
    <w:rsid w:val="008148DB"/>
    <w:rsid w:val="00814B0D"/>
    <w:rsid w:val="00814D8C"/>
    <w:rsid w:val="00814E29"/>
    <w:rsid w:val="00815267"/>
    <w:rsid w:val="00815DD8"/>
    <w:rsid w:val="00816BF0"/>
    <w:rsid w:val="00816E68"/>
    <w:rsid w:val="00817DD1"/>
    <w:rsid w:val="00817E2D"/>
    <w:rsid w:val="008202EE"/>
    <w:rsid w:val="0082034E"/>
    <w:rsid w:val="008203F5"/>
    <w:rsid w:val="0082065F"/>
    <w:rsid w:val="00820711"/>
    <w:rsid w:val="00820FEB"/>
    <w:rsid w:val="00821117"/>
    <w:rsid w:val="00821F1F"/>
    <w:rsid w:val="00822171"/>
    <w:rsid w:val="00822777"/>
    <w:rsid w:val="00823015"/>
    <w:rsid w:val="00823025"/>
    <w:rsid w:val="008232EC"/>
    <w:rsid w:val="008236C8"/>
    <w:rsid w:val="00823867"/>
    <w:rsid w:val="008241F7"/>
    <w:rsid w:val="008242AB"/>
    <w:rsid w:val="0082463E"/>
    <w:rsid w:val="00824C15"/>
    <w:rsid w:val="00824E95"/>
    <w:rsid w:val="0082522F"/>
    <w:rsid w:val="00825318"/>
    <w:rsid w:val="00825EC9"/>
    <w:rsid w:val="008265CE"/>
    <w:rsid w:val="00826793"/>
    <w:rsid w:val="00826DD2"/>
    <w:rsid w:val="008270EA"/>
    <w:rsid w:val="008272F4"/>
    <w:rsid w:val="0083003D"/>
    <w:rsid w:val="00830C3C"/>
    <w:rsid w:val="00830F40"/>
    <w:rsid w:val="0083171C"/>
    <w:rsid w:val="00831820"/>
    <w:rsid w:val="00831D47"/>
    <w:rsid w:val="00831D94"/>
    <w:rsid w:val="008321F0"/>
    <w:rsid w:val="00832465"/>
    <w:rsid w:val="00832F6D"/>
    <w:rsid w:val="008332DC"/>
    <w:rsid w:val="0083378D"/>
    <w:rsid w:val="00833ED8"/>
    <w:rsid w:val="008340A6"/>
    <w:rsid w:val="008341D3"/>
    <w:rsid w:val="0083470F"/>
    <w:rsid w:val="00834FBC"/>
    <w:rsid w:val="008359D4"/>
    <w:rsid w:val="00835CE8"/>
    <w:rsid w:val="00836CEA"/>
    <w:rsid w:val="00836DE7"/>
    <w:rsid w:val="00837686"/>
    <w:rsid w:val="00837F53"/>
    <w:rsid w:val="00840330"/>
    <w:rsid w:val="00840474"/>
    <w:rsid w:val="00840552"/>
    <w:rsid w:val="00840939"/>
    <w:rsid w:val="00840D86"/>
    <w:rsid w:val="00840E9F"/>
    <w:rsid w:val="00840EB8"/>
    <w:rsid w:val="00841139"/>
    <w:rsid w:val="00841513"/>
    <w:rsid w:val="008417D7"/>
    <w:rsid w:val="00841A6B"/>
    <w:rsid w:val="00842868"/>
    <w:rsid w:val="008438C5"/>
    <w:rsid w:val="00843BF9"/>
    <w:rsid w:val="00843DB2"/>
    <w:rsid w:val="008445B3"/>
    <w:rsid w:val="00844733"/>
    <w:rsid w:val="00844971"/>
    <w:rsid w:val="00844E72"/>
    <w:rsid w:val="008453C0"/>
    <w:rsid w:val="00845524"/>
    <w:rsid w:val="008456DD"/>
    <w:rsid w:val="00845B12"/>
    <w:rsid w:val="00845C56"/>
    <w:rsid w:val="00845E22"/>
    <w:rsid w:val="008462E5"/>
    <w:rsid w:val="00846379"/>
    <w:rsid w:val="0084679B"/>
    <w:rsid w:val="008468FC"/>
    <w:rsid w:val="008471F2"/>
    <w:rsid w:val="0084729D"/>
    <w:rsid w:val="00847323"/>
    <w:rsid w:val="00847812"/>
    <w:rsid w:val="0084783E"/>
    <w:rsid w:val="008500A6"/>
    <w:rsid w:val="00850645"/>
    <w:rsid w:val="00850EA6"/>
    <w:rsid w:val="00850FE1"/>
    <w:rsid w:val="00851B4E"/>
    <w:rsid w:val="00851FD0"/>
    <w:rsid w:val="00852752"/>
    <w:rsid w:val="00852A6E"/>
    <w:rsid w:val="00852C0E"/>
    <w:rsid w:val="00852D59"/>
    <w:rsid w:val="00852D91"/>
    <w:rsid w:val="00852EE4"/>
    <w:rsid w:val="00853553"/>
    <w:rsid w:val="0085410E"/>
    <w:rsid w:val="008543DA"/>
    <w:rsid w:val="0085469D"/>
    <w:rsid w:val="00854C1E"/>
    <w:rsid w:val="00854FFD"/>
    <w:rsid w:val="008553B4"/>
    <w:rsid w:val="0085721C"/>
    <w:rsid w:val="0086047A"/>
    <w:rsid w:val="00860AD6"/>
    <w:rsid w:val="008610F3"/>
    <w:rsid w:val="0086126E"/>
    <w:rsid w:val="008613B2"/>
    <w:rsid w:val="00861710"/>
    <w:rsid w:val="00861959"/>
    <w:rsid w:val="00861BA9"/>
    <w:rsid w:val="00861DD3"/>
    <w:rsid w:val="00862D77"/>
    <w:rsid w:val="00862FD8"/>
    <w:rsid w:val="008634B2"/>
    <w:rsid w:val="00863608"/>
    <w:rsid w:val="0086364C"/>
    <w:rsid w:val="00863879"/>
    <w:rsid w:val="008638FA"/>
    <w:rsid w:val="00863BEB"/>
    <w:rsid w:val="00863CFC"/>
    <w:rsid w:val="00865EC5"/>
    <w:rsid w:val="008661AE"/>
    <w:rsid w:val="0086629E"/>
    <w:rsid w:val="008664DB"/>
    <w:rsid w:val="008666B2"/>
    <w:rsid w:val="008676A6"/>
    <w:rsid w:val="00867D33"/>
    <w:rsid w:val="00867D68"/>
    <w:rsid w:val="00867D7F"/>
    <w:rsid w:val="00867E6C"/>
    <w:rsid w:val="008706BB"/>
    <w:rsid w:val="00870BE5"/>
    <w:rsid w:val="00871237"/>
    <w:rsid w:val="00871751"/>
    <w:rsid w:val="008717C8"/>
    <w:rsid w:val="0087181F"/>
    <w:rsid w:val="00871F80"/>
    <w:rsid w:val="00872223"/>
    <w:rsid w:val="00872328"/>
    <w:rsid w:val="008729F3"/>
    <w:rsid w:val="008738E0"/>
    <w:rsid w:val="00873AA8"/>
    <w:rsid w:val="00873D36"/>
    <w:rsid w:val="00873E75"/>
    <w:rsid w:val="008743EA"/>
    <w:rsid w:val="0087449C"/>
    <w:rsid w:val="00874626"/>
    <w:rsid w:val="0087490E"/>
    <w:rsid w:val="00874A16"/>
    <w:rsid w:val="00874A93"/>
    <w:rsid w:val="00874FEC"/>
    <w:rsid w:val="0087558E"/>
    <w:rsid w:val="00875598"/>
    <w:rsid w:val="008764BD"/>
    <w:rsid w:val="00876703"/>
    <w:rsid w:val="00877A65"/>
    <w:rsid w:val="008801DA"/>
    <w:rsid w:val="008804BC"/>
    <w:rsid w:val="00880DC3"/>
    <w:rsid w:val="00881444"/>
    <w:rsid w:val="0088145D"/>
    <w:rsid w:val="00881D45"/>
    <w:rsid w:val="00881F4B"/>
    <w:rsid w:val="00882591"/>
    <w:rsid w:val="008826F5"/>
    <w:rsid w:val="008832F3"/>
    <w:rsid w:val="00883360"/>
    <w:rsid w:val="0088371B"/>
    <w:rsid w:val="00883743"/>
    <w:rsid w:val="008839FE"/>
    <w:rsid w:val="00883CF2"/>
    <w:rsid w:val="008841FA"/>
    <w:rsid w:val="00884E70"/>
    <w:rsid w:val="00885096"/>
    <w:rsid w:val="008854F7"/>
    <w:rsid w:val="008855E1"/>
    <w:rsid w:val="0088569D"/>
    <w:rsid w:val="00885931"/>
    <w:rsid w:val="0088595C"/>
    <w:rsid w:val="00885D5A"/>
    <w:rsid w:val="00885E50"/>
    <w:rsid w:val="00885E52"/>
    <w:rsid w:val="00885F1A"/>
    <w:rsid w:val="00886358"/>
    <w:rsid w:val="008863A1"/>
    <w:rsid w:val="008865E5"/>
    <w:rsid w:val="008868AB"/>
    <w:rsid w:val="00887154"/>
    <w:rsid w:val="008872B7"/>
    <w:rsid w:val="008872ED"/>
    <w:rsid w:val="0088733F"/>
    <w:rsid w:val="00887C4A"/>
    <w:rsid w:val="0089003D"/>
    <w:rsid w:val="0089007E"/>
    <w:rsid w:val="0089079C"/>
    <w:rsid w:val="00890C8A"/>
    <w:rsid w:val="00890ECF"/>
    <w:rsid w:val="00891E3D"/>
    <w:rsid w:val="00892461"/>
    <w:rsid w:val="008924DB"/>
    <w:rsid w:val="00892B2A"/>
    <w:rsid w:val="00892F38"/>
    <w:rsid w:val="0089333C"/>
    <w:rsid w:val="00893476"/>
    <w:rsid w:val="00893C47"/>
    <w:rsid w:val="00894B3F"/>
    <w:rsid w:val="00894BEB"/>
    <w:rsid w:val="0089509A"/>
    <w:rsid w:val="00895359"/>
    <w:rsid w:val="008953AC"/>
    <w:rsid w:val="0089575C"/>
    <w:rsid w:val="00895B52"/>
    <w:rsid w:val="0089621E"/>
    <w:rsid w:val="00897083"/>
    <w:rsid w:val="0089791D"/>
    <w:rsid w:val="00897981"/>
    <w:rsid w:val="00897D81"/>
    <w:rsid w:val="008A004F"/>
    <w:rsid w:val="008A020E"/>
    <w:rsid w:val="008A040D"/>
    <w:rsid w:val="008A0CD7"/>
    <w:rsid w:val="008A0EC6"/>
    <w:rsid w:val="008A0F1E"/>
    <w:rsid w:val="008A116C"/>
    <w:rsid w:val="008A1EC8"/>
    <w:rsid w:val="008A20C5"/>
    <w:rsid w:val="008A24CA"/>
    <w:rsid w:val="008A259E"/>
    <w:rsid w:val="008A286E"/>
    <w:rsid w:val="008A2B57"/>
    <w:rsid w:val="008A2C8C"/>
    <w:rsid w:val="008A33A6"/>
    <w:rsid w:val="008A3E3E"/>
    <w:rsid w:val="008A3FC7"/>
    <w:rsid w:val="008A469F"/>
    <w:rsid w:val="008A55C8"/>
    <w:rsid w:val="008A5746"/>
    <w:rsid w:val="008A59EB"/>
    <w:rsid w:val="008A59F5"/>
    <w:rsid w:val="008A6168"/>
    <w:rsid w:val="008A69DE"/>
    <w:rsid w:val="008A72B3"/>
    <w:rsid w:val="008A7535"/>
    <w:rsid w:val="008A77E7"/>
    <w:rsid w:val="008A79FF"/>
    <w:rsid w:val="008A7F89"/>
    <w:rsid w:val="008B04B8"/>
    <w:rsid w:val="008B1365"/>
    <w:rsid w:val="008B15F2"/>
    <w:rsid w:val="008B1BFB"/>
    <w:rsid w:val="008B1EEB"/>
    <w:rsid w:val="008B1FE8"/>
    <w:rsid w:val="008B25C7"/>
    <w:rsid w:val="008B2648"/>
    <w:rsid w:val="008B2722"/>
    <w:rsid w:val="008B293B"/>
    <w:rsid w:val="008B29D6"/>
    <w:rsid w:val="008B2C71"/>
    <w:rsid w:val="008B3576"/>
    <w:rsid w:val="008B3E33"/>
    <w:rsid w:val="008B40CE"/>
    <w:rsid w:val="008B452D"/>
    <w:rsid w:val="008B4716"/>
    <w:rsid w:val="008B4A38"/>
    <w:rsid w:val="008B4F94"/>
    <w:rsid w:val="008B51EE"/>
    <w:rsid w:val="008B5B44"/>
    <w:rsid w:val="008B6001"/>
    <w:rsid w:val="008B6113"/>
    <w:rsid w:val="008B68CA"/>
    <w:rsid w:val="008B6A42"/>
    <w:rsid w:val="008B6E07"/>
    <w:rsid w:val="008B7138"/>
    <w:rsid w:val="008B718F"/>
    <w:rsid w:val="008C05CE"/>
    <w:rsid w:val="008C07F1"/>
    <w:rsid w:val="008C10AF"/>
    <w:rsid w:val="008C168A"/>
    <w:rsid w:val="008C1AF4"/>
    <w:rsid w:val="008C2BEB"/>
    <w:rsid w:val="008C361E"/>
    <w:rsid w:val="008C36B6"/>
    <w:rsid w:val="008C3773"/>
    <w:rsid w:val="008C385E"/>
    <w:rsid w:val="008C3A21"/>
    <w:rsid w:val="008C3B0B"/>
    <w:rsid w:val="008C48DE"/>
    <w:rsid w:val="008C4E11"/>
    <w:rsid w:val="008C4F23"/>
    <w:rsid w:val="008C4F3C"/>
    <w:rsid w:val="008C512F"/>
    <w:rsid w:val="008C635D"/>
    <w:rsid w:val="008C6445"/>
    <w:rsid w:val="008C6494"/>
    <w:rsid w:val="008C6B9F"/>
    <w:rsid w:val="008D02CA"/>
    <w:rsid w:val="008D04CD"/>
    <w:rsid w:val="008D0C92"/>
    <w:rsid w:val="008D1839"/>
    <w:rsid w:val="008D1AAB"/>
    <w:rsid w:val="008D20C7"/>
    <w:rsid w:val="008D24F3"/>
    <w:rsid w:val="008D28AD"/>
    <w:rsid w:val="008D3160"/>
    <w:rsid w:val="008D35C5"/>
    <w:rsid w:val="008D3A06"/>
    <w:rsid w:val="008D3DCC"/>
    <w:rsid w:val="008D4A2F"/>
    <w:rsid w:val="008D4C49"/>
    <w:rsid w:val="008D4F9B"/>
    <w:rsid w:val="008D4FB1"/>
    <w:rsid w:val="008D5555"/>
    <w:rsid w:val="008D560F"/>
    <w:rsid w:val="008D5775"/>
    <w:rsid w:val="008D586D"/>
    <w:rsid w:val="008D5E51"/>
    <w:rsid w:val="008D7906"/>
    <w:rsid w:val="008D7B81"/>
    <w:rsid w:val="008D7D18"/>
    <w:rsid w:val="008E0ACA"/>
    <w:rsid w:val="008E123B"/>
    <w:rsid w:val="008E21F0"/>
    <w:rsid w:val="008E276A"/>
    <w:rsid w:val="008E367D"/>
    <w:rsid w:val="008E36DD"/>
    <w:rsid w:val="008E3F25"/>
    <w:rsid w:val="008E56A6"/>
    <w:rsid w:val="008E5FA7"/>
    <w:rsid w:val="008E613D"/>
    <w:rsid w:val="008E64F3"/>
    <w:rsid w:val="008E6B01"/>
    <w:rsid w:val="008E6F45"/>
    <w:rsid w:val="008E70EB"/>
    <w:rsid w:val="008E7E89"/>
    <w:rsid w:val="008F12A0"/>
    <w:rsid w:val="008F1335"/>
    <w:rsid w:val="008F1CFC"/>
    <w:rsid w:val="008F1D15"/>
    <w:rsid w:val="008F22A0"/>
    <w:rsid w:val="008F2C0B"/>
    <w:rsid w:val="008F2CB1"/>
    <w:rsid w:val="008F2D66"/>
    <w:rsid w:val="008F2ED9"/>
    <w:rsid w:val="008F2F88"/>
    <w:rsid w:val="008F344C"/>
    <w:rsid w:val="008F37A0"/>
    <w:rsid w:val="008F467F"/>
    <w:rsid w:val="008F47F0"/>
    <w:rsid w:val="008F4EA0"/>
    <w:rsid w:val="008F5392"/>
    <w:rsid w:val="008F559D"/>
    <w:rsid w:val="008F55ED"/>
    <w:rsid w:val="008F5A06"/>
    <w:rsid w:val="008F5B39"/>
    <w:rsid w:val="008F5E00"/>
    <w:rsid w:val="008F5FC9"/>
    <w:rsid w:val="008F613F"/>
    <w:rsid w:val="008F62BB"/>
    <w:rsid w:val="008F6DE2"/>
    <w:rsid w:val="008F6F58"/>
    <w:rsid w:val="008F6F6C"/>
    <w:rsid w:val="008F6FD6"/>
    <w:rsid w:val="008F7116"/>
    <w:rsid w:val="008F71C3"/>
    <w:rsid w:val="008F7DD0"/>
    <w:rsid w:val="0090039A"/>
    <w:rsid w:val="0090058C"/>
    <w:rsid w:val="0090073D"/>
    <w:rsid w:val="00900991"/>
    <w:rsid w:val="009009F6"/>
    <w:rsid w:val="00901F14"/>
    <w:rsid w:val="00902048"/>
    <w:rsid w:val="00902274"/>
    <w:rsid w:val="00902505"/>
    <w:rsid w:val="0090278E"/>
    <w:rsid w:val="009027FF"/>
    <w:rsid w:val="00902AC6"/>
    <w:rsid w:val="00902B93"/>
    <w:rsid w:val="00904602"/>
    <w:rsid w:val="00904B06"/>
    <w:rsid w:val="0090513C"/>
    <w:rsid w:val="00905685"/>
    <w:rsid w:val="00905A4A"/>
    <w:rsid w:val="00906057"/>
    <w:rsid w:val="00906876"/>
    <w:rsid w:val="009079C0"/>
    <w:rsid w:val="00907A61"/>
    <w:rsid w:val="00907B0B"/>
    <w:rsid w:val="00907DDC"/>
    <w:rsid w:val="00910498"/>
    <w:rsid w:val="0091080F"/>
    <w:rsid w:val="00910999"/>
    <w:rsid w:val="00910D22"/>
    <w:rsid w:val="0091162A"/>
    <w:rsid w:val="0091232F"/>
    <w:rsid w:val="00912730"/>
    <w:rsid w:val="00913BAE"/>
    <w:rsid w:val="00913BD5"/>
    <w:rsid w:val="00913D47"/>
    <w:rsid w:val="00914C15"/>
    <w:rsid w:val="00915119"/>
    <w:rsid w:val="009151A6"/>
    <w:rsid w:val="00915325"/>
    <w:rsid w:val="00915576"/>
    <w:rsid w:val="0091586A"/>
    <w:rsid w:val="00915943"/>
    <w:rsid w:val="00915B25"/>
    <w:rsid w:val="00915E8B"/>
    <w:rsid w:val="0091635A"/>
    <w:rsid w:val="00916BE8"/>
    <w:rsid w:val="009172B0"/>
    <w:rsid w:val="00917702"/>
    <w:rsid w:val="00917BA4"/>
    <w:rsid w:val="00917DF4"/>
    <w:rsid w:val="00917EC9"/>
    <w:rsid w:val="00920FE2"/>
    <w:rsid w:val="00921BA2"/>
    <w:rsid w:val="0092212F"/>
    <w:rsid w:val="009225E6"/>
    <w:rsid w:val="009229EF"/>
    <w:rsid w:val="009232D3"/>
    <w:rsid w:val="009232E8"/>
    <w:rsid w:val="00923623"/>
    <w:rsid w:val="009247B0"/>
    <w:rsid w:val="00924FC7"/>
    <w:rsid w:val="0092508D"/>
    <w:rsid w:val="009252AE"/>
    <w:rsid w:val="00925764"/>
    <w:rsid w:val="00925C50"/>
    <w:rsid w:val="00925F53"/>
    <w:rsid w:val="00926226"/>
    <w:rsid w:val="00926821"/>
    <w:rsid w:val="00926AA1"/>
    <w:rsid w:val="00926D71"/>
    <w:rsid w:val="0092720B"/>
    <w:rsid w:val="0092732E"/>
    <w:rsid w:val="009276FE"/>
    <w:rsid w:val="00927A1A"/>
    <w:rsid w:val="00930353"/>
    <w:rsid w:val="0093036B"/>
    <w:rsid w:val="00930427"/>
    <w:rsid w:val="00930BA8"/>
    <w:rsid w:val="00930C41"/>
    <w:rsid w:val="0093161A"/>
    <w:rsid w:val="00931980"/>
    <w:rsid w:val="00931C74"/>
    <w:rsid w:val="00931D46"/>
    <w:rsid w:val="0093263C"/>
    <w:rsid w:val="00932796"/>
    <w:rsid w:val="0093294D"/>
    <w:rsid w:val="00932FA5"/>
    <w:rsid w:val="009332E1"/>
    <w:rsid w:val="00933357"/>
    <w:rsid w:val="00933888"/>
    <w:rsid w:val="00933AA3"/>
    <w:rsid w:val="00933BDD"/>
    <w:rsid w:val="0093440F"/>
    <w:rsid w:val="00934566"/>
    <w:rsid w:val="009346A3"/>
    <w:rsid w:val="009355A0"/>
    <w:rsid w:val="00936686"/>
    <w:rsid w:val="00936769"/>
    <w:rsid w:val="00936EAF"/>
    <w:rsid w:val="00937198"/>
    <w:rsid w:val="00937BD9"/>
    <w:rsid w:val="00937C0D"/>
    <w:rsid w:val="00937CB5"/>
    <w:rsid w:val="00937E5A"/>
    <w:rsid w:val="009400EE"/>
    <w:rsid w:val="00940296"/>
    <w:rsid w:val="0094066A"/>
    <w:rsid w:val="0094070A"/>
    <w:rsid w:val="00940D37"/>
    <w:rsid w:val="009410C5"/>
    <w:rsid w:val="00941A4F"/>
    <w:rsid w:val="00941AD7"/>
    <w:rsid w:val="00942002"/>
    <w:rsid w:val="00942D8E"/>
    <w:rsid w:val="0094304A"/>
    <w:rsid w:val="00943434"/>
    <w:rsid w:val="00943BB6"/>
    <w:rsid w:val="00943E94"/>
    <w:rsid w:val="0094423F"/>
    <w:rsid w:val="00944FAF"/>
    <w:rsid w:val="009459FD"/>
    <w:rsid w:val="00945B54"/>
    <w:rsid w:val="00945B8A"/>
    <w:rsid w:val="00945BB8"/>
    <w:rsid w:val="00945E57"/>
    <w:rsid w:val="0094655D"/>
    <w:rsid w:val="009473D8"/>
    <w:rsid w:val="00947D51"/>
    <w:rsid w:val="00947ED4"/>
    <w:rsid w:val="00947ED8"/>
    <w:rsid w:val="009500EC"/>
    <w:rsid w:val="009501D0"/>
    <w:rsid w:val="009507A3"/>
    <w:rsid w:val="00950C34"/>
    <w:rsid w:val="00950DAA"/>
    <w:rsid w:val="009515F7"/>
    <w:rsid w:val="00951F40"/>
    <w:rsid w:val="009521A5"/>
    <w:rsid w:val="00953306"/>
    <w:rsid w:val="009533B2"/>
    <w:rsid w:val="00953F4F"/>
    <w:rsid w:val="00953FFF"/>
    <w:rsid w:val="00954423"/>
    <w:rsid w:val="00954451"/>
    <w:rsid w:val="009546DC"/>
    <w:rsid w:val="009547E3"/>
    <w:rsid w:val="009547EA"/>
    <w:rsid w:val="00954A73"/>
    <w:rsid w:val="00955141"/>
    <w:rsid w:val="0095573C"/>
    <w:rsid w:val="0095598C"/>
    <w:rsid w:val="00955D91"/>
    <w:rsid w:val="00955E8F"/>
    <w:rsid w:val="00956029"/>
    <w:rsid w:val="0095720D"/>
    <w:rsid w:val="00957AD9"/>
    <w:rsid w:val="00960354"/>
    <w:rsid w:val="00961035"/>
    <w:rsid w:val="00961686"/>
    <w:rsid w:val="009617AA"/>
    <w:rsid w:val="00961E1E"/>
    <w:rsid w:val="009621BB"/>
    <w:rsid w:val="00962355"/>
    <w:rsid w:val="00962357"/>
    <w:rsid w:val="0096279D"/>
    <w:rsid w:val="00964194"/>
    <w:rsid w:val="00964538"/>
    <w:rsid w:val="009653F1"/>
    <w:rsid w:val="00966706"/>
    <w:rsid w:val="00966755"/>
    <w:rsid w:val="0096696D"/>
    <w:rsid w:val="00966C73"/>
    <w:rsid w:val="00967156"/>
    <w:rsid w:val="009671CE"/>
    <w:rsid w:val="00967240"/>
    <w:rsid w:val="009676A4"/>
    <w:rsid w:val="00967938"/>
    <w:rsid w:val="0096799B"/>
    <w:rsid w:val="00967BB0"/>
    <w:rsid w:val="00967C35"/>
    <w:rsid w:val="00967F8B"/>
    <w:rsid w:val="0097000A"/>
    <w:rsid w:val="009702D4"/>
    <w:rsid w:val="00971E34"/>
    <w:rsid w:val="00972755"/>
    <w:rsid w:val="00972A39"/>
    <w:rsid w:val="00972D92"/>
    <w:rsid w:val="00973030"/>
    <w:rsid w:val="009737A1"/>
    <w:rsid w:val="0097394F"/>
    <w:rsid w:val="00973B74"/>
    <w:rsid w:val="009743A9"/>
    <w:rsid w:val="0097523C"/>
    <w:rsid w:val="00975247"/>
    <w:rsid w:val="00975777"/>
    <w:rsid w:val="00976210"/>
    <w:rsid w:val="00976247"/>
    <w:rsid w:val="00976300"/>
    <w:rsid w:val="00976581"/>
    <w:rsid w:val="00976E6A"/>
    <w:rsid w:val="009771B7"/>
    <w:rsid w:val="009778F0"/>
    <w:rsid w:val="00977A35"/>
    <w:rsid w:val="00977BE4"/>
    <w:rsid w:val="0098008B"/>
    <w:rsid w:val="009801BF"/>
    <w:rsid w:val="009802E8"/>
    <w:rsid w:val="00980772"/>
    <w:rsid w:val="00980A78"/>
    <w:rsid w:val="00980BCF"/>
    <w:rsid w:val="00980F73"/>
    <w:rsid w:val="00981283"/>
    <w:rsid w:val="00981514"/>
    <w:rsid w:val="00981799"/>
    <w:rsid w:val="0098194E"/>
    <w:rsid w:val="00981C49"/>
    <w:rsid w:val="00982DE4"/>
    <w:rsid w:val="00982EA3"/>
    <w:rsid w:val="009832F2"/>
    <w:rsid w:val="0098354D"/>
    <w:rsid w:val="00983EC0"/>
    <w:rsid w:val="00984400"/>
    <w:rsid w:val="009844B2"/>
    <w:rsid w:val="0098558A"/>
    <w:rsid w:val="00985AF0"/>
    <w:rsid w:val="00985B96"/>
    <w:rsid w:val="00985F1F"/>
    <w:rsid w:val="00986032"/>
    <w:rsid w:val="00986796"/>
    <w:rsid w:val="00986803"/>
    <w:rsid w:val="00986E58"/>
    <w:rsid w:val="00987A43"/>
    <w:rsid w:val="0099006F"/>
    <w:rsid w:val="00990C62"/>
    <w:rsid w:val="00990D5A"/>
    <w:rsid w:val="00991918"/>
    <w:rsid w:val="00991FF9"/>
    <w:rsid w:val="00992671"/>
    <w:rsid w:val="00993348"/>
    <w:rsid w:val="009936BD"/>
    <w:rsid w:val="00993D04"/>
    <w:rsid w:val="00994A5C"/>
    <w:rsid w:val="00994AAD"/>
    <w:rsid w:val="00994B93"/>
    <w:rsid w:val="00994D36"/>
    <w:rsid w:val="00995459"/>
    <w:rsid w:val="00995596"/>
    <w:rsid w:val="009955CF"/>
    <w:rsid w:val="00995C34"/>
    <w:rsid w:val="00996937"/>
    <w:rsid w:val="00996C4F"/>
    <w:rsid w:val="00997180"/>
    <w:rsid w:val="00997285"/>
    <w:rsid w:val="009972A2"/>
    <w:rsid w:val="009A0410"/>
    <w:rsid w:val="009A168D"/>
    <w:rsid w:val="009A16F6"/>
    <w:rsid w:val="009A17E0"/>
    <w:rsid w:val="009A1D7E"/>
    <w:rsid w:val="009A1FA8"/>
    <w:rsid w:val="009A2530"/>
    <w:rsid w:val="009A28EB"/>
    <w:rsid w:val="009A2DE3"/>
    <w:rsid w:val="009A30BC"/>
    <w:rsid w:val="009A342E"/>
    <w:rsid w:val="009A3599"/>
    <w:rsid w:val="009A37B2"/>
    <w:rsid w:val="009A39E8"/>
    <w:rsid w:val="009A4167"/>
    <w:rsid w:val="009A41B2"/>
    <w:rsid w:val="009A45FF"/>
    <w:rsid w:val="009A4A22"/>
    <w:rsid w:val="009A4D02"/>
    <w:rsid w:val="009A4D30"/>
    <w:rsid w:val="009A4EF7"/>
    <w:rsid w:val="009A5C88"/>
    <w:rsid w:val="009A63A0"/>
    <w:rsid w:val="009A72A7"/>
    <w:rsid w:val="009A769F"/>
    <w:rsid w:val="009A7AFA"/>
    <w:rsid w:val="009B010D"/>
    <w:rsid w:val="009B0310"/>
    <w:rsid w:val="009B04B7"/>
    <w:rsid w:val="009B06E1"/>
    <w:rsid w:val="009B095C"/>
    <w:rsid w:val="009B0A51"/>
    <w:rsid w:val="009B1056"/>
    <w:rsid w:val="009B16B8"/>
    <w:rsid w:val="009B1AC1"/>
    <w:rsid w:val="009B1DFB"/>
    <w:rsid w:val="009B355E"/>
    <w:rsid w:val="009B3AB6"/>
    <w:rsid w:val="009B45D4"/>
    <w:rsid w:val="009B486E"/>
    <w:rsid w:val="009B49B2"/>
    <w:rsid w:val="009B4B94"/>
    <w:rsid w:val="009B54A0"/>
    <w:rsid w:val="009B57AE"/>
    <w:rsid w:val="009B5C17"/>
    <w:rsid w:val="009B5E13"/>
    <w:rsid w:val="009B5F75"/>
    <w:rsid w:val="009B68B5"/>
    <w:rsid w:val="009B74A9"/>
    <w:rsid w:val="009C0520"/>
    <w:rsid w:val="009C0BF5"/>
    <w:rsid w:val="009C0CB8"/>
    <w:rsid w:val="009C0E46"/>
    <w:rsid w:val="009C0E77"/>
    <w:rsid w:val="009C0F8E"/>
    <w:rsid w:val="009C1893"/>
    <w:rsid w:val="009C1943"/>
    <w:rsid w:val="009C19B5"/>
    <w:rsid w:val="009C1BCD"/>
    <w:rsid w:val="009C1E7A"/>
    <w:rsid w:val="009C1FED"/>
    <w:rsid w:val="009C26F4"/>
    <w:rsid w:val="009C27C7"/>
    <w:rsid w:val="009C2A31"/>
    <w:rsid w:val="009C2C22"/>
    <w:rsid w:val="009C2D39"/>
    <w:rsid w:val="009C30E5"/>
    <w:rsid w:val="009C3845"/>
    <w:rsid w:val="009C3E56"/>
    <w:rsid w:val="009C40EB"/>
    <w:rsid w:val="009C420C"/>
    <w:rsid w:val="009C4A2A"/>
    <w:rsid w:val="009C4AE3"/>
    <w:rsid w:val="009C4DA5"/>
    <w:rsid w:val="009C4EE5"/>
    <w:rsid w:val="009C4F86"/>
    <w:rsid w:val="009C5365"/>
    <w:rsid w:val="009C594A"/>
    <w:rsid w:val="009C659E"/>
    <w:rsid w:val="009C6D57"/>
    <w:rsid w:val="009C6DBF"/>
    <w:rsid w:val="009C72D8"/>
    <w:rsid w:val="009C761C"/>
    <w:rsid w:val="009C76A1"/>
    <w:rsid w:val="009C7B35"/>
    <w:rsid w:val="009C7DD5"/>
    <w:rsid w:val="009D0BA2"/>
    <w:rsid w:val="009D1376"/>
    <w:rsid w:val="009D176E"/>
    <w:rsid w:val="009D18A1"/>
    <w:rsid w:val="009D193E"/>
    <w:rsid w:val="009D1C4A"/>
    <w:rsid w:val="009D2DDE"/>
    <w:rsid w:val="009D3D34"/>
    <w:rsid w:val="009D414A"/>
    <w:rsid w:val="009D4663"/>
    <w:rsid w:val="009D4691"/>
    <w:rsid w:val="009D48AB"/>
    <w:rsid w:val="009D4D83"/>
    <w:rsid w:val="009D52B9"/>
    <w:rsid w:val="009D580E"/>
    <w:rsid w:val="009D5A9C"/>
    <w:rsid w:val="009D6F27"/>
    <w:rsid w:val="009D72B2"/>
    <w:rsid w:val="009D7463"/>
    <w:rsid w:val="009E02BA"/>
    <w:rsid w:val="009E0E5F"/>
    <w:rsid w:val="009E0FFF"/>
    <w:rsid w:val="009E141E"/>
    <w:rsid w:val="009E15F9"/>
    <w:rsid w:val="009E1C0E"/>
    <w:rsid w:val="009E24E1"/>
    <w:rsid w:val="009E2BB2"/>
    <w:rsid w:val="009E3AA1"/>
    <w:rsid w:val="009E55D8"/>
    <w:rsid w:val="009E58D1"/>
    <w:rsid w:val="009E5C28"/>
    <w:rsid w:val="009E6766"/>
    <w:rsid w:val="009E6773"/>
    <w:rsid w:val="009E678D"/>
    <w:rsid w:val="009E6857"/>
    <w:rsid w:val="009E6AC8"/>
    <w:rsid w:val="009E705E"/>
    <w:rsid w:val="009E7271"/>
    <w:rsid w:val="009E78F9"/>
    <w:rsid w:val="009E7B14"/>
    <w:rsid w:val="009F01BD"/>
    <w:rsid w:val="009F03AB"/>
    <w:rsid w:val="009F08D6"/>
    <w:rsid w:val="009F25A9"/>
    <w:rsid w:val="009F2869"/>
    <w:rsid w:val="009F2EF3"/>
    <w:rsid w:val="009F319F"/>
    <w:rsid w:val="009F3210"/>
    <w:rsid w:val="009F3D35"/>
    <w:rsid w:val="009F3EA4"/>
    <w:rsid w:val="009F49C4"/>
    <w:rsid w:val="009F4ECB"/>
    <w:rsid w:val="009F4FD8"/>
    <w:rsid w:val="009F538E"/>
    <w:rsid w:val="009F56F5"/>
    <w:rsid w:val="009F5D42"/>
    <w:rsid w:val="009F5E8F"/>
    <w:rsid w:val="009F602E"/>
    <w:rsid w:val="009F69B1"/>
    <w:rsid w:val="009F6A7D"/>
    <w:rsid w:val="009F6DA2"/>
    <w:rsid w:val="009F6E38"/>
    <w:rsid w:val="009F73C1"/>
    <w:rsid w:val="009F790C"/>
    <w:rsid w:val="00A005E4"/>
    <w:rsid w:val="00A007FD"/>
    <w:rsid w:val="00A008C9"/>
    <w:rsid w:val="00A00E15"/>
    <w:rsid w:val="00A0143C"/>
    <w:rsid w:val="00A017C4"/>
    <w:rsid w:val="00A018C5"/>
    <w:rsid w:val="00A01C63"/>
    <w:rsid w:val="00A02245"/>
    <w:rsid w:val="00A0227D"/>
    <w:rsid w:val="00A02A54"/>
    <w:rsid w:val="00A02BB2"/>
    <w:rsid w:val="00A03AE3"/>
    <w:rsid w:val="00A03B64"/>
    <w:rsid w:val="00A040BA"/>
    <w:rsid w:val="00A04313"/>
    <w:rsid w:val="00A05268"/>
    <w:rsid w:val="00A053F9"/>
    <w:rsid w:val="00A05964"/>
    <w:rsid w:val="00A0599D"/>
    <w:rsid w:val="00A05EC1"/>
    <w:rsid w:val="00A06868"/>
    <w:rsid w:val="00A07C14"/>
    <w:rsid w:val="00A1002D"/>
    <w:rsid w:val="00A10482"/>
    <w:rsid w:val="00A10513"/>
    <w:rsid w:val="00A1059D"/>
    <w:rsid w:val="00A130D6"/>
    <w:rsid w:val="00A1319A"/>
    <w:rsid w:val="00A13C83"/>
    <w:rsid w:val="00A13CE2"/>
    <w:rsid w:val="00A13D24"/>
    <w:rsid w:val="00A14BE5"/>
    <w:rsid w:val="00A14EB9"/>
    <w:rsid w:val="00A14ECB"/>
    <w:rsid w:val="00A15A63"/>
    <w:rsid w:val="00A15E54"/>
    <w:rsid w:val="00A15F48"/>
    <w:rsid w:val="00A16736"/>
    <w:rsid w:val="00A16819"/>
    <w:rsid w:val="00A1688D"/>
    <w:rsid w:val="00A17CC4"/>
    <w:rsid w:val="00A20D2A"/>
    <w:rsid w:val="00A212D4"/>
    <w:rsid w:val="00A213C7"/>
    <w:rsid w:val="00A21690"/>
    <w:rsid w:val="00A21E92"/>
    <w:rsid w:val="00A2219E"/>
    <w:rsid w:val="00A22EFE"/>
    <w:rsid w:val="00A22F6C"/>
    <w:rsid w:val="00A23849"/>
    <w:rsid w:val="00A239CD"/>
    <w:rsid w:val="00A23AE2"/>
    <w:rsid w:val="00A23DE0"/>
    <w:rsid w:val="00A2428F"/>
    <w:rsid w:val="00A246D0"/>
    <w:rsid w:val="00A24A9A"/>
    <w:rsid w:val="00A24EDE"/>
    <w:rsid w:val="00A25069"/>
    <w:rsid w:val="00A25361"/>
    <w:rsid w:val="00A256DE"/>
    <w:rsid w:val="00A25B4A"/>
    <w:rsid w:val="00A25D2F"/>
    <w:rsid w:val="00A2611B"/>
    <w:rsid w:val="00A2635E"/>
    <w:rsid w:val="00A263E7"/>
    <w:rsid w:val="00A26985"/>
    <w:rsid w:val="00A271A9"/>
    <w:rsid w:val="00A27560"/>
    <w:rsid w:val="00A27621"/>
    <w:rsid w:val="00A2765E"/>
    <w:rsid w:val="00A27759"/>
    <w:rsid w:val="00A27C0B"/>
    <w:rsid w:val="00A27EEA"/>
    <w:rsid w:val="00A27EF5"/>
    <w:rsid w:val="00A30555"/>
    <w:rsid w:val="00A30D19"/>
    <w:rsid w:val="00A30DB5"/>
    <w:rsid w:val="00A3107C"/>
    <w:rsid w:val="00A31440"/>
    <w:rsid w:val="00A3177A"/>
    <w:rsid w:val="00A31785"/>
    <w:rsid w:val="00A3211B"/>
    <w:rsid w:val="00A32A40"/>
    <w:rsid w:val="00A33C0B"/>
    <w:rsid w:val="00A33E21"/>
    <w:rsid w:val="00A3413F"/>
    <w:rsid w:val="00A34346"/>
    <w:rsid w:val="00A344F3"/>
    <w:rsid w:val="00A34628"/>
    <w:rsid w:val="00A3474A"/>
    <w:rsid w:val="00A34ABF"/>
    <w:rsid w:val="00A34AC8"/>
    <w:rsid w:val="00A34D20"/>
    <w:rsid w:val="00A35CEC"/>
    <w:rsid w:val="00A35D9B"/>
    <w:rsid w:val="00A36AE0"/>
    <w:rsid w:val="00A36C45"/>
    <w:rsid w:val="00A36DB8"/>
    <w:rsid w:val="00A36E97"/>
    <w:rsid w:val="00A37D3A"/>
    <w:rsid w:val="00A400D9"/>
    <w:rsid w:val="00A40D3A"/>
    <w:rsid w:val="00A416A3"/>
    <w:rsid w:val="00A41AAF"/>
    <w:rsid w:val="00A41FEA"/>
    <w:rsid w:val="00A4218A"/>
    <w:rsid w:val="00A421A0"/>
    <w:rsid w:val="00A42575"/>
    <w:rsid w:val="00A42847"/>
    <w:rsid w:val="00A42FF5"/>
    <w:rsid w:val="00A438C8"/>
    <w:rsid w:val="00A44575"/>
    <w:rsid w:val="00A44B4F"/>
    <w:rsid w:val="00A44E32"/>
    <w:rsid w:val="00A44FB6"/>
    <w:rsid w:val="00A45B6B"/>
    <w:rsid w:val="00A45E05"/>
    <w:rsid w:val="00A46718"/>
    <w:rsid w:val="00A475D6"/>
    <w:rsid w:val="00A47B66"/>
    <w:rsid w:val="00A47B92"/>
    <w:rsid w:val="00A47C43"/>
    <w:rsid w:val="00A47F6D"/>
    <w:rsid w:val="00A47FF1"/>
    <w:rsid w:val="00A500F5"/>
    <w:rsid w:val="00A50228"/>
    <w:rsid w:val="00A504A0"/>
    <w:rsid w:val="00A5075C"/>
    <w:rsid w:val="00A5079F"/>
    <w:rsid w:val="00A507F8"/>
    <w:rsid w:val="00A50BD4"/>
    <w:rsid w:val="00A50D1A"/>
    <w:rsid w:val="00A51069"/>
    <w:rsid w:val="00A517B3"/>
    <w:rsid w:val="00A51AED"/>
    <w:rsid w:val="00A5206C"/>
    <w:rsid w:val="00A52401"/>
    <w:rsid w:val="00A525E4"/>
    <w:rsid w:val="00A527B3"/>
    <w:rsid w:val="00A53271"/>
    <w:rsid w:val="00A53947"/>
    <w:rsid w:val="00A53AFB"/>
    <w:rsid w:val="00A53C71"/>
    <w:rsid w:val="00A53E91"/>
    <w:rsid w:val="00A53FE9"/>
    <w:rsid w:val="00A54130"/>
    <w:rsid w:val="00A5423F"/>
    <w:rsid w:val="00A54846"/>
    <w:rsid w:val="00A54F5A"/>
    <w:rsid w:val="00A550FA"/>
    <w:rsid w:val="00A55B43"/>
    <w:rsid w:val="00A55C94"/>
    <w:rsid w:val="00A56AC5"/>
    <w:rsid w:val="00A56CD1"/>
    <w:rsid w:val="00A57977"/>
    <w:rsid w:val="00A57E7F"/>
    <w:rsid w:val="00A57F73"/>
    <w:rsid w:val="00A60670"/>
    <w:rsid w:val="00A60D6E"/>
    <w:rsid w:val="00A60F4B"/>
    <w:rsid w:val="00A615C0"/>
    <w:rsid w:val="00A61981"/>
    <w:rsid w:val="00A61DDF"/>
    <w:rsid w:val="00A62AD8"/>
    <w:rsid w:val="00A62E99"/>
    <w:rsid w:val="00A63652"/>
    <w:rsid w:val="00A64391"/>
    <w:rsid w:val="00A6448D"/>
    <w:rsid w:val="00A64D4A"/>
    <w:rsid w:val="00A64E71"/>
    <w:rsid w:val="00A65D3E"/>
    <w:rsid w:val="00A65F5F"/>
    <w:rsid w:val="00A65F6E"/>
    <w:rsid w:val="00A6626F"/>
    <w:rsid w:val="00A66E26"/>
    <w:rsid w:val="00A66FC7"/>
    <w:rsid w:val="00A67050"/>
    <w:rsid w:val="00A67A66"/>
    <w:rsid w:val="00A67DC7"/>
    <w:rsid w:val="00A67FBD"/>
    <w:rsid w:val="00A70470"/>
    <w:rsid w:val="00A70D37"/>
    <w:rsid w:val="00A70EA8"/>
    <w:rsid w:val="00A71D85"/>
    <w:rsid w:val="00A71E8C"/>
    <w:rsid w:val="00A7222E"/>
    <w:rsid w:val="00A72973"/>
    <w:rsid w:val="00A72BFE"/>
    <w:rsid w:val="00A7313C"/>
    <w:rsid w:val="00A7375C"/>
    <w:rsid w:val="00A73FE6"/>
    <w:rsid w:val="00A74056"/>
    <w:rsid w:val="00A74085"/>
    <w:rsid w:val="00A740F2"/>
    <w:rsid w:val="00A7422B"/>
    <w:rsid w:val="00A7464C"/>
    <w:rsid w:val="00A751CE"/>
    <w:rsid w:val="00A7576E"/>
    <w:rsid w:val="00A758FC"/>
    <w:rsid w:val="00A75E78"/>
    <w:rsid w:val="00A75EF7"/>
    <w:rsid w:val="00A7603A"/>
    <w:rsid w:val="00A763DA"/>
    <w:rsid w:val="00A764B2"/>
    <w:rsid w:val="00A765CA"/>
    <w:rsid w:val="00A771D6"/>
    <w:rsid w:val="00A77668"/>
    <w:rsid w:val="00A77C73"/>
    <w:rsid w:val="00A77CA3"/>
    <w:rsid w:val="00A811DF"/>
    <w:rsid w:val="00A8259F"/>
    <w:rsid w:val="00A83ABD"/>
    <w:rsid w:val="00A83BC2"/>
    <w:rsid w:val="00A83D28"/>
    <w:rsid w:val="00A8421A"/>
    <w:rsid w:val="00A8508A"/>
    <w:rsid w:val="00A8526E"/>
    <w:rsid w:val="00A8548D"/>
    <w:rsid w:val="00A85514"/>
    <w:rsid w:val="00A85E51"/>
    <w:rsid w:val="00A85FDC"/>
    <w:rsid w:val="00A8605B"/>
    <w:rsid w:val="00A86CA7"/>
    <w:rsid w:val="00A86EB7"/>
    <w:rsid w:val="00A87615"/>
    <w:rsid w:val="00A90102"/>
    <w:rsid w:val="00A904DF"/>
    <w:rsid w:val="00A90EEF"/>
    <w:rsid w:val="00A910B0"/>
    <w:rsid w:val="00A914ED"/>
    <w:rsid w:val="00A91F70"/>
    <w:rsid w:val="00A91FC5"/>
    <w:rsid w:val="00A92322"/>
    <w:rsid w:val="00A92457"/>
    <w:rsid w:val="00A926FD"/>
    <w:rsid w:val="00A92C90"/>
    <w:rsid w:val="00A9325E"/>
    <w:rsid w:val="00A938C1"/>
    <w:rsid w:val="00A93D7D"/>
    <w:rsid w:val="00A9403E"/>
    <w:rsid w:val="00A9407C"/>
    <w:rsid w:val="00A94101"/>
    <w:rsid w:val="00A955D2"/>
    <w:rsid w:val="00A955DA"/>
    <w:rsid w:val="00A957D3"/>
    <w:rsid w:val="00A9592D"/>
    <w:rsid w:val="00A95D84"/>
    <w:rsid w:val="00A95F6A"/>
    <w:rsid w:val="00A96CD3"/>
    <w:rsid w:val="00A97165"/>
    <w:rsid w:val="00A9726F"/>
    <w:rsid w:val="00A974C3"/>
    <w:rsid w:val="00AA0229"/>
    <w:rsid w:val="00AA05C3"/>
    <w:rsid w:val="00AA3314"/>
    <w:rsid w:val="00AA3A01"/>
    <w:rsid w:val="00AA3B38"/>
    <w:rsid w:val="00AA4086"/>
    <w:rsid w:val="00AA4273"/>
    <w:rsid w:val="00AA4746"/>
    <w:rsid w:val="00AA4A78"/>
    <w:rsid w:val="00AA4BEF"/>
    <w:rsid w:val="00AA4D9F"/>
    <w:rsid w:val="00AA6A9B"/>
    <w:rsid w:val="00AA6F6C"/>
    <w:rsid w:val="00AA7267"/>
    <w:rsid w:val="00AA745F"/>
    <w:rsid w:val="00AA7D2D"/>
    <w:rsid w:val="00AB05D8"/>
    <w:rsid w:val="00AB0865"/>
    <w:rsid w:val="00AB0ECC"/>
    <w:rsid w:val="00AB1355"/>
    <w:rsid w:val="00AB1606"/>
    <w:rsid w:val="00AB1B5D"/>
    <w:rsid w:val="00AB1C58"/>
    <w:rsid w:val="00AB1E4E"/>
    <w:rsid w:val="00AB2349"/>
    <w:rsid w:val="00AB311F"/>
    <w:rsid w:val="00AB33D9"/>
    <w:rsid w:val="00AB39AD"/>
    <w:rsid w:val="00AB4337"/>
    <w:rsid w:val="00AB5062"/>
    <w:rsid w:val="00AB594D"/>
    <w:rsid w:val="00AB5A49"/>
    <w:rsid w:val="00AB60E9"/>
    <w:rsid w:val="00AB63F6"/>
    <w:rsid w:val="00AB646F"/>
    <w:rsid w:val="00AB66FF"/>
    <w:rsid w:val="00AB738A"/>
    <w:rsid w:val="00AB7741"/>
    <w:rsid w:val="00AC016D"/>
    <w:rsid w:val="00AC0840"/>
    <w:rsid w:val="00AC0D6F"/>
    <w:rsid w:val="00AC0DD1"/>
    <w:rsid w:val="00AC176E"/>
    <w:rsid w:val="00AC209A"/>
    <w:rsid w:val="00AC21DF"/>
    <w:rsid w:val="00AC2517"/>
    <w:rsid w:val="00AC2D5A"/>
    <w:rsid w:val="00AC33E7"/>
    <w:rsid w:val="00AC3800"/>
    <w:rsid w:val="00AC3A30"/>
    <w:rsid w:val="00AC4208"/>
    <w:rsid w:val="00AC455F"/>
    <w:rsid w:val="00AC4E49"/>
    <w:rsid w:val="00AC51FE"/>
    <w:rsid w:val="00AC523D"/>
    <w:rsid w:val="00AC542C"/>
    <w:rsid w:val="00AC54E3"/>
    <w:rsid w:val="00AC582B"/>
    <w:rsid w:val="00AC590F"/>
    <w:rsid w:val="00AC5BF8"/>
    <w:rsid w:val="00AC5E5A"/>
    <w:rsid w:val="00AC5E72"/>
    <w:rsid w:val="00AC6589"/>
    <w:rsid w:val="00AC6731"/>
    <w:rsid w:val="00AC737F"/>
    <w:rsid w:val="00AC743D"/>
    <w:rsid w:val="00AC7779"/>
    <w:rsid w:val="00AD0AD3"/>
    <w:rsid w:val="00AD0DFA"/>
    <w:rsid w:val="00AD1476"/>
    <w:rsid w:val="00AD1587"/>
    <w:rsid w:val="00AD1A40"/>
    <w:rsid w:val="00AD20A1"/>
    <w:rsid w:val="00AD2726"/>
    <w:rsid w:val="00AD2790"/>
    <w:rsid w:val="00AD2A9B"/>
    <w:rsid w:val="00AD30FE"/>
    <w:rsid w:val="00AD3148"/>
    <w:rsid w:val="00AD339E"/>
    <w:rsid w:val="00AD3DD9"/>
    <w:rsid w:val="00AD4209"/>
    <w:rsid w:val="00AD4B8E"/>
    <w:rsid w:val="00AD4BCC"/>
    <w:rsid w:val="00AD4BE9"/>
    <w:rsid w:val="00AD53B9"/>
    <w:rsid w:val="00AD54AA"/>
    <w:rsid w:val="00AD54BD"/>
    <w:rsid w:val="00AD5805"/>
    <w:rsid w:val="00AD656D"/>
    <w:rsid w:val="00AD6983"/>
    <w:rsid w:val="00AD6C36"/>
    <w:rsid w:val="00AD6F76"/>
    <w:rsid w:val="00AD7A58"/>
    <w:rsid w:val="00AD7F19"/>
    <w:rsid w:val="00AE0399"/>
    <w:rsid w:val="00AE06D3"/>
    <w:rsid w:val="00AE129C"/>
    <w:rsid w:val="00AE19D1"/>
    <w:rsid w:val="00AE21A0"/>
    <w:rsid w:val="00AE2757"/>
    <w:rsid w:val="00AE2C46"/>
    <w:rsid w:val="00AE2CB2"/>
    <w:rsid w:val="00AE398D"/>
    <w:rsid w:val="00AE3BE9"/>
    <w:rsid w:val="00AE3D3D"/>
    <w:rsid w:val="00AE3FCE"/>
    <w:rsid w:val="00AE444E"/>
    <w:rsid w:val="00AE461D"/>
    <w:rsid w:val="00AE4FF4"/>
    <w:rsid w:val="00AE5282"/>
    <w:rsid w:val="00AE5778"/>
    <w:rsid w:val="00AE6155"/>
    <w:rsid w:val="00AE6172"/>
    <w:rsid w:val="00AE64C0"/>
    <w:rsid w:val="00AE69C7"/>
    <w:rsid w:val="00AE6BDC"/>
    <w:rsid w:val="00AE7435"/>
    <w:rsid w:val="00AE7AC8"/>
    <w:rsid w:val="00AE7BDC"/>
    <w:rsid w:val="00AE7D61"/>
    <w:rsid w:val="00AF0266"/>
    <w:rsid w:val="00AF08FC"/>
    <w:rsid w:val="00AF10B8"/>
    <w:rsid w:val="00AF144A"/>
    <w:rsid w:val="00AF18E2"/>
    <w:rsid w:val="00AF2318"/>
    <w:rsid w:val="00AF2817"/>
    <w:rsid w:val="00AF302E"/>
    <w:rsid w:val="00AF3097"/>
    <w:rsid w:val="00AF318A"/>
    <w:rsid w:val="00AF32A3"/>
    <w:rsid w:val="00AF3503"/>
    <w:rsid w:val="00AF3555"/>
    <w:rsid w:val="00AF3E92"/>
    <w:rsid w:val="00AF4082"/>
    <w:rsid w:val="00AF433E"/>
    <w:rsid w:val="00AF43F1"/>
    <w:rsid w:val="00AF4A5C"/>
    <w:rsid w:val="00AF4C84"/>
    <w:rsid w:val="00AF51C3"/>
    <w:rsid w:val="00AF5395"/>
    <w:rsid w:val="00AF60A9"/>
    <w:rsid w:val="00AF60F0"/>
    <w:rsid w:val="00AF6192"/>
    <w:rsid w:val="00AF68E0"/>
    <w:rsid w:val="00AF6B0B"/>
    <w:rsid w:val="00AF6B60"/>
    <w:rsid w:val="00AF6F2B"/>
    <w:rsid w:val="00AF703C"/>
    <w:rsid w:val="00AF71A5"/>
    <w:rsid w:val="00AF7779"/>
    <w:rsid w:val="00AF7A65"/>
    <w:rsid w:val="00AF7C9F"/>
    <w:rsid w:val="00B00306"/>
    <w:rsid w:val="00B0047D"/>
    <w:rsid w:val="00B00773"/>
    <w:rsid w:val="00B01B49"/>
    <w:rsid w:val="00B01BA2"/>
    <w:rsid w:val="00B0228F"/>
    <w:rsid w:val="00B0268F"/>
    <w:rsid w:val="00B02A12"/>
    <w:rsid w:val="00B02F9F"/>
    <w:rsid w:val="00B03193"/>
    <w:rsid w:val="00B03837"/>
    <w:rsid w:val="00B03847"/>
    <w:rsid w:val="00B0419E"/>
    <w:rsid w:val="00B0430D"/>
    <w:rsid w:val="00B05559"/>
    <w:rsid w:val="00B05D26"/>
    <w:rsid w:val="00B060CE"/>
    <w:rsid w:val="00B0676D"/>
    <w:rsid w:val="00B070D9"/>
    <w:rsid w:val="00B0731C"/>
    <w:rsid w:val="00B07D82"/>
    <w:rsid w:val="00B10BD4"/>
    <w:rsid w:val="00B11C9C"/>
    <w:rsid w:val="00B12943"/>
    <w:rsid w:val="00B12F7C"/>
    <w:rsid w:val="00B1302C"/>
    <w:rsid w:val="00B135CF"/>
    <w:rsid w:val="00B14112"/>
    <w:rsid w:val="00B148ED"/>
    <w:rsid w:val="00B14E16"/>
    <w:rsid w:val="00B153F4"/>
    <w:rsid w:val="00B155E0"/>
    <w:rsid w:val="00B159FC"/>
    <w:rsid w:val="00B15AE7"/>
    <w:rsid w:val="00B1626E"/>
    <w:rsid w:val="00B16CE2"/>
    <w:rsid w:val="00B16F69"/>
    <w:rsid w:val="00B17051"/>
    <w:rsid w:val="00B20313"/>
    <w:rsid w:val="00B20390"/>
    <w:rsid w:val="00B205F4"/>
    <w:rsid w:val="00B20841"/>
    <w:rsid w:val="00B20FE3"/>
    <w:rsid w:val="00B2102E"/>
    <w:rsid w:val="00B21592"/>
    <w:rsid w:val="00B21712"/>
    <w:rsid w:val="00B21B0C"/>
    <w:rsid w:val="00B21E7F"/>
    <w:rsid w:val="00B223A5"/>
    <w:rsid w:val="00B22F9B"/>
    <w:rsid w:val="00B235CC"/>
    <w:rsid w:val="00B239E3"/>
    <w:rsid w:val="00B23AC2"/>
    <w:rsid w:val="00B23B1E"/>
    <w:rsid w:val="00B23D7F"/>
    <w:rsid w:val="00B23E65"/>
    <w:rsid w:val="00B23F29"/>
    <w:rsid w:val="00B24718"/>
    <w:rsid w:val="00B247E2"/>
    <w:rsid w:val="00B24828"/>
    <w:rsid w:val="00B2509A"/>
    <w:rsid w:val="00B256FA"/>
    <w:rsid w:val="00B25D66"/>
    <w:rsid w:val="00B2631E"/>
    <w:rsid w:val="00B266AF"/>
    <w:rsid w:val="00B26D01"/>
    <w:rsid w:val="00B26D69"/>
    <w:rsid w:val="00B26DDD"/>
    <w:rsid w:val="00B27079"/>
    <w:rsid w:val="00B271CA"/>
    <w:rsid w:val="00B274A4"/>
    <w:rsid w:val="00B3016C"/>
    <w:rsid w:val="00B30521"/>
    <w:rsid w:val="00B307C7"/>
    <w:rsid w:val="00B30AA6"/>
    <w:rsid w:val="00B30DD3"/>
    <w:rsid w:val="00B31395"/>
    <w:rsid w:val="00B3142A"/>
    <w:rsid w:val="00B31BCD"/>
    <w:rsid w:val="00B320C0"/>
    <w:rsid w:val="00B320FC"/>
    <w:rsid w:val="00B32103"/>
    <w:rsid w:val="00B326B0"/>
    <w:rsid w:val="00B331B7"/>
    <w:rsid w:val="00B33711"/>
    <w:rsid w:val="00B338C4"/>
    <w:rsid w:val="00B34122"/>
    <w:rsid w:val="00B34513"/>
    <w:rsid w:val="00B346C7"/>
    <w:rsid w:val="00B35520"/>
    <w:rsid w:val="00B35BE8"/>
    <w:rsid w:val="00B361F4"/>
    <w:rsid w:val="00B366D6"/>
    <w:rsid w:val="00B373AF"/>
    <w:rsid w:val="00B37BBA"/>
    <w:rsid w:val="00B37F80"/>
    <w:rsid w:val="00B40330"/>
    <w:rsid w:val="00B40643"/>
    <w:rsid w:val="00B40C53"/>
    <w:rsid w:val="00B40C77"/>
    <w:rsid w:val="00B40E6E"/>
    <w:rsid w:val="00B40F6B"/>
    <w:rsid w:val="00B41853"/>
    <w:rsid w:val="00B41DA5"/>
    <w:rsid w:val="00B42234"/>
    <w:rsid w:val="00B4234B"/>
    <w:rsid w:val="00B42590"/>
    <w:rsid w:val="00B42F7B"/>
    <w:rsid w:val="00B43259"/>
    <w:rsid w:val="00B441EC"/>
    <w:rsid w:val="00B44F39"/>
    <w:rsid w:val="00B45447"/>
    <w:rsid w:val="00B4586D"/>
    <w:rsid w:val="00B45BD8"/>
    <w:rsid w:val="00B45D16"/>
    <w:rsid w:val="00B45FBE"/>
    <w:rsid w:val="00B461F4"/>
    <w:rsid w:val="00B4632A"/>
    <w:rsid w:val="00B4685C"/>
    <w:rsid w:val="00B46EEA"/>
    <w:rsid w:val="00B471A3"/>
    <w:rsid w:val="00B475EB"/>
    <w:rsid w:val="00B479E0"/>
    <w:rsid w:val="00B47A1C"/>
    <w:rsid w:val="00B50644"/>
    <w:rsid w:val="00B51142"/>
    <w:rsid w:val="00B51322"/>
    <w:rsid w:val="00B514C6"/>
    <w:rsid w:val="00B51672"/>
    <w:rsid w:val="00B51695"/>
    <w:rsid w:val="00B51C7E"/>
    <w:rsid w:val="00B52679"/>
    <w:rsid w:val="00B52A11"/>
    <w:rsid w:val="00B52DF9"/>
    <w:rsid w:val="00B52F30"/>
    <w:rsid w:val="00B532B4"/>
    <w:rsid w:val="00B53424"/>
    <w:rsid w:val="00B53914"/>
    <w:rsid w:val="00B53D7A"/>
    <w:rsid w:val="00B53F5F"/>
    <w:rsid w:val="00B54D5B"/>
    <w:rsid w:val="00B54D79"/>
    <w:rsid w:val="00B5506F"/>
    <w:rsid w:val="00B55326"/>
    <w:rsid w:val="00B5537F"/>
    <w:rsid w:val="00B5553B"/>
    <w:rsid w:val="00B557BB"/>
    <w:rsid w:val="00B561CF"/>
    <w:rsid w:val="00B5648C"/>
    <w:rsid w:val="00B5651B"/>
    <w:rsid w:val="00B570A4"/>
    <w:rsid w:val="00B57345"/>
    <w:rsid w:val="00B573C0"/>
    <w:rsid w:val="00B5799F"/>
    <w:rsid w:val="00B60049"/>
    <w:rsid w:val="00B60703"/>
    <w:rsid w:val="00B6085B"/>
    <w:rsid w:val="00B608D4"/>
    <w:rsid w:val="00B61380"/>
    <w:rsid w:val="00B61E88"/>
    <w:rsid w:val="00B626ED"/>
    <w:rsid w:val="00B6309D"/>
    <w:rsid w:val="00B63484"/>
    <w:rsid w:val="00B63EFB"/>
    <w:rsid w:val="00B64227"/>
    <w:rsid w:val="00B64A44"/>
    <w:rsid w:val="00B6549C"/>
    <w:rsid w:val="00B65BAE"/>
    <w:rsid w:val="00B65C6B"/>
    <w:rsid w:val="00B65E1C"/>
    <w:rsid w:val="00B65EFF"/>
    <w:rsid w:val="00B65F0F"/>
    <w:rsid w:val="00B65F4F"/>
    <w:rsid w:val="00B65FCA"/>
    <w:rsid w:val="00B664AA"/>
    <w:rsid w:val="00B667EA"/>
    <w:rsid w:val="00B66B01"/>
    <w:rsid w:val="00B67117"/>
    <w:rsid w:val="00B673AC"/>
    <w:rsid w:val="00B67602"/>
    <w:rsid w:val="00B679D3"/>
    <w:rsid w:val="00B707DD"/>
    <w:rsid w:val="00B7090A"/>
    <w:rsid w:val="00B70ABC"/>
    <w:rsid w:val="00B711EF"/>
    <w:rsid w:val="00B71640"/>
    <w:rsid w:val="00B716AB"/>
    <w:rsid w:val="00B7199B"/>
    <w:rsid w:val="00B71AA6"/>
    <w:rsid w:val="00B71D38"/>
    <w:rsid w:val="00B724C0"/>
    <w:rsid w:val="00B726A9"/>
    <w:rsid w:val="00B733AF"/>
    <w:rsid w:val="00B7345F"/>
    <w:rsid w:val="00B735D3"/>
    <w:rsid w:val="00B73A9F"/>
    <w:rsid w:val="00B74BD8"/>
    <w:rsid w:val="00B75176"/>
    <w:rsid w:val="00B75EB6"/>
    <w:rsid w:val="00B76E0D"/>
    <w:rsid w:val="00B7709F"/>
    <w:rsid w:val="00B77BCD"/>
    <w:rsid w:val="00B8082F"/>
    <w:rsid w:val="00B809E1"/>
    <w:rsid w:val="00B8129D"/>
    <w:rsid w:val="00B81746"/>
    <w:rsid w:val="00B826C3"/>
    <w:rsid w:val="00B82891"/>
    <w:rsid w:val="00B82A4E"/>
    <w:rsid w:val="00B82B69"/>
    <w:rsid w:val="00B82C10"/>
    <w:rsid w:val="00B82D9A"/>
    <w:rsid w:val="00B831B6"/>
    <w:rsid w:val="00B832CB"/>
    <w:rsid w:val="00B83D0A"/>
    <w:rsid w:val="00B848C2"/>
    <w:rsid w:val="00B848C7"/>
    <w:rsid w:val="00B84B66"/>
    <w:rsid w:val="00B84E14"/>
    <w:rsid w:val="00B84E1D"/>
    <w:rsid w:val="00B85396"/>
    <w:rsid w:val="00B85560"/>
    <w:rsid w:val="00B86A5E"/>
    <w:rsid w:val="00B86CEE"/>
    <w:rsid w:val="00B86E03"/>
    <w:rsid w:val="00B87310"/>
    <w:rsid w:val="00B87473"/>
    <w:rsid w:val="00B8764D"/>
    <w:rsid w:val="00B876B0"/>
    <w:rsid w:val="00B908FF"/>
    <w:rsid w:val="00B90C86"/>
    <w:rsid w:val="00B91601"/>
    <w:rsid w:val="00B91821"/>
    <w:rsid w:val="00B9216F"/>
    <w:rsid w:val="00B9250F"/>
    <w:rsid w:val="00B92548"/>
    <w:rsid w:val="00B926A8"/>
    <w:rsid w:val="00B9281E"/>
    <w:rsid w:val="00B936F1"/>
    <w:rsid w:val="00B937A3"/>
    <w:rsid w:val="00B939FC"/>
    <w:rsid w:val="00B93A90"/>
    <w:rsid w:val="00B93BFA"/>
    <w:rsid w:val="00B94092"/>
    <w:rsid w:val="00B94622"/>
    <w:rsid w:val="00B94688"/>
    <w:rsid w:val="00B95385"/>
    <w:rsid w:val="00B954B6"/>
    <w:rsid w:val="00B955DE"/>
    <w:rsid w:val="00B96444"/>
    <w:rsid w:val="00B9647D"/>
    <w:rsid w:val="00B96E01"/>
    <w:rsid w:val="00B973E0"/>
    <w:rsid w:val="00B97502"/>
    <w:rsid w:val="00B975CF"/>
    <w:rsid w:val="00B9774E"/>
    <w:rsid w:val="00B97926"/>
    <w:rsid w:val="00BA0A71"/>
    <w:rsid w:val="00BA0DC8"/>
    <w:rsid w:val="00BA0F72"/>
    <w:rsid w:val="00BA121E"/>
    <w:rsid w:val="00BA19DB"/>
    <w:rsid w:val="00BA1A71"/>
    <w:rsid w:val="00BA1B61"/>
    <w:rsid w:val="00BA1C0C"/>
    <w:rsid w:val="00BA26DD"/>
    <w:rsid w:val="00BA26E6"/>
    <w:rsid w:val="00BA2757"/>
    <w:rsid w:val="00BA29DC"/>
    <w:rsid w:val="00BA2D66"/>
    <w:rsid w:val="00BA2E65"/>
    <w:rsid w:val="00BA3116"/>
    <w:rsid w:val="00BA3B11"/>
    <w:rsid w:val="00BA4662"/>
    <w:rsid w:val="00BA4AAE"/>
    <w:rsid w:val="00BA5294"/>
    <w:rsid w:val="00BA5339"/>
    <w:rsid w:val="00BA54AD"/>
    <w:rsid w:val="00BA6962"/>
    <w:rsid w:val="00BA6D59"/>
    <w:rsid w:val="00BA6E1C"/>
    <w:rsid w:val="00BA6E94"/>
    <w:rsid w:val="00BA709A"/>
    <w:rsid w:val="00BA7110"/>
    <w:rsid w:val="00BA71CD"/>
    <w:rsid w:val="00BA7D06"/>
    <w:rsid w:val="00BB108C"/>
    <w:rsid w:val="00BB2041"/>
    <w:rsid w:val="00BB259B"/>
    <w:rsid w:val="00BB2FA7"/>
    <w:rsid w:val="00BB3409"/>
    <w:rsid w:val="00BB35FC"/>
    <w:rsid w:val="00BB40C8"/>
    <w:rsid w:val="00BB4399"/>
    <w:rsid w:val="00BB449D"/>
    <w:rsid w:val="00BB46E0"/>
    <w:rsid w:val="00BB53C8"/>
    <w:rsid w:val="00BB53EC"/>
    <w:rsid w:val="00BB5F13"/>
    <w:rsid w:val="00BB619E"/>
    <w:rsid w:val="00BB6443"/>
    <w:rsid w:val="00BB6EBB"/>
    <w:rsid w:val="00BB799D"/>
    <w:rsid w:val="00BB7EA8"/>
    <w:rsid w:val="00BC0023"/>
    <w:rsid w:val="00BC04BF"/>
    <w:rsid w:val="00BC09DB"/>
    <w:rsid w:val="00BC1315"/>
    <w:rsid w:val="00BC1CF8"/>
    <w:rsid w:val="00BC20EB"/>
    <w:rsid w:val="00BC422B"/>
    <w:rsid w:val="00BC4249"/>
    <w:rsid w:val="00BC48B5"/>
    <w:rsid w:val="00BC4AA6"/>
    <w:rsid w:val="00BC4D15"/>
    <w:rsid w:val="00BC4D95"/>
    <w:rsid w:val="00BC4EFB"/>
    <w:rsid w:val="00BC4F22"/>
    <w:rsid w:val="00BC51F8"/>
    <w:rsid w:val="00BC5654"/>
    <w:rsid w:val="00BC5817"/>
    <w:rsid w:val="00BC5937"/>
    <w:rsid w:val="00BC610E"/>
    <w:rsid w:val="00BC61B0"/>
    <w:rsid w:val="00BC6393"/>
    <w:rsid w:val="00BC641D"/>
    <w:rsid w:val="00BC6507"/>
    <w:rsid w:val="00BC6783"/>
    <w:rsid w:val="00BC680A"/>
    <w:rsid w:val="00BC6A59"/>
    <w:rsid w:val="00BC6C8D"/>
    <w:rsid w:val="00BC6D28"/>
    <w:rsid w:val="00BC6DEA"/>
    <w:rsid w:val="00BC78E8"/>
    <w:rsid w:val="00BD090A"/>
    <w:rsid w:val="00BD0A99"/>
    <w:rsid w:val="00BD115C"/>
    <w:rsid w:val="00BD13C8"/>
    <w:rsid w:val="00BD19C5"/>
    <w:rsid w:val="00BD1BF8"/>
    <w:rsid w:val="00BD1CE1"/>
    <w:rsid w:val="00BD2642"/>
    <w:rsid w:val="00BD2BB4"/>
    <w:rsid w:val="00BD2D11"/>
    <w:rsid w:val="00BD3073"/>
    <w:rsid w:val="00BD31CE"/>
    <w:rsid w:val="00BD32B2"/>
    <w:rsid w:val="00BD3470"/>
    <w:rsid w:val="00BD3898"/>
    <w:rsid w:val="00BD39DB"/>
    <w:rsid w:val="00BD45C5"/>
    <w:rsid w:val="00BD4A29"/>
    <w:rsid w:val="00BD522A"/>
    <w:rsid w:val="00BD675D"/>
    <w:rsid w:val="00BD6B08"/>
    <w:rsid w:val="00BD722C"/>
    <w:rsid w:val="00BD738E"/>
    <w:rsid w:val="00BD781E"/>
    <w:rsid w:val="00BD78B1"/>
    <w:rsid w:val="00BE023F"/>
    <w:rsid w:val="00BE0534"/>
    <w:rsid w:val="00BE06C4"/>
    <w:rsid w:val="00BE08B6"/>
    <w:rsid w:val="00BE0B02"/>
    <w:rsid w:val="00BE0C32"/>
    <w:rsid w:val="00BE0DDB"/>
    <w:rsid w:val="00BE206E"/>
    <w:rsid w:val="00BE243F"/>
    <w:rsid w:val="00BE39EC"/>
    <w:rsid w:val="00BE3EB7"/>
    <w:rsid w:val="00BE438A"/>
    <w:rsid w:val="00BE4557"/>
    <w:rsid w:val="00BE4D7C"/>
    <w:rsid w:val="00BE5229"/>
    <w:rsid w:val="00BE52D0"/>
    <w:rsid w:val="00BE537E"/>
    <w:rsid w:val="00BE658F"/>
    <w:rsid w:val="00BE6A5B"/>
    <w:rsid w:val="00BE6D74"/>
    <w:rsid w:val="00BE6ED4"/>
    <w:rsid w:val="00BE7747"/>
    <w:rsid w:val="00BE7A90"/>
    <w:rsid w:val="00BE7DDB"/>
    <w:rsid w:val="00BE7EDB"/>
    <w:rsid w:val="00BF0078"/>
    <w:rsid w:val="00BF1363"/>
    <w:rsid w:val="00BF16B9"/>
    <w:rsid w:val="00BF1796"/>
    <w:rsid w:val="00BF18F1"/>
    <w:rsid w:val="00BF1B5F"/>
    <w:rsid w:val="00BF1D4C"/>
    <w:rsid w:val="00BF2023"/>
    <w:rsid w:val="00BF2147"/>
    <w:rsid w:val="00BF22A4"/>
    <w:rsid w:val="00BF2571"/>
    <w:rsid w:val="00BF3C44"/>
    <w:rsid w:val="00BF3D84"/>
    <w:rsid w:val="00BF3FBF"/>
    <w:rsid w:val="00BF4201"/>
    <w:rsid w:val="00BF43CF"/>
    <w:rsid w:val="00BF47B5"/>
    <w:rsid w:val="00BF59E8"/>
    <w:rsid w:val="00BF5F4E"/>
    <w:rsid w:val="00BF6548"/>
    <w:rsid w:val="00BF6725"/>
    <w:rsid w:val="00BF6F38"/>
    <w:rsid w:val="00BF7102"/>
    <w:rsid w:val="00BF71BA"/>
    <w:rsid w:val="00BF7210"/>
    <w:rsid w:val="00BF78E5"/>
    <w:rsid w:val="00BF7A2F"/>
    <w:rsid w:val="00BF7E08"/>
    <w:rsid w:val="00BF7E70"/>
    <w:rsid w:val="00BF7FEE"/>
    <w:rsid w:val="00C00266"/>
    <w:rsid w:val="00C002F7"/>
    <w:rsid w:val="00C0088D"/>
    <w:rsid w:val="00C00ED5"/>
    <w:rsid w:val="00C00FCA"/>
    <w:rsid w:val="00C011CF"/>
    <w:rsid w:val="00C01473"/>
    <w:rsid w:val="00C014D4"/>
    <w:rsid w:val="00C01A76"/>
    <w:rsid w:val="00C023C4"/>
    <w:rsid w:val="00C02478"/>
    <w:rsid w:val="00C024EA"/>
    <w:rsid w:val="00C027FF"/>
    <w:rsid w:val="00C02893"/>
    <w:rsid w:val="00C03ADC"/>
    <w:rsid w:val="00C03E3D"/>
    <w:rsid w:val="00C04160"/>
    <w:rsid w:val="00C045DA"/>
    <w:rsid w:val="00C04627"/>
    <w:rsid w:val="00C047CF"/>
    <w:rsid w:val="00C04B1A"/>
    <w:rsid w:val="00C04E58"/>
    <w:rsid w:val="00C050EC"/>
    <w:rsid w:val="00C05174"/>
    <w:rsid w:val="00C05C33"/>
    <w:rsid w:val="00C06386"/>
    <w:rsid w:val="00C06620"/>
    <w:rsid w:val="00C067F1"/>
    <w:rsid w:val="00C06EA9"/>
    <w:rsid w:val="00C071E8"/>
    <w:rsid w:val="00C0734D"/>
    <w:rsid w:val="00C07B30"/>
    <w:rsid w:val="00C07B52"/>
    <w:rsid w:val="00C07C30"/>
    <w:rsid w:val="00C109E9"/>
    <w:rsid w:val="00C11180"/>
    <w:rsid w:val="00C11B79"/>
    <w:rsid w:val="00C12273"/>
    <w:rsid w:val="00C12878"/>
    <w:rsid w:val="00C12AD0"/>
    <w:rsid w:val="00C12DCB"/>
    <w:rsid w:val="00C12EA9"/>
    <w:rsid w:val="00C13052"/>
    <w:rsid w:val="00C1306A"/>
    <w:rsid w:val="00C13073"/>
    <w:rsid w:val="00C13DA8"/>
    <w:rsid w:val="00C15757"/>
    <w:rsid w:val="00C15C35"/>
    <w:rsid w:val="00C15CA0"/>
    <w:rsid w:val="00C15E64"/>
    <w:rsid w:val="00C162AD"/>
    <w:rsid w:val="00C162CA"/>
    <w:rsid w:val="00C16693"/>
    <w:rsid w:val="00C169DB"/>
    <w:rsid w:val="00C17622"/>
    <w:rsid w:val="00C2076F"/>
    <w:rsid w:val="00C21398"/>
    <w:rsid w:val="00C21801"/>
    <w:rsid w:val="00C219DD"/>
    <w:rsid w:val="00C21C67"/>
    <w:rsid w:val="00C222F3"/>
    <w:rsid w:val="00C237DD"/>
    <w:rsid w:val="00C23A08"/>
    <w:rsid w:val="00C23DBA"/>
    <w:rsid w:val="00C24057"/>
    <w:rsid w:val="00C2498E"/>
    <w:rsid w:val="00C25536"/>
    <w:rsid w:val="00C25542"/>
    <w:rsid w:val="00C25DDB"/>
    <w:rsid w:val="00C25F02"/>
    <w:rsid w:val="00C260FF"/>
    <w:rsid w:val="00C261AA"/>
    <w:rsid w:val="00C26201"/>
    <w:rsid w:val="00C262E6"/>
    <w:rsid w:val="00C267F1"/>
    <w:rsid w:val="00C27353"/>
    <w:rsid w:val="00C27869"/>
    <w:rsid w:val="00C30289"/>
    <w:rsid w:val="00C309BB"/>
    <w:rsid w:val="00C3199E"/>
    <w:rsid w:val="00C31E9C"/>
    <w:rsid w:val="00C325AB"/>
    <w:rsid w:val="00C32600"/>
    <w:rsid w:val="00C32EBC"/>
    <w:rsid w:val="00C33686"/>
    <w:rsid w:val="00C3447F"/>
    <w:rsid w:val="00C34C26"/>
    <w:rsid w:val="00C3541C"/>
    <w:rsid w:val="00C35693"/>
    <w:rsid w:val="00C35AEB"/>
    <w:rsid w:val="00C35FBB"/>
    <w:rsid w:val="00C365A7"/>
    <w:rsid w:val="00C36811"/>
    <w:rsid w:val="00C36EE5"/>
    <w:rsid w:val="00C37183"/>
    <w:rsid w:val="00C37290"/>
    <w:rsid w:val="00C37469"/>
    <w:rsid w:val="00C37614"/>
    <w:rsid w:val="00C37F49"/>
    <w:rsid w:val="00C4000E"/>
    <w:rsid w:val="00C4017D"/>
    <w:rsid w:val="00C404F9"/>
    <w:rsid w:val="00C40730"/>
    <w:rsid w:val="00C40BA4"/>
    <w:rsid w:val="00C413B6"/>
    <w:rsid w:val="00C419CE"/>
    <w:rsid w:val="00C41B8B"/>
    <w:rsid w:val="00C41D38"/>
    <w:rsid w:val="00C41D51"/>
    <w:rsid w:val="00C41DC5"/>
    <w:rsid w:val="00C42820"/>
    <w:rsid w:val="00C42B4E"/>
    <w:rsid w:val="00C42E0F"/>
    <w:rsid w:val="00C43069"/>
    <w:rsid w:val="00C4391F"/>
    <w:rsid w:val="00C43BBD"/>
    <w:rsid w:val="00C43C07"/>
    <w:rsid w:val="00C43EE5"/>
    <w:rsid w:val="00C44347"/>
    <w:rsid w:val="00C44465"/>
    <w:rsid w:val="00C45EFA"/>
    <w:rsid w:val="00C46152"/>
    <w:rsid w:val="00C46295"/>
    <w:rsid w:val="00C467E1"/>
    <w:rsid w:val="00C472AB"/>
    <w:rsid w:val="00C47317"/>
    <w:rsid w:val="00C47905"/>
    <w:rsid w:val="00C50202"/>
    <w:rsid w:val="00C50441"/>
    <w:rsid w:val="00C5047D"/>
    <w:rsid w:val="00C505B5"/>
    <w:rsid w:val="00C5081F"/>
    <w:rsid w:val="00C50F71"/>
    <w:rsid w:val="00C51A56"/>
    <w:rsid w:val="00C51C35"/>
    <w:rsid w:val="00C51E38"/>
    <w:rsid w:val="00C51ED8"/>
    <w:rsid w:val="00C525FE"/>
    <w:rsid w:val="00C5309F"/>
    <w:rsid w:val="00C533C8"/>
    <w:rsid w:val="00C53CAC"/>
    <w:rsid w:val="00C543D8"/>
    <w:rsid w:val="00C544CE"/>
    <w:rsid w:val="00C549B5"/>
    <w:rsid w:val="00C54C4F"/>
    <w:rsid w:val="00C5507E"/>
    <w:rsid w:val="00C5535A"/>
    <w:rsid w:val="00C564E6"/>
    <w:rsid w:val="00C565CC"/>
    <w:rsid w:val="00C571B9"/>
    <w:rsid w:val="00C57804"/>
    <w:rsid w:val="00C5798A"/>
    <w:rsid w:val="00C60246"/>
    <w:rsid w:val="00C6085A"/>
    <w:rsid w:val="00C60A64"/>
    <w:rsid w:val="00C60DCC"/>
    <w:rsid w:val="00C60E3A"/>
    <w:rsid w:val="00C617E7"/>
    <w:rsid w:val="00C61F90"/>
    <w:rsid w:val="00C620F0"/>
    <w:rsid w:val="00C6227C"/>
    <w:rsid w:val="00C624FF"/>
    <w:rsid w:val="00C6256A"/>
    <w:rsid w:val="00C62613"/>
    <w:rsid w:val="00C62692"/>
    <w:rsid w:val="00C6370C"/>
    <w:rsid w:val="00C63770"/>
    <w:rsid w:val="00C63B8C"/>
    <w:rsid w:val="00C63ED7"/>
    <w:rsid w:val="00C641B7"/>
    <w:rsid w:val="00C64483"/>
    <w:rsid w:val="00C6561B"/>
    <w:rsid w:val="00C65803"/>
    <w:rsid w:val="00C66174"/>
    <w:rsid w:val="00C66619"/>
    <w:rsid w:val="00C66B24"/>
    <w:rsid w:val="00C66F44"/>
    <w:rsid w:val="00C67BDA"/>
    <w:rsid w:val="00C70BAD"/>
    <w:rsid w:val="00C711B3"/>
    <w:rsid w:val="00C715A3"/>
    <w:rsid w:val="00C71CEB"/>
    <w:rsid w:val="00C72A67"/>
    <w:rsid w:val="00C72C41"/>
    <w:rsid w:val="00C73387"/>
    <w:rsid w:val="00C733E6"/>
    <w:rsid w:val="00C73683"/>
    <w:rsid w:val="00C73C78"/>
    <w:rsid w:val="00C741F9"/>
    <w:rsid w:val="00C74389"/>
    <w:rsid w:val="00C74575"/>
    <w:rsid w:val="00C7491A"/>
    <w:rsid w:val="00C75144"/>
    <w:rsid w:val="00C754E7"/>
    <w:rsid w:val="00C75632"/>
    <w:rsid w:val="00C756CF"/>
    <w:rsid w:val="00C75785"/>
    <w:rsid w:val="00C7685B"/>
    <w:rsid w:val="00C76A16"/>
    <w:rsid w:val="00C76EDC"/>
    <w:rsid w:val="00C773A9"/>
    <w:rsid w:val="00C777FA"/>
    <w:rsid w:val="00C77876"/>
    <w:rsid w:val="00C77E3B"/>
    <w:rsid w:val="00C8079C"/>
    <w:rsid w:val="00C80D42"/>
    <w:rsid w:val="00C80F1E"/>
    <w:rsid w:val="00C81789"/>
    <w:rsid w:val="00C81AE7"/>
    <w:rsid w:val="00C81DBC"/>
    <w:rsid w:val="00C82839"/>
    <w:rsid w:val="00C82881"/>
    <w:rsid w:val="00C82D89"/>
    <w:rsid w:val="00C82E38"/>
    <w:rsid w:val="00C8306B"/>
    <w:rsid w:val="00C83207"/>
    <w:rsid w:val="00C83476"/>
    <w:rsid w:val="00C8395C"/>
    <w:rsid w:val="00C843CF"/>
    <w:rsid w:val="00C846D6"/>
    <w:rsid w:val="00C84E57"/>
    <w:rsid w:val="00C85024"/>
    <w:rsid w:val="00C85970"/>
    <w:rsid w:val="00C85C63"/>
    <w:rsid w:val="00C85E73"/>
    <w:rsid w:val="00C86309"/>
    <w:rsid w:val="00C91047"/>
    <w:rsid w:val="00C916BA"/>
    <w:rsid w:val="00C91B11"/>
    <w:rsid w:val="00C922C3"/>
    <w:rsid w:val="00C9244F"/>
    <w:rsid w:val="00C925DA"/>
    <w:rsid w:val="00C9282C"/>
    <w:rsid w:val="00C929CC"/>
    <w:rsid w:val="00C92AF1"/>
    <w:rsid w:val="00C92D9D"/>
    <w:rsid w:val="00C92E9A"/>
    <w:rsid w:val="00C93138"/>
    <w:rsid w:val="00C935DA"/>
    <w:rsid w:val="00C93E49"/>
    <w:rsid w:val="00C94BF0"/>
    <w:rsid w:val="00C95247"/>
    <w:rsid w:val="00C954A2"/>
    <w:rsid w:val="00C957AE"/>
    <w:rsid w:val="00C95ADF"/>
    <w:rsid w:val="00C95BDA"/>
    <w:rsid w:val="00C9605C"/>
    <w:rsid w:val="00C966D5"/>
    <w:rsid w:val="00C9679E"/>
    <w:rsid w:val="00C968D4"/>
    <w:rsid w:val="00C96C25"/>
    <w:rsid w:val="00C9758E"/>
    <w:rsid w:val="00CA00A6"/>
    <w:rsid w:val="00CA03DD"/>
    <w:rsid w:val="00CA0918"/>
    <w:rsid w:val="00CA0A52"/>
    <w:rsid w:val="00CA0B90"/>
    <w:rsid w:val="00CA0F2F"/>
    <w:rsid w:val="00CA12B4"/>
    <w:rsid w:val="00CA1514"/>
    <w:rsid w:val="00CA174C"/>
    <w:rsid w:val="00CA19B1"/>
    <w:rsid w:val="00CA209D"/>
    <w:rsid w:val="00CA280E"/>
    <w:rsid w:val="00CA2C29"/>
    <w:rsid w:val="00CA3273"/>
    <w:rsid w:val="00CA3916"/>
    <w:rsid w:val="00CA3A7D"/>
    <w:rsid w:val="00CA3BFA"/>
    <w:rsid w:val="00CA4A6B"/>
    <w:rsid w:val="00CA4E2E"/>
    <w:rsid w:val="00CA4E42"/>
    <w:rsid w:val="00CA51A2"/>
    <w:rsid w:val="00CA5346"/>
    <w:rsid w:val="00CA5360"/>
    <w:rsid w:val="00CA5786"/>
    <w:rsid w:val="00CA5AFF"/>
    <w:rsid w:val="00CA5E66"/>
    <w:rsid w:val="00CA615F"/>
    <w:rsid w:val="00CA6487"/>
    <w:rsid w:val="00CA649C"/>
    <w:rsid w:val="00CA65CB"/>
    <w:rsid w:val="00CA6F82"/>
    <w:rsid w:val="00CA7481"/>
    <w:rsid w:val="00CB0000"/>
    <w:rsid w:val="00CB0240"/>
    <w:rsid w:val="00CB028B"/>
    <w:rsid w:val="00CB07A3"/>
    <w:rsid w:val="00CB0F1F"/>
    <w:rsid w:val="00CB1AF4"/>
    <w:rsid w:val="00CB1CE1"/>
    <w:rsid w:val="00CB1F9E"/>
    <w:rsid w:val="00CB2505"/>
    <w:rsid w:val="00CB2767"/>
    <w:rsid w:val="00CB2BB0"/>
    <w:rsid w:val="00CB3D1F"/>
    <w:rsid w:val="00CB40F7"/>
    <w:rsid w:val="00CB460E"/>
    <w:rsid w:val="00CB4656"/>
    <w:rsid w:val="00CB5BC6"/>
    <w:rsid w:val="00CB5CB2"/>
    <w:rsid w:val="00CB5ECF"/>
    <w:rsid w:val="00CB63EF"/>
    <w:rsid w:val="00CB6838"/>
    <w:rsid w:val="00CB69C3"/>
    <w:rsid w:val="00CB7014"/>
    <w:rsid w:val="00CB724B"/>
    <w:rsid w:val="00CB78A2"/>
    <w:rsid w:val="00CB7BED"/>
    <w:rsid w:val="00CB7CA6"/>
    <w:rsid w:val="00CB7D1B"/>
    <w:rsid w:val="00CB7E30"/>
    <w:rsid w:val="00CC05B1"/>
    <w:rsid w:val="00CC0DAF"/>
    <w:rsid w:val="00CC1013"/>
    <w:rsid w:val="00CC1339"/>
    <w:rsid w:val="00CC1364"/>
    <w:rsid w:val="00CC13DA"/>
    <w:rsid w:val="00CC1426"/>
    <w:rsid w:val="00CC142C"/>
    <w:rsid w:val="00CC16B0"/>
    <w:rsid w:val="00CC16EC"/>
    <w:rsid w:val="00CC1D65"/>
    <w:rsid w:val="00CC1F1F"/>
    <w:rsid w:val="00CC1F9B"/>
    <w:rsid w:val="00CC2360"/>
    <w:rsid w:val="00CC23F8"/>
    <w:rsid w:val="00CC27D5"/>
    <w:rsid w:val="00CC28E6"/>
    <w:rsid w:val="00CC2CFC"/>
    <w:rsid w:val="00CC329F"/>
    <w:rsid w:val="00CC38D2"/>
    <w:rsid w:val="00CC406D"/>
    <w:rsid w:val="00CC42E2"/>
    <w:rsid w:val="00CC4F14"/>
    <w:rsid w:val="00CC515D"/>
    <w:rsid w:val="00CC53F0"/>
    <w:rsid w:val="00CC5DFB"/>
    <w:rsid w:val="00CC61A8"/>
    <w:rsid w:val="00CC6525"/>
    <w:rsid w:val="00CC68C6"/>
    <w:rsid w:val="00CC6C8A"/>
    <w:rsid w:val="00CC7508"/>
    <w:rsid w:val="00CC7636"/>
    <w:rsid w:val="00CD0525"/>
    <w:rsid w:val="00CD0B96"/>
    <w:rsid w:val="00CD102B"/>
    <w:rsid w:val="00CD14F1"/>
    <w:rsid w:val="00CD1520"/>
    <w:rsid w:val="00CD1F42"/>
    <w:rsid w:val="00CD1F7E"/>
    <w:rsid w:val="00CD2558"/>
    <w:rsid w:val="00CD2BC3"/>
    <w:rsid w:val="00CD2EB7"/>
    <w:rsid w:val="00CD3209"/>
    <w:rsid w:val="00CD345B"/>
    <w:rsid w:val="00CD3C03"/>
    <w:rsid w:val="00CD3CB7"/>
    <w:rsid w:val="00CD3FB7"/>
    <w:rsid w:val="00CD424C"/>
    <w:rsid w:val="00CD454E"/>
    <w:rsid w:val="00CD4753"/>
    <w:rsid w:val="00CD4F00"/>
    <w:rsid w:val="00CD5051"/>
    <w:rsid w:val="00CD51DE"/>
    <w:rsid w:val="00CD525A"/>
    <w:rsid w:val="00CD6F64"/>
    <w:rsid w:val="00CD7AA1"/>
    <w:rsid w:val="00CE038A"/>
    <w:rsid w:val="00CE0756"/>
    <w:rsid w:val="00CE0A9D"/>
    <w:rsid w:val="00CE0AD1"/>
    <w:rsid w:val="00CE18B2"/>
    <w:rsid w:val="00CE20B7"/>
    <w:rsid w:val="00CE267A"/>
    <w:rsid w:val="00CE28FF"/>
    <w:rsid w:val="00CE2CD5"/>
    <w:rsid w:val="00CE39D3"/>
    <w:rsid w:val="00CE3CF5"/>
    <w:rsid w:val="00CE40B9"/>
    <w:rsid w:val="00CE416B"/>
    <w:rsid w:val="00CE4287"/>
    <w:rsid w:val="00CE48AB"/>
    <w:rsid w:val="00CE50E9"/>
    <w:rsid w:val="00CE5749"/>
    <w:rsid w:val="00CE591C"/>
    <w:rsid w:val="00CE5A83"/>
    <w:rsid w:val="00CE6094"/>
    <w:rsid w:val="00CE61C5"/>
    <w:rsid w:val="00CE6264"/>
    <w:rsid w:val="00CE6946"/>
    <w:rsid w:val="00CE6E93"/>
    <w:rsid w:val="00CE728B"/>
    <w:rsid w:val="00CE7542"/>
    <w:rsid w:val="00CE764E"/>
    <w:rsid w:val="00CE7701"/>
    <w:rsid w:val="00CF07CC"/>
    <w:rsid w:val="00CF07F9"/>
    <w:rsid w:val="00CF0FD8"/>
    <w:rsid w:val="00CF12D4"/>
    <w:rsid w:val="00CF14D8"/>
    <w:rsid w:val="00CF1689"/>
    <w:rsid w:val="00CF1BC2"/>
    <w:rsid w:val="00CF1F21"/>
    <w:rsid w:val="00CF20C8"/>
    <w:rsid w:val="00CF2E53"/>
    <w:rsid w:val="00CF2EED"/>
    <w:rsid w:val="00CF37DF"/>
    <w:rsid w:val="00CF3D5C"/>
    <w:rsid w:val="00CF3DE7"/>
    <w:rsid w:val="00CF41A7"/>
    <w:rsid w:val="00CF4244"/>
    <w:rsid w:val="00CF4374"/>
    <w:rsid w:val="00CF448D"/>
    <w:rsid w:val="00CF48E0"/>
    <w:rsid w:val="00CF4E3C"/>
    <w:rsid w:val="00CF4ED6"/>
    <w:rsid w:val="00CF516D"/>
    <w:rsid w:val="00CF5451"/>
    <w:rsid w:val="00CF58A2"/>
    <w:rsid w:val="00CF597D"/>
    <w:rsid w:val="00CF6066"/>
    <w:rsid w:val="00CF6ADB"/>
    <w:rsid w:val="00CF6B28"/>
    <w:rsid w:val="00CF774D"/>
    <w:rsid w:val="00CF7C9E"/>
    <w:rsid w:val="00D00100"/>
    <w:rsid w:val="00D0087D"/>
    <w:rsid w:val="00D00BD7"/>
    <w:rsid w:val="00D00D01"/>
    <w:rsid w:val="00D00D0A"/>
    <w:rsid w:val="00D01A7B"/>
    <w:rsid w:val="00D01B9D"/>
    <w:rsid w:val="00D02195"/>
    <w:rsid w:val="00D02653"/>
    <w:rsid w:val="00D02B13"/>
    <w:rsid w:val="00D02D38"/>
    <w:rsid w:val="00D02EFE"/>
    <w:rsid w:val="00D031B6"/>
    <w:rsid w:val="00D031D5"/>
    <w:rsid w:val="00D03447"/>
    <w:rsid w:val="00D03E61"/>
    <w:rsid w:val="00D03E6C"/>
    <w:rsid w:val="00D03E85"/>
    <w:rsid w:val="00D040DD"/>
    <w:rsid w:val="00D048C5"/>
    <w:rsid w:val="00D04E86"/>
    <w:rsid w:val="00D057A5"/>
    <w:rsid w:val="00D0607F"/>
    <w:rsid w:val="00D06C73"/>
    <w:rsid w:val="00D0720B"/>
    <w:rsid w:val="00D07988"/>
    <w:rsid w:val="00D07F84"/>
    <w:rsid w:val="00D07FDA"/>
    <w:rsid w:val="00D1005D"/>
    <w:rsid w:val="00D115DC"/>
    <w:rsid w:val="00D11E65"/>
    <w:rsid w:val="00D12014"/>
    <w:rsid w:val="00D12875"/>
    <w:rsid w:val="00D12DE1"/>
    <w:rsid w:val="00D1319F"/>
    <w:rsid w:val="00D137D4"/>
    <w:rsid w:val="00D13B32"/>
    <w:rsid w:val="00D1447F"/>
    <w:rsid w:val="00D1493D"/>
    <w:rsid w:val="00D14BEA"/>
    <w:rsid w:val="00D15530"/>
    <w:rsid w:val="00D15B6C"/>
    <w:rsid w:val="00D15F34"/>
    <w:rsid w:val="00D16076"/>
    <w:rsid w:val="00D16C93"/>
    <w:rsid w:val="00D17EE3"/>
    <w:rsid w:val="00D17FF3"/>
    <w:rsid w:val="00D20025"/>
    <w:rsid w:val="00D20244"/>
    <w:rsid w:val="00D20CC0"/>
    <w:rsid w:val="00D21269"/>
    <w:rsid w:val="00D21566"/>
    <w:rsid w:val="00D21CD2"/>
    <w:rsid w:val="00D21D2E"/>
    <w:rsid w:val="00D2265B"/>
    <w:rsid w:val="00D2287E"/>
    <w:rsid w:val="00D2330F"/>
    <w:rsid w:val="00D2373D"/>
    <w:rsid w:val="00D239CD"/>
    <w:rsid w:val="00D24166"/>
    <w:rsid w:val="00D241C1"/>
    <w:rsid w:val="00D24420"/>
    <w:rsid w:val="00D2455A"/>
    <w:rsid w:val="00D2472F"/>
    <w:rsid w:val="00D24829"/>
    <w:rsid w:val="00D24972"/>
    <w:rsid w:val="00D24F2E"/>
    <w:rsid w:val="00D2574F"/>
    <w:rsid w:val="00D25DD5"/>
    <w:rsid w:val="00D25E9A"/>
    <w:rsid w:val="00D2764E"/>
    <w:rsid w:val="00D27BA1"/>
    <w:rsid w:val="00D30015"/>
    <w:rsid w:val="00D3011B"/>
    <w:rsid w:val="00D305FB"/>
    <w:rsid w:val="00D30DD6"/>
    <w:rsid w:val="00D31017"/>
    <w:rsid w:val="00D3101C"/>
    <w:rsid w:val="00D31035"/>
    <w:rsid w:val="00D3130E"/>
    <w:rsid w:val="00D3163A"/>
    <w:rsid w:val="00D32214"/>
    <w:rsid w:val="00D33A00"/>
    <w:rsid w:val="00D34845"/>
    <w:rsid w:val="00D34E38"/>
    <w:rsid w:val="00D3511B"/>
    <w:rsid w:val="00D352C9"/>
    <w:rsid w:val="00D35950"/>
    <w:rsid w:val="00D35B7A"/>
    <w:rsid w:val="00D36484"/>
    <w:rsid w:val="00D366F6"/>
    <w:rsid w:val="00D36817"/>
    <w:rsid w:val="00D36F32"/>
    <w:rsid w:val="00D370DB"/>
    <w:rsid w:val="00D371D8"/>
    <w:rsid w:val="00D37481"/>
    <w:rsid w:val="00D40324"/>
    <w:rsid w:val="00D40580"/>
    <w:rsid w:val="00D40807"/>
    <w:rsid w:val="00D419DB"/>
    <w:rsid w:val="00D41ACE"/>
    <w:rsid w:val="00D41C90"/>
    <w:rsid w:val="00D41CA0"/>
    <w:rsid w:val="00D4204B"/>
    <w:rsid w:val="00D42168"/>
    <w:rsid w:val="00D42409"/>
    <w:rsid w:val="00D42E12"/>
    <w:rsid w:val="00D43880"/>
    <w:rsid w:val="00D438C1"/>
    <w:rsid w:val="00D439BB"/>
    <w:rsid w:val="00D43ACB"/>
    <w:rsid w:val="00D43F64"/>
    <w:rsid w:val="00D44314"/>
    <w:rsid w:val="00D44DF3"/>
    <w:rsid w:val="00D4521D"/>
    <w:rsid w:val="00D45359"/>
    <w:rsid w:val="00D45475"/>
    <w:rsid w:val="00D4571B"/>
    <w:rsid w:val="00D457A8"/>
    <w:rsid w:val="00D45B8E"/>
    <w:rsid w:val="00D45DAA"/>
    <w:rsid w:val="00D4609B"/>
    <w:rsid w:val="00D47420"/>
    <w:rsid w:val="00D47423"/>
    <w:rsid w:val="00D5020F"/>
    <w:rsid w:val="00D5021D"/>
    <w:rsid w:val="00D503F1"/>
    <w:rsid w:val="00D506FD"/>
    <w:rsid w:val="00D50E04"/>
    <w:rsid w:val="00D5109B"/>
    <w:rsid w:val="00D51BA1"/>
    <w:rsid w:val="00D52189"/>
    <w:rsid w:val="00D5231F"/>
    <w:rsid w:val="00D5235D"/>
    <w:rsid w:val="00D527D2"/>
    <w:rsid w:val="00D529F7"/>
    <w:rsid w:val="00D52E0C"/>
    <w:rsid w:val="00D53B8A"/>
    <w:rsid w:val="00D53CAF"/>
    <w:rsid w:val="00D53CDE"/>
    <w:rsid w:val="00D53CE4"/>
    <w:rsid w:val="00D541F3"/>
    <w:rsid w:val="00D54586"/>
    <w:rsid w:val="00D54E90"/>
    <w:rsid w:val="00D55563"/>
    <w:rsid w:val="00D555B8"/>
    <w:rsid w:val="00D556A0"/>
    <w:rsid w:val="00D56AA4"/>
    <w:rsid w:val="00D56C0F"/>
    <w:rsid w:val="00D57294"/>
    <w:rsid w:val="00D57809"/>
    <w:rsid w:val="00D578C5"/>
    <w:rsid w:val="00D57BC0"/>
    <w:rsid w:val="00D60101"/>
    <w:rsid w:val="00D60651"/>
    <w:rsid w:val="00D6131D"/>
    <w:rsid w:val="00D61FBB"/>
    <w:rsid w:val="00D62480"/>
    <w:rsid w:val="00D631D6"/>
    <w:rsid w:val="00D639B1"/>
    <w:rsid w:val="00D63C9E"/>
    <w:rsid w:val="00D64078"/>
    <w:rsid w:val="00D64639"/>
    <w:rsid w:val="00D646FB"/>
    <w:rsid w:val="00D64C12"/>
    <w:rsid w:val="00D65695"/>
    <w:rsid w:val="00D66A92"/>
    <w:rsid w:val="00D66B6A"/>
    <w:rsid w:val="00D673B1"/>
    <w:rsid w:val="00D67668"/>
    <w:rsid w:val="00D67CB7"/>
    <w:rsid w:val="00D702BD"/>
    <w:rsid w:val="00D70CE0"/>
    <w:rsid w:val="00D7131E"/>
    <w:rsid w:val="00D717B4"/>
    <w:rsid w:val="00D72293"/>
    <w:rsid w:val="00D72816"/>
    <w:rsid w:val="00D73778"/>
    <w:rsid w:val="00D73792"/>
    <w:rsid w:val="00D7385A"/>
    <w:rsid w:val="00D73E1B"/>
    <w:rsid w:val="00D73EF2"/>
    <w:rsid w:val="00D74024"/>
    <w:rsid w:val="00D74C72"/>
    <w:rsid w:val="00D75725"/>
    <w:rsid w:val="00D758BE"/>
    <w:rsid w:val="00D75B4F"/>
    <w:rsid w:val="00D75E7E"/>
    <w:rsid w:val="00D764F4"/>
    <w:rsid w:val="00D767A3"/>
    <w:rsid w:val="00D76C70"/>
    <w:rsid w:val="00D76C82"/>
    <w:rsid w:val="00D76D6A"/>
    <w:rsid w:val="00D76E5C"/>
    <w:rsid w:val="00D779FF"/>
    <w:rsid w:val="00D807FB"/>
    <w:rsid w:val="00D80AA1"/>
    <w:rsid w:val="00D80D7A"/>
    <w:rsid w:val="00D80DA2"/>
    <w:rsid w:val="00D810C2"/>
    <w:rsid w:val="00D8120E"/>
    <w:rsid w:val="00D81E16"/>
    <w:rsid w:val="00D81FEE"/>
    <w:rsid w:val="00D82281"/>
    <w:rsid w:val="00D8281F"/>
    <w:rsid w:val="00D8299D"/>
    <w:rsid w:val="00D83ADA"/>
    <w:rsid w:val="00D83C4F"/>
    <w:rsid w:val="00D84634"/>
    <w:rsid w:val="00D846B4"/>
    <w:rsid w:val="00D84997"/>
    <w:rsid w:val="00D84C2D"/>
    <w:rsid w:val="00D85B24"/>
    <w:rsid w:val="00D85CE1"/>
    <w:rsid w:val="00D8640A"/>
    <w:rsid w:val="00D86C18"/>
    <w:rsid w:val="00D86E8E"/>
    <w:rsid w:val="00D86EFE"/>
    <w:rsid w:val="00D87197"/>
    <w:rsid w:val="00D871A7"/>
    <w:rsid w:val="00D87F10"/>
    <w:rsid w:val="00D901DD"/>
    <w:rsid w:val="00D90B08"/>
    <w:rsid w:val="00D912C4"/>
    <w:rsid w:val="00D91E39"/>
    <w:rsid w:val="00D92B8A"/>
    <w:rsid w:val="00D92BF8"/>
    <w:rsid w:val="00D9307F"/>
    <w:rsid w:val="00D93435"/>
    <w:rsid w:val="00D936EC"/>
    <w:rsid w:val="00D93A7B"/>
    <w:rsid w:val="00D93ED4"/>
    <w:rsid w:val="00D94374"/>
    <w:rsid w:val="00D94813"/>
    <w:rsid w:val="00D94E04"/>
    <w:rsid w:val="00D95352"/>
    <w:rsid w:val="00D9548B"/>
    <w:rsid w:val="00D956BC"/>
    <w:rsid w:val="00D956FB"/>
    <w:rsid w:val="00D959F8"/>
    <w:rsid w:val="00D96AE9"/>
    <w:rsid w:val="00D96BAF"/>
    <w:rsid w:val="00D97258"/>
    <w:rsid w:val="00D97E0A"/>
    <w:rsid w:val="00D97EA9"/>
    <w:rsid w:val="00D97EFC"/>
    <w:rsid w:val="00DA006A"/>
    <w:rsid w:val="00DA02D5"/>
    <w:rsid w:val="00DA08C4"/>
    <w:rsid w:val="00DA1146"/>
    <w:rsid w:val="00DA1653"/>
    <w:rsid w:val="00DA18C4"/>
    <w:rsid w:val="00DA2120"/>
    <w:rsid w:val="00DA2199"/>
    <w:rsid w:val="00DA2A10"/>
    <w:rsid w:val="00DA2C14"/>
    <w:rsid w:val="00DA2F99"/>
    <w:rsid w:val="00DA3861"/>
    <w:rsid w:val="00DA3C04"/>
    <w:rsid w:val="00DA3C52"/>
    <w:rsid w:val="00DA3D4B"/>
    <w:rsid w:val="00DA3D84"/>
    <w:rsid w:val="00DA4618"/>
    <w:rsid w:val="00DA4EBD"/>
    <w:rsid w:val="00DA5175"/>
    <w:rsid w:val="00DA5226"/>
    <w:rsid w:val="00DA598B"/>
    <w:rsid w:val="00DA5F80"/>
    <w:rsid w:val="00DA6BA9"/>
    <w:rsid w:val="00DA792C"/>
    <w:rsid w:val="00DA7A90"/>
    <w:rsid w:val="00DB012E"/>
    <w:rsid w:val="00DB0C36"/>
    <w:rsid w:val="00DB1169"/>
    <w:rsid w:val="00DB1BBA"/>
    <w:rsid w:val="00DB2B89"/>
    <w:rsid w:val="00DB2DD9"/>
    <w:rsid w:val="00DB3426"/>
    <w:rsid w:val="00DB3DE2"/>
    <w:rsid w:val="00DB3EA5"/>
    <w:rsid w:val="00DB432F"/>
    <w:rsid w:val="00DB4386"/>
    <w:rsid w:val="00DB4472"/>
    <w:rsid w:val="00DB4EA5"/>
    <w:rsid w:val="00DB4FA1"/>
    <w:rsid w:val="00DB5238"/>
    <w:rsid w:val="00DB53DC"/>
    <w:rsid w:val="00DB5541"/>
    <w:rsid w:val="00DB5642"/>
    <w:rsid w:val="00DB56C8"/>
    <w:rsid w:val="00DB5763"/>
    <w:rsid w:val="00DB58F6"/>
    <w:rsid w:val="00DB5BD9"/>
    <w:rsid w:val="00DB6A99"/>
    <w:rsid w:val="00DB6D66"/>
    <w:rsid w:val="00DB7076"/>
    <w:rsid w:val="00DB70B9"/>
    <w:rsid w:val="00DB7478"/>
    <w:rsid w:val="00DB74E9"/>
    <w:rsid w:val="00DB7932"/>
    <w:rsid w:val="00DB7E22"/>
    <w:rsid w:val="00DB7F24"/>
    <w:rsid w:val="00DC0AC3"/>
    <w:rsid w:val="00DC1A7C"/>
    <w:rsid w:val="00DC261A"/>
    <w:rsid w:val="00DC263D"/>
    <w:rsid w:val="00DC2C52"/>
    <w:rsid w:val="00DC2CD1"/>
    <w:rsid w:val="00DC2DF1"/>
    <w:rsid w:val="00DC2E6E"/>
    <w:rsid w:val="00DC3366"/>
    <w:rsid w:val="00DC341B"/>
    <w:rsid w:val="00DC365B"/>
    <w:rsid w:val="00DC48B6"/>
    <w:rsid w:val="00DC4CC7"/>
    <w:rsid w:val="00DC4EE4"/>
    <w:rsid w:val="00DC5004"/>
    <w:rsid w:val="00DC563B"/>
    <w:rsid w:val="00DC579F"/>
    <w:rsid w:val="00DC5A93"/>
    <w:rsid w:val="00DC5D98"/>
    <w:rsid w:val="00DC6464"/>
    <w:rsid w:val="00DC7130"/>
    <w:rsid w:val="00DC7906"/>
    <w:rsid w:val="00DC794E"/>
    <w:rsid w:val="00DC7B5B"/>
    <w:rsid w:val="00DD1236"/>
    <w:rsid w:val="00DD1876"/>
    <w:rsid w:val="00DD190F"/>
    <w:rsid w:val="00DD2123"/>
    <w:rsid w:val="00DD2959"/>
    <w:rsid w:val="00DD2ECC"/>
    <w:rsid w:val="00DD4F29"/>
    <w:rsid w:val="00DD54D0"/>
    <w:rsid w:val="00DD6727"/>
    <w:rsid w:val="00DD6CE2"/>
    <w:rsid w:val="00DD6F1C"/>
    <w:rsid w:val="00DD73E8"/>
    <w:rsid w:val="00DD754A"/>
    <w:rsid w:val="00DD7EC3"/>
    <w:rsid w:val="00DE112C"/>
    <w:rsid w:val="00DE174D"/>
    <w:rsid w:val="00DE20C5"/>
    <w:rsid w:val="00DE2525"/>
    <w:rsid w:val="00DE3C6B"/>
    <w:rsid w:val="00DE4619"/>
    <w:rsid w:val="00DE4F1A"/>
    <w:rsid w:val="00DE509B"/>
    <w:rsid w:val="00DE5390"/>
    <w:rsid w:val="00DE5704"/>
    <w:rsid w:val="00DE5D8B"/>
    <w:rsid w:val="00DE6056"/>
    <w:rsid w:val="00DE7151"/>
    <w:rsid w:val="00DE71DC"/>
    <w:rsid w:val="00DE7292"/>
    <w:rsid w:val="00DE73F6"/>
    <w:rsid w:val="00DE77B0"/>
    <w:rsid w:val="00DE77B8"/>
    <w:rsid w:val="00DE7887"/>
    <w:rsid w:val="00DE7ABF"/>
    <w:rsid w:val="00DE7F47"/>
    <w:rsid w:val="00DE7F5C"/>
    <w:rsid w:val="00DF0E17"/>
    <w:rsid w:val="00DF0F0E"/>
    <w:rsid w:val="00DF106A"/>
    <w:rsid w:val="00DF14B5"/>
    <w:rsid w:val="00DF1704"/>
    <w:rsid w:val="00DF17A7"/>
    <w:rsid w:val="00DF1E88"/>
    <w:rsid w:val="00DF2015"/>
    <w:rsid w:val="00DF25BC"/>
    <w:rsid w:val="00DF266C"/>
    <w:rsid w:val="00DF269B"/>
    <w:rsid w:val="00DF2A3A"/>
    <w:rsid w:val="00DF2BC3"/>
    <w:rsid w:val="00DF2C6F"/>
    <w:rsid w:val="00DF3181"/>
    <w:rsid w:val="00DF4364"/>
    <w:rsid w:val="00DF439C"/>
    <w:rsid w:val="00DF5E73"/>
    <w:rsid w:val="00DF6022"/>
    <w:rsid w:val="00DF64C9"/>
    <w:rsid w:val="00DF6654"/>
    <w:rsid w:val="00DF6674"/>
    <w:rsid w:val="00DF6E02"/>
    <w:rsid w:val="00DF71DE"/>
    <w:rsid w:val="00DF721F"/>
    <w:rsid w:val="00DF763D"/>
    <w:rsid w:val="00DF7DCA"/>
    <w:rsid w:val="00E00AE2"/>
    <w:rsid w:val="00E01663"/>
    <w:rsid w:val="00E01AFD"/>
    <w:rsid w:val="00E01C4B"/>
    <w:rsid w:val="00E01DCB"/>
    <w:rsid w:val="00E04147"/>
    <w:rsid w:val="00E0421F"/>
    <w:rsid w:val="00E04453"/>
    <w:rsid w:val="00E04A2A"/>
    <w:rsid w:val="00E04C5A"/>
    <w:rsid w:val="00E04E25"/>
    <w:rsid w:val="00E0505F"/>
    <w:rsid w:val="00E054F1"/>
    <w:rsid w:val="00E05795"/>
    <w:rsid w:val="00E05B62"/>
    <w:rsid w:val="00E0650C"/>
    <w:rsid w:val="00E074AA"/>
    <w:rsid w:val="00E07680"/>
    <w:rsid w:val="00E07A88"/>
    <w:rsid w:val="00E1009E"/>
    <w:rsid w:val="00E10421"/>
    <w:rsid w:val="00E104EC"/>
    <w:rsid w:val="00E10A3E"/>
    <w:rsid w:val="00E10A7E"/>
    <w:rsid w:val="00E10B8C"/>
    <w:rsid w:val="00E10C10"/>
    <w:rsid w:val="00E11148"/>
    <w:rsid w:val="00E1269D"/>
    <w:rsid w:val="00E12D02"/>
    <w:rsid w:val="00E12FFD"/>
    <w:rsid w:val="00E13811"/>
    <w:rsid w:val="00E139D0"/>
    <w:rsid w:val="00E13C8C"/>
    <w:rsid w:val="00E13F67"/>
    <w:rsid w:val="00E149A5"/>
    <w:rsid w:val="00E14CED"/>
    <w:rsid w:val="00E15730"/>
    <w:rsid w:val="00E15B9A"/>
    <w:rsid w:val="00E15C54"/>
    <w:rsid w:val="00E15D67"/>
    <w:rsid w:val="00E1667B"/>
    <w:rsid w:val="00E16BB4"/>
    <w:rsid w:val="00E17120"/>
    <w:rsid w:val="00E17BE5"/>
    <w:rsid w:val="00E20495"/>
    <w:rsid w:val="00E20E29"/>
    <w:rsid w:val="00E2163C"/>
    <w:rsid w:val="00E227A2"/>
    <w:rsid w:val="00E229D0"/>
    <w:rsid w:val="00E22E2A"/>
    <w:rsid w:val="00E22E2F"/>
    <w:rsid w:val="00E2405F"/>
    <w:rsid w:val="00E2448B"/>
    <w:rsid w:val="00E24567"/>
    <w:rsid w:val="00E253A0"/>
    <w:rsid w:val="00E257B7"/>
    <w:rsid w:val="00E25E95"/>
    <w:rsid w:val="00E262BA"/>
    <w:rsid w:val="00E26401"/>
    <w:rsid w:val="00E26448"/>
    <w:rsid w:val="00E26EED"/>
    <w:rsid w:val="00E2734C"/>
    <w:rsid w:val="00E27684"/>
    <w:rsid w:val="00E276C9"/>
    <w:rsid w:val="00E2789B"/>
    <w:rsid w:val="00E279F7"/>
    <w:rsid w:val="00E27A11"/>
    <w:rsid w:val="00E27A4A"/>
    <w:rsid w:val="00E27CCA"/>
    <w:rsid w:val="00E30153"/>
    <w:rsid w:val="00E3077D"/>
    <w:rsid w:val="00E31810"/>
    <w:rsid w:val="00E31875"/>
    <w:rsid w:val="00E31D0A"/>
    <w:rsid w:val="00E31E7F"/>
    <w:rsid w:val="00E32570"/>
    <w:rsid w:val="00E33200"/>
    <w:rsid w:val="00E33EE2"/>
    <w:rsid w:val="00E345D4"/>
    <w:rsid w:val="00E34E14"/>
    <w:rsid w:val="00E357EE"/>
    <w:rsid w:val="00E359DB"/>
    <w:rsid w:val="00E359E9"/>
    <w:rsid w:val="00E3666B"/>
    <w:rsid w:val="00E3744D"/>
    <w:rsid w:val="00E378F7"/>
    <w:rsid w:val="00E4053A"/>
    <w:rsid w:val="00E40AA9"/>
    <w:rsid w:val="00E40AF2"/>
    <w:rsid w:val="00E4125D"/>
    <w:rsid w:val="00E4144D"/>
    <w:rsid w:val="00E41D01"/>
    <w:rsid w:val="00E41FDB"/>
    <w:rsid w:val="00E42094"/>
    <w:rsid w:val="00E421D5"/>
    <w:rsid w:val="00E423AD"/>
    <w:rsid w:val="00E4274C"/>
    <w:rsid w:val="00E42A8D"/>
    <w:rsid w:val="00E42D75"/>
    <w:rsid w:val="00E42FD4"/>
    <w:rsid w:val="00E43893"/>
    <w:rsid w:val="00E43FBA"/>
    <w:rsid w:val="00E43FD3"/>
    <w:rsid w:val="00E44244"/>
    <w:rsid w:val="00E4473A"/>
    <w:rsid w:val="00E44A38"/>
    <w:rsid w:val="00E44C62"/>
    <w:rsid w:val="00E44CA1"/>
    <w:rsid w:val="00E44FA5"/>
    <w:rsid w:val="00E44FDD"/>
    <w:rsid w:val="00E4508C"/>
    <w:rsid w:val="00E4524C"/>
    <w:rsid w:val="00E4559E"/>
    <w:rsid w:val="00E4641B"/>
    <w:rsid w:val="00E46B65"/>
    <w:rsid w:val="00E46E50"/>
    <w:rsid w:val="00E47065"/>
    <w:rsid w:val="00E471CE"/>
    <w:rsid w:val="00E5056E"/>
    <w:rsid w:val="00E51525"/>
    <w:rsid w:val="00E52427"/>
    <w:rsid w:val="00E52506"/>
    <w:rsid w:val="00E52C53"/>
    <w:rsid w:val="00E52C9C"/>
    <w:rsid w:val="00E53302"/>
    <w:rsid w:val="00E53985"/>
    <w:rsid w:val="00E53AB5"/>
    <w:rsid w:val="00E53E9F"/>
    <w:rsid w:val="00E5412D"/>
    <w:rsid w:val="00E5556F"/>
    <w:rsid w:val="00E55D5E"/>
    <w:rsid w:val="00E55D72"/>
    <w:rsid w:val="00E56283"/>
    <w:rsid w:val="00E5676F"/>
    <w:rsid w:val="00E56B5D"/>
    <w:rsid w:val="00E57714"/>
    <w:rsid w:val="00E579E2"/>
    <w:rsid w:val="00E57E40"/>
    <w:rsid w:val="00E57F67"/>
    <w:rsid w:val="00E60017"/>
    <w:rsid w:val="00E603AD"/>
    <w:rsid w:val="00E60C6E"/>
    <w:rsid w:val="00E61743"/>
    <w:rsid w:val="00E619FD"/>
    <w:rsid w:val="00E61D37"/>
    <w:rsid w:val="00E61F46"/>
    <w:rsid w:val="00E6235C"/>
    <w:rsid w:val="00E625B0"/>
    <w:rsid w:val="00E62D88"/>
    <w:rsid w:val="00E6303D"/>
    <w:rsid w:val="00E6315D"/>
    <w:rsid w:val="00E6393A"/>
    <w:rsid w:val="00E65345"/>
    <w:rsid w:val="00E653C4"/>
    <w:rsid w:val="00E653F8"/>
    <w:rsid w:val="00E661B7"/>
    <w:rsid w:val="00E6661D"/>
    <w:rsid w:val="00E668F2"/>
    <w:rsid w:val="00E669C8"/>
    <w:rsid w:val="00E674F7"/>
    <w:rsid w:val="00E6755A"/>
    <w:rsid w:val="00E67596"/>
    <w:rsid w:val="00E67BD9"/>
    <w:rsid w:val="00E7044A"/>
    <w:rsid w:val="00E7064B"/>
    <w:rsid w:val="00E70686"/>
    <w:rsid w:val="00E70BFD"/>
    <w:rsid w:val="00E70DC6"/>
    <w:rsid w:val="00E70E77"/>
    <w:rsid w:val="00E7202B"/>
    <w:rsid w:val="00E72C7C"/>
    <w:rsid w:val="00E72E48"/>
    <w:rsid w:val="00E72F20"/>
    <w:rsid w:val="00E7323C"/>
    <w:rsid w:val="00E7348D"/>
    <w:rsid w:val="00E735E1"/>
    <w:rsid w:val="00E73754"/>
    <w:rsid w:val="00E737BD"/>
    <w:rsid w:val="00E737E1"/>
    <w:rsid w:val="00E73AF9"/>
    <w:rsid w:val="00E73BFB"/>
    <w:rsid w:val="00E74D06"/>
    <w:rsid w:val="00E75254"/>
    <w:rsid w:val="00E75F52"/>
    <w:rsid w:val="00E76621"/>
    <w:rsid w:val="00E76F6F"/>
    <w:rsid w:val="00E773BC"/>
    <w:rsid w:val="00E77A0B"/>
    <w:rsid w:val="00E8039C"/>
    <w:rsid w:val="00E81375"/>
    <w:rsid w:val="00E81E07"/>
    <w:rsid w:val="00E81ECB"/>
    <w:rsid w:val="00E8219D"/>
    <w:rsid w:val="00E82226"/>
    <w:rsid w:val="00E823D7"/>
    <w:rsid w:val="00E82DAF"/>
    <w:rsid w:val="00E833E8"/>
    <w:rsid w:val="00E8364D"/>
    <w:rsid w:val="00E8377C"/>
    <w:rsid w:val="00E83821"/>
    <w:rsid w:val="00E83FBF"/>
    <w:rsid w:val="00E8469F"/>
    <w:rsid w:val="00E848EE"/>
    <w:rsid w:val="00E852FC"/>
    <w:rsid w:val="00E85B03"/>
    <w:rsid w:val="00E85B8A"/>
    <w:rsid w:val="00E86221"/>
    <w:rsid w:val="00E862AF"/>
    <w:rsid w:val="00E86381"/>
    <w:rsid w:val="00E865A8"/>
    <w:rsid w:val="00E865D2"/>
    <w:rsid w:val="00E8707B"/>
    <w:rsid w:val="00E87A01"/>
    <w:rsid w:val="00E87E65"/>
    <w:rsid w:val="00E901B0"/>
    <w:rsid w:val="00E90F1B"/>
    <w:rsid w:val="00E91FAD"/>
    <w:rsid w:val="00E92419"/>
    <w:rsid w:val="00E925C5"/>
    <w:rsid w:val="00E925CF"/>
    <w:rsid w:val="00E931C3"/>
    <w:rsid w:val="00E9337A"/>
    <w:rsid w:val="00E93E4A"/>
    <w:rsid w:val="00E93FA2"/>
    <w:rsid w:val="00E952EA"/>
    <w:rsid w:val="00E95DE2"/>
    <w:rsid w:val="00E96CB1"/>
    <w:rsid w:val="00E97096"/>
    <w:rsid w:val="00E973CD"/>
    <w:rsid w:val="00E978CE"/>
    <w:rsid w:val="00E97DD4"/>
    <w:rsid w:val="00E97DD7"/>
    <w:rsid w:val="00EA0470"/>
    <w:rsid w:val="00EA097B"/>
    <w:rsid w:val="00EA0D28"/>
    <w:rsid w:val="00EA0DEB"/>
    <w:rsid w:val="00EA0E1F"/>
    <w:rsid w:val="00EA20F3"/>
    <w:rsid w:val="00EA25A2"/>
    <w:rsid w:val="00EA2C4A"/>
    <w:rsid w:val="00EA33C5"/>
    <w:rsid w:val="00EA38CC"/>
    <w:rsid w:val="00EA3995"/>
    <w:rsid w:val="00EA4831"/>
    <w:rsid w:val="00EA4E2B"/>
    <w:rsid w:val="00EA542F"/>
    <w:rsid w:val="00EA5C93"/>
    <w:rsid w:val="00EA62E1"/>
    <w:rsid w:val="00EA66D7"/>
    <w:rsid w:val="00EA6CE2"/>
    <w:rsid w:val="00EA73B4"/>
    <w:rsid w:val="00EA75B1"/>
    <w:rsid w:val="00EA7658"/>
    <w:rsid w:val="00EA7D2B"/>
    <w:rsid w:val="00EA7ED0"/>
    <w:rsid w:val="00EB03FE"/>
    <w:rsid w:val="00EB049F"/>
    <w:rsid w:val="00EB111C"/>
    <w:rsid w:val="00EB12DF"/>
    <w:rsid w:val="00EB1B04"/>
    <w:rsid w:val="00EB28A6"/>
    <w:rsid w:val="00EB294D"/>
    <w:rsid w:val="00EB2A69"/>
    <w:rsid w:val="00EB2D9F"/>
    <w:rsid w:val="00EB3255"/>
    <w:rsid w:val="00EB3B0E"/>
    <w:rsid w:val="00EB3D52"/>
    <w:rsid w:val="00EB3F10"/>
    <w:rsid w:val="00EB3F59"/>
    <w:rsid w:val="00EB41D8"/>
    <w:rsid w:val="00EB4942"/>
    <w:rsid w:val="00EB498B"/>
    <w:rsid w:val="00EB4DDE"/>
    <w:rsid w:val="00EB4EBC"/>
    <w:rsid w:val="00EB5AEA"/>
    <w:rsid w:val="00EB5B03"/>
    <w:rsid w:val="00EB64BE"/>
    <w:rsid w:val="00EB6B9A"/>
    <w:rsid w:val="00EB70E1"/>
    <w:rsid w:val="00EB7E98"/>
    <w:rsid w:val="00EC009E"/>
    <w:rsid w:val="00EC03D0"/>
    <w:rsid w:val="00EC0534"/>
    <w:rsid w:val="00EC0F06"/>
    <w:rsid w:val="00EC104D"/>
    <w:rsid w:val="00EC139F"/>
    <w:rsid w:val="00EC1A38"/>
    <w:rsid w:val="00EC2083"/>
    <w:rsid w:val="00EC28A7"/>
    <w:rsid w:val="00EC2A1D"/>
    <w:rsid w:val="00EC2E81"/>
    <w:rsid w:val="00EC3053"/>
    <w:rsid w:val="00EC3631"/>
    <w:rsid w:val="00EC36DF"/>
    <w:rsid w:val="00EC3A5A"/>
    <w:rsid w:val="00EC3A96"/>
    <w:rsid w:val="00EC41C6"/>
    <w:rsid w:val="00EC4B91"/>
    <w:rsid w:val="00EC4D73"/>
    <w:rsid w:val="00EC56B7"/>
    <w:rsid w:val="00EC60F8"/>
    <w:rsid w:val="00EC62B9"/>
    <w:rsid w:val="00EC6666"/>
    <w:rsid w:val="00EC6BAD"/>
    <w:rsid w:val="00EC7392"/>
    <w:rsid w:val="00EC73D1"/>
    <w:rsid w:val="00EC75AB"/>
    <w:rsid w:val="00EC7981"/>
    <w:rsid w:val="00ED02E1"/>
    <w:rsid w:val="00ED0A2B"/>
    <w:rsid w:val="00ED0B70"/>
    <w:rsid w:val="00ED21FC"/>
    <w:rsid w:val="00ED24F2"/>
    <w:rsid w:val="00ED27EC"/>
    <w:rsid w:val="00ED2833"/>
    <w:rsid w:val="00ED29E3"/>
    <w:rsid w:val="00ED2C65"/>
    <w:rsid w:val="00ED3925"/>
    <w:rsid w:val="00ED4205"/>
    <w:rsid w:val="00ED4347"/>
    <w:rsid w:val="00ED4514"/>
    <w:rsid w:val="00ED4551"/>
    <w:rsid w:val="00ED474C"/>
    <w:rsid w:val="00ED474E"/>
    <w:rsid w:val="00ED4CB2"/>
    <w:rsid w:val="00ED5051"/>
    <w:rsid w:val="00ED52BE"/>
    <w:rsid w:val="00ED546C"/>
    <w:rsid w:val="00ED54A5"/>
    <w:rsid w:val="00ED6832"/>
    <w:rsid w:val="00ED695D"/>
    <w:rsid w:val="00ED7925"/>
    <w:rsid w:val="00ED7BD0"/>
    <w:rsid w:val="00ED7FED"/>
    <w:rsid w:val="00EE010B"/>
    <w:rsid w:val="00EE011D"/>
    <w:rsid w:val="00EE08E9"/>
    <w:rsid w:val="00EE0B4E"/>
    <w:rsid w:val="00EE0D26"/>
    <w:rsid w:val="00EE0DAA"/>
    <w:rsid w:val="00EE13E4"/>
    <w:rsid w:val="00EE15D1"/>
    <w:rsid w:val="00EE1B5F"/>
    <w:rsid w:val="00EE1BA5"/>
    <w:rsid w:val="00EE1DCD"/>
    <w:rsid w:val="00EE2A8B"/>
    <w:rsid w:val="00EE3DE6"/>
    <w:rsid w:val="00EE422B"/>
    <w:rsid w:val="00EE431C"/>
    <w:rsid w:val="00EE44A4"/>
    <w:rsid w:val="00EE471A"/>
    <w:rsid w:val="00EE4829"/>
    <w:rsid w:val="00EE4883"/>
    <w:rsid w:val="00EE4E7F"/>
    <w:rsid w:val="00EE4FCB"/>
    <w:rsid w:val="00EE54EA"/>
    <w:rsid w:val="00EE61AA"/>
    <w:rsid w:val="00EE6861"/>
    <w:rsid w:val="00EE68E5"/>
    <w:rsid w:val="00EE692A"/>
    <w:rsid w:val="00EE6BA6"/>
    <w:rsid w:val="00EE6DE7"/>
    <w:rsid w:val="00EE709F"/>
    <w:rsid w:val="00EE7504"/>
    <w:rsid w:val="00EE789A"/>
    <w:rsid w:val="00EE7A3F"/>
    <w:rsid w:val="00EE7BB9"/>
    <w:rsid w:val="00EF0439"/>
    <w:rsid w:val="00EF098E"/>
    <w:rsid w:val="00EF0B06"/>
    <w:rsid w:val="00EF0BA0"/>
    <w:rsid w:val="00EF0FB1"/>
    <w:rsid w:val="00EF101B"/>
    <w:rsid w:val="00EF1251"/>
    <w:rsid w:val="00EF142D"/>
    <w:rsid w:val="00EF1640"/>
    <w:rsid w:val="00EF166B"/>
    <w:rsid w:val="00EF299C"/>
    <w:rsid w:val="00EF331E"/>
    <w:rsid w:val="00EF3341"/>
    <w:rsid w:val="00EF3595"/>
    <w:rsid w:val="00EF3825"/>
    <w:rsid w:val="00EF3AF5"/>
    <w:rsid w:val="00EF3C5A"/>
    <w:rsid w:val="00EF3C99"/>
    <w:rsid w:val="00EF3E9F"/>
    <w:rsid w:val="00EF3EA6"/>
    <w:rsid w:val="00EF3F27"/>
    <w:rsid w:val="00EF4B5A"/>
    <w:rsid w:val="00EF4B8D"/>
    <w:rsid w:val="00EF4FBB"/>
    <w:rsid w:val="00EF511C"/>
    <w:rsid w:val="00EF56F0"/>
    <w:rsid w:val="00EF5933"/>
    <w:rsid w:val="00EF6052"/>
    <w:rsid w:val="00EF64BA"/>
    <w:rsid w:val="00EF6B74"/>
    <w:rsid w:val="00EF7821"/>
    <w:rsid w:val="00EF7E49"/>
    <w:rsid w:val="00F0009E"/>
    <w:rsid w:val="00F0066A"/>
    <w:rsid w:val="00F014FE"/>
    <w:rsid w:val="00F0268E"/>
    <w:rsid w:val="00F02BC5"/>
    <w:rsid w:val="00F033BC"/>
    <w:rsid w:val="00F03C32"/>
    <w:rsid w:val="00F04046"/>
    <w:rsid w:val="00F040FA"/>
    <w:rsid w:val="00F042A0"/>
    <w:rsid w:val="00F043BD"/>
    <w:rsid w:val="00F045C3"/>
    <w:rsid w:val="00F04A09"/>
    <w:rsid w:val="00F04AD2"/>
    <w:rsid w:val="00F04DA1"/>
    <w:rsid w:val="00F04F36"/>
    <w:rsid w:val="00F051B8"/>
    <w:rsid w:val="00F05A05"/>
    <w:rsid w:val="00F05E92"/>
    <w:rsid w:val="00F06087"/>
    <w:rsid w:val="00F06431"/>
    <w:rsid w:val="00F06AEB"/>
    <w:rsid w:val="00F06E2E"/>
    <w:rsid w:val="00F070C6"/>
    <w:rsid w:val="00F1019B"/>
    <w:rsid w:val="00F10630"/>
    <w:rsid w:val="00F10CBA"/>
    <w:rsid w:val="00F10F89"/>
    <w:rsid w:val="00F11126"/>
    <w:rsid w:val="00F113BF"/>
    <w:rsid w:val="00F1168D"/>
    <w:rsid w:val="00F11825"/>
    <w:rsid w:val="00F11891"/>
    <w:rsid w:val="00F11CF5"/>
    <w:rsid w:val="00F11ED8"/>
    <w:rsid w:val="00F11F51"/>
    <w:rsid w:val="00F11FE1"/>
    <w:rsid w:val="00F1211E"/>
    <w:rsid w:val="00F129DC"/>
    <w:rsid w:val="00F12C32"/>
    <w:rsid w:val="00F13164"/>
    <w:rsid w:val="00F13904"/>
    <w:rsid w:val="00F14423"/>
    <w:rsid w:val="00F14A1D"/>
    <w:rsid w:val="00F14A41"/>
    <w:rsid w:val="00F14CBC"/>
    <w:rsid w:val="00F14E6F"/>
    <w:rsid w:val="00F15007"/>
    <w:rsid w:val="00F15018"/>
    <w:rsid w:val="00F1576F"/>
    <w:rsid w:val="00F15D7F"/>
    <w:rsid w:val="00F16717"/>
    <w:rsid w:val="00F16796"/>
    <w:rsid w:val="00F16A97"/>
    <w:rsid w:val="00F16D60"/>
    <w:rsid w:val="00F17CBC"/>
    <w:rsid w:val="00F202CA"/>
    <w:rsid w:val="00F203F4"/>
    <w:rsid w:val="00F2129C"/>
    <w:rsid w:val="00F229D4"/>
    <w:rsid w:val="00F22B9A"/>
    <w:rsid w:val="00F2334B"/>
    <w:rsid w:val="00F233C6"/>
    <w:rsid w:val="00F233D3"/>
    <w:rsid w:val="00F23877"/>
    <w:rsid w:val="00F239F1"/>
    <w:rsid w:val="00F24381"/>
    <w:rsid w:val="00F24658"/>
    <w:rsid w:val="00F24778"/>
    <w:rsid w:val="00F24C86"/>
    <w:rsid w:val="00F25197"/>
    <w:rsid w:val="00F25422"/>
    <w:rsid w:val="00F25551"/>
    <w:rsid w:val="00F25747"/>
    <w:rsid w:val="00F257C3"/>
    <w:rsid w:val="00F25BC3"/>
    <w:rsid w:val="00F25DF1"/>
    <w:rsid w:val="00F25DFD"/>
    <w:rsid w:val="00F2690B"/>
    <w:rsid w:val="00F26ACF"/>
    <w:rsid w:val="00F26BAD"/>
    <w:rsid w:val="00F26EAF"/>
    <w:rsid w:val="00F27164"/>
    <w:rsid w:val="00F2738F"/>
    <w:rsid w:val="00F27887"/>
    <w:rsid w:val="00F27D7E"/>
    <w:rsid w:val="00F27EBA"/>
    <w:rsid w:val="00F27FF5"/>
    <w:rsid w:val="00F3027E"/>
    <w:rsid w:val="00F30712"/>
    <w:rsid w:val="00F309F5"/>
    <w:rsid w:val="00F3105E"/>
    <w:rsid w:val="00F311E1"/>
    <w:rsid w:val="00F318C6"/>
    <w:rsid w:val="00F318D0"/>
    <w:rsid w:val="00F31ED3"/>
    <w:rsid w:val="00F322FD"/>
    <w:rsid w:val="00F32FC2"/>
    <w:rsid w:val="00F33AC2"/>
    <w:rsid w:val="00F345A7"/>
    <w:rsid w:val="00F34939"/>
    <w:rsid w:val="00F35224"/>
    <w:rsid w:val="00F35413"/>
    <w:rsid w:val="00F355D3"/>
    <w:rsid w:val="00F36554"/>
    <w:rsid w:val="00F367AC"/>
    <w:rsid w:val="00F3697F"/>
    <w:rsid w:val="00F36B37"/>
    <w:rsid w:val="00F36E43"/>
    <w:rsid w:val="00F3781A"/>
    <w:rsid w:val="00F37863"/>
    <w:rsid w:val="00F37B69"/>
    <w:rsid w:val="00F37C84"/>
    <w:rsid w:val="00F37F9B"/>
    <w:rsid w:val="00F405FC"/>
    <w:rsid w:val="00F40613"/>
    <w:rsid w:val="00F40C02"/>
    <w:rsid w:val="00F40C05"/>
    <w:rsid w:val="00F40CDF"/>
    <w:rsid w:val="00F40DC3"/>
    <w:rsid w:val="00F4197E"/>
    <w:rsid w:val="00F41BCA"/>
    <w:rsid w:val="00F423EA"/>
    <w:rsid w:val="00F4262B"/>
    <w:rsid w:val="00F42678"/>
    <w:rsid w:val="00F42C54"/>
    <w:rsid w:val="00F44056"/>
    <w:rsid w:val="00F443F8"/>
    <w:rsid w:val="00F4447C"/>
    <w:rsid w:val="00F45095"/>
    <w:rsid w:val="00F4579F"/>
    <w:rsid w:val="00F45EBB"/>
    <w:rsid w:val="00F46204"/>
    <w:rsid w:val="00F46243"/>
    <w:rsid w:val="00F46CD2"/>
    <w:rsid w:val="00F47358"/>
    <w:rsid w:val="00F4765F"/>
    <w:rsid w:val="00F50127"/>
    <w:rsid w:val="00F5031C"/>
    <w:rsid w:val="00F5098F"/>
    <w:rsid w:val="00F50AF3"/>
    <w:rsid w:val="00F5139B"/>
    <w:rsid w:val="00F514A0"/>
    <w:rsid w:val="00F5171B"/>
    <w:rsid w:val="00F518B2"/>
    <w:rsid w:val="00F526C7"/>
    <w:rsid w:val="00F527E2"/>
    <w:rsid w:val="00F5298F"/>
    <w:rsid w:val="00F52C13"/>
    <w:rsid w:val="00F53A03"/>
    <w:rsid w:val="00F53E92"/>
    <w:rsid w:val="00F540C1"/>
    <w:rsid w:val="00F5480C"/>
    <w:rsid w:val="00F54C7A"/>
    <w:rsid w:val="00F5534D"/>
    <w:rsid w:val="00F55475"/>
    <w:rsid w:val="00F55A63"/>
    <w:rsid w:val="00F56491"/>
    <w:rsid w:val="00F564FC"/>
    <w:rsid w:val="00F571CE"/>
    <w:rsid w:val="00F578C8"/>
    <w:rsid w:val="00F57902"/>
    <w:rsid w:val="00F57DD5"/>
    <w:rsid w:val="00F57FC0"/>
    <w:rsid w:val="00F60675"/>
    <w:rsid w:val="00F6140C"/>
    <w:rsid w:val="00F624EC"/>
    <w:rsid w:val="00F636C4"/>
    <w:rsid w:val="00F63A0E"/>
    <w:rsid w:val="00F64563"/>
    <w:rsid w:val="00F65D04"/>
    <w:rsid w:val="00F6600D"/>
    <w:rsid w:val="00F663B3"/>
    <w:rsid w:val="00F66C2B"/>
    <w:rsid w:val="00F66C3C"/>
    <w:rsid w:val="00F67928"/>
    <w:rsid w:val="00F67D68"/>
    <w:rsid w:val="00F70774"/>
    <w:rsid w:val="00F70DE6"/>
    <w:rsid w:val="00F70E98"/>
    <w:rsid w:val="00F716B9"/>
    <w:rsid w:val="00F71CD7"/>
    <w:rsid w:val="00F728F5"/>
    <w:rsid w:val="00F73147"/>
    <w:rsid w:val="00F732BC"/>
    <w:rsid w:val="00F739DD"/>
    <w:rsid w:val="00F7434A"/>
    <w:rsid w:val="00F7469A"/>
    <w:rsid w:val="00F74744"/>
    <w:rsid w:val="00F75460"/>
    <w:rsid w:val="00F75539"/>
    <w:rsid w:val="00F75885"/>
    <w:rsid w:val="00F7609B"/>
    <w:rsid w:val="00F769BE"/>
    <w:rsid w:val="00F76FF6"/>
    <w:rsid w:val="00F774E4"/>
    <w:rsid w:val="00F77906"/>
    <w:rsid w:val="00F77BC9"/>
    <w:rsid w:val="00F77DD3"/>
    <w:rsid w:val="00F77E36"/>
    <w:rsid w:val="00F802C8"/>
    <w:rsid w:val="00F81384"/>
    <w:rsid w:val="00F815B8"/>
    <w:rsid w:val="00F81CFE"/>
    <w:rsid w:val="00F823EF"/>
    <w:rsid w:val="00F82436"/>
    <w:rsid w:val="00F82B82"/>
    <w:rsid w:val="00F82E5A"/>
    <w:rsid w:val="00F83481"/>
    <w:rsid w:val="00F83B15"/>
    <w:rsid w:val="00F84009"/>
    <w:rsid w:val="00F84168"/>
    <w:rsid w:val="00F84178"/>
    <w:rsid w:val="00F84885"/>
    <w:rsid w:val="00F84940"/>
    <w:rsid w:val="00F84D88"/>
    <w:rsid w:val="00F84D8A"/>
    <w:rsid w:val="00F8529A"/>
    <w:rsid w:val="00F8553E"/>
    <w:rsid w:val="00F8563A"/>
    <w:rsid w:val="00F85A21"/>
    <w:rsid w:val="00F85C7B"/>
    <w:rsid w:val="00F8637A"/>
    <w:rsid w:val="00F86477"/>
    <w:rsid w:val="00F86497"/>
    <w:rsid w:val="00F86695"/>
    <w:rsid w:val="00F86A21"/>
    <w:rsid w:val="00F86DEE"/>
    <w:rsid w:val="00F86DFF"/>
    <w:rsid w:val="00F86EAE"/>
    <w:rsid w:val="00F8750D"/>
    <w:rsid w:val="00F90630"/>
    <w:rsid w:val="00F909AA"/>
    <w:rsid w:val="00F90AC7"/>
    <w:rsid w:val="00F90D77"/>
    <w:rsid w:val="00F91619"/>
    <w:rsid w:val="00F91682"/>
    <w:rsid w:val="00F91A57"/>
    <w:rsid w:val="00F91BA6"/>
    <w:rsid w:val="00F91D9F"/>
    <w:rsid w:val="00F91EDA"/>
    <w:rsid w:val="00F92016"/>
    <w:rsid w:val="00F9225F"/>
    <w:rsid w:val="00F922C8"/>
    <w:rsid w:val="00F92351"/>
    <w:rsid w:val="00F92528"/>
    <w:rsid w:val="00F92BC6"/>
    <w:rsid w:val="00F9389A"/>
    <w:rsid w:val="00F93C43"/>
    <w:rsid w:val="00F93D97"/>
    <w:rsid w:val="00F93E44"/>
    <w:rsid w:val="00F93E65"/>
    <w:rsid w:val="00F94203"/>
    <w:rsid w:val="00F94361"/>
    <w:rsid w:val="00F94AAC"/>
    <w:rsid w:val="00F94CA3"/>
    <w:rsid w:val="00F94CA9"/>
    <w:rsid w:val="00F94D77"/>
    <w:rsid w:val="00F94F08"/>
    <w:rsid w:val="00F95338"/>
    <w:rsid w:val="00F95869"/>
    <w:rsid w:val="00F95C2D"/>
    <w:rsid w:val="00F95C9D"/>
    <w:rsid w:val="00F95FBB"/>
    <w:rsid w:val="00F9702D"/>
    <w:rsid w:val="00F97216"/>
    <w:rsid w:val="00F972EB"/>
    <w:rsid w:val="00F973FB"/>
    <w:rsid w:val="00F9756F"/>
    <w:rsid w:val="00F97862"/>
    <w:rsid w:val="00F978A5"/>
    <w:rsid w:val="00F97A57"/>
    <w:rsid w:val="00F97F0A"/>
    <w:rsid w:val="00FA0128"/>
    <w:rsid w:val="00FA026B"/>
    <w:rsid w:val="00FA044B"/>
    <w:rsid w:val="00FA09DF"/>
    <w:rsid w:val="00FA0B4C"/>
    <w:rsid w:val="00FA0C06"/>
    <w:rsid w:val="00FA0E95"/>
    <w:rsid w:val="00FA0F90"/>
    <w:rsid w:val="00FA1117"/>
    <w:rsid w:val="00FA157E"/>
    <w:rsid w:val="00FA1DB8"/>
    <w:rsid w:val="00FA2197"/>
    <w:rsid w:val="00FA2420"/>
    <w:rsid w:val="00FA262B"/>
    <w:rsid w:val="00FA319A"/>
    <w:rsid w:val="00FA325C"/>
    <w:rsid w:val="00FA4285"/>
    <w:rsid w:val="00FA45D5"/>
    <w:rsid w:val="00FA4F70"/>
    <w:rsid w:val="00FA51FB"/>
    <w:rsid w:val="00FA569A"/>
    <w:rsid w:val="00FA56DC"/>
    <w:rsid w:val="00FA57CE"/>
    <w:rsid w:val="00FA5D18"/>
    <w:rsid w:val="00FA6520"/>
    <w:rsid w:val="00FA6CFC"/>
    <w:rsid w:val="00FA7034"/>
    <w:rsid w:val="00FA741D"/>
    <w:rsid w:val="00FA787E"/>
    <w:rsid w:val="00FA7C7E"/>
    <w:rsid w:val="00FA7DB6"/>
    <w:rsid w:val="00FB0587"/>
    <w:rsid w:val="00FB07F7"/>
    <w:rsid w:val="00FB0827"/>
    <w:rsid w:val="00FB0C4F"/>
    <w:rsid w:val="00FB0D88"/>
    <w:rsid w:val="00FB101E"/>
    <w:rsid w:val="00FB16F0"/>
    <w:rsid w:val="00FB1817"/>
    <w:rsid w:val="00FB1C17"/>
    <w:rsid w:val="00FB1EF6"/>
    <w:rsid w:val="00FB1F15"/>
    <w:rsid w:val="00FB23CB"/>
    <w:rsid w:val="00FB26BF"/>
    <w:rsid w:val="00FB2C5C"/>
    <w:rsid w:val="00FB308E"/>
    <w:rsid w:val="00FB3561"/>
    <w:rsid w:val="00FB35B7"/>
    <w:rsid w:val="00FB38A9"/>
    <w:rsid w:val="00FB3911"/>
    <w:rsid w:val="00FB3C17"/>
    <w:rsid w:val="00FB3D95"/>
    <w:rsid w:val="00FB40A0"/>
    <w:rsid w:val="00FB4683"/>
    <w:rsid w:val="00FB49AA"/>
    <w:rsid w:val="00FB4BAF"/>
    <w:rsid w:val="00FB4E10"/>
    <w:rsid w:val="00FB50CE"/>
    <w:rsid w:val="00FB5877"/>
    <w:rsid w:val="00FB59DE"/>
    <w:rsid w:val="00FB5C0D"/>
    <w:rsid w:val="00FB5D06"/>
    <w:rsid w:val="00FB5F3F"/>
    <w:rsid w:val="00FB6667"/>
    <w:rsid w:val="00FB674E"/>
    <w:rsid w:val="00FB6A8D"/>
    <w:rsid w:val="00FB7605"/>
    <w:rsid w:val="00FB78CC"/>
    <w:rsid w:val="00FB7DE1"/>
    <w:rsid w:val="00FC055B"/>
    <w:rsid w:val="00FC080A"/>
    <w:rsid w:val="00FC0E9C"/>
    <w:rsid w:val="00FC154E"/>
    <w:rsid w:val="00FC18E7"/>
    <w:rsid w:val="00FC1C9C"/>
    <w:rsid w:val="00FC1D6F"/>
    <w:rsid w:val="00FC2282"/>
    <w:rsid w:val="00FC2D30"/>
    <w:rsid w:val="00FC30D4"/>
    <w:rsid w:val="00FC3151"/>
    <w:rsid w:val="00FC38F4"/>
    <w:rsid w:val="00FC3B80"/>
    <w:rsid w:val="00FC421C"/>
    <w:rsid w:val="00FC4540"/>
    <w:rsid w:val="00FC45E2"/>
    <w:rsid w:val="00FC467D"/>
    <w:rsid w:val="00FC4C3E"/>
    <w:rsid w:val="00FC5613"/>
    <w:rsid w:val="00FC5AB3"/>
    <w:rsid w:val="00FC5DB1"/>
    <w:rsid w:val="00FC6D5E"/>
    <w:rsid w:val="00FC7450"/>
    <w:rsid w:val="00FC790E"/>
    <w:rsid w:val="00FC7987"/>
    <w:rsid w:val="00FD0876"/>
    <w:rsid w:val="00FD0991"/>
    <w:rsid w:val="00FD0B91"/>
    <w:rsid w:val="00FD1785"/>
    <w:rsid w:val="00FD196C"/>
    <w:rsid w:val="00FD23FC"/>
    <w:rsid w:val="00FD2E0B"/>
    <w:rsid w:val="00FD2EE2"/>
    <w:rsid w:val="00FD327A"/>
    <w:rsid w:val="00FD34CA"/>
    <w:rsid w:val="00FD3B4D"/>
    <w:rsid w:val="00FD3CA8"/>
    <w:rsid w:val="00FD3DE0"/>
    <w:rsid w:val="00FD4F4F"/>
    <w:rsid w:val="00FD5A83"/>
    <w:rsid w:val="00FD653A"/>
    <w:rsid w:val="00FD6E79"/>
    <w:rsid w:val="00FD6F69"/>
    <w:rsid w:val="00FD7709"/>
    <w:rsid w:val="00FD7C98"/>
    <w:rsid w:val="00FE0029"/>
    <w:rsid w:val="00FE0FB4"/>
    <w:rsid w:val="00FE18F3"/>
    <w:rsid w:val="00FE1AA8"/>
    <w:rsid w:val="00FE2AA7"/>
    <w:rsid w:val="00FE2E92"/>
    <w:rsid w:val="00FE32A5"/>
    <w:rsid w:val="00FE33AD"/>
    <w:rsid w:val="00FE35BC"/>
    <w:rsid w:val="00FE3970"/>
    <w:rsid w:val="00FE4380"/>
    <w:rsid w:val="00FE5410"/>
    <w:rsid w:val="00FE5D6C"/>
    <w:rsid w:val="00FE5FDA"/>
    <w:rsid w:val="00FE64C3"/>
    <w:rsid w:val="00FE65F7"/>
    <w:rsid w:val="00FE66BB"/>
    <w:rsid w:val="00FE6F5A"/>
    <w:rsid w:val="00FE7101"/>
    <w:rsid w:val="00FF033E"/>
    <w:rsid w:val="00FF037E"/>
    <w:rsid w:val="00FF0D5C"/>
    <w:rsid w:val="00FF1127"/>
    <w:rsid w:val="00FF119F"/>
    <w:rsid w:val="00FF2564"/>
    <w:rsid w:val="00FF28E4"/>
    <w:rsid w:val="00FF2910"/>
    <w:rsid w:val="00FF2A46"/>
    <w:rsid w:val="00FF2F8E"/>
    <w:rsid w:val="00FF31BD"/>
    <w:rsid w:val="00FF34C2"/>
    <w:rsid w:val="00FF35F3"/>
    <w:rsid w:val="00FF3C87"/>
    <w:rsid w:val="00FF3D02"/>
    <w:rsid w:val="00FF3D2F"/>
    <w:rsid w:val="00FF4859"/>
    <w:rsid w:val="00FF53E1"/>
    <w:rsid w:val="00FF56D5"/>
    <w:rsid w:val="00FF62DF"/>
    <w:rsid w:val="00FF680A"/>
    <w:rsid w:val="00FF6B8F"/>
    <w:rsid w:val="00FF79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7118ED"/>
  <w15:docId w15:val="{55FF72CC-92C4-427C-8E11-AD9992323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uiPriority="0" w:qFormat="1"/>
    <w:lsdException w:name="heading 6" w:uiPriority="0"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locked="1" w:semiHidden="1" w:unhideWhenUsed="1"/>
    <w:lsdException w:name="footnote text" w:locked="1" w:semiHidden="1" w:unhideWhenUsed="1"/>
    <w:lsdException w:name="annotation text" w:locked="1" w:semiHidden="1" w:unhideWhenUsed="1"/>
    <w:lsdException w:name="header" w:semiHidden="1" w:unhideWhenUsed="1"/>
    <w:lsdException w:name="footer"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semiHidden="1"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5308"/>
    <w:rPr>
      <w:rFonts w:asciiTheme="minorHAnsi" w:hAnsiTheme="minorHAnsi"/>
      <w:sz w:val="22"/>
      <w:szCs w:val="24"/>
    </w:rPr>
  </w:style>
  <w:style w:type="paragraph" w:styleId="Heading1">
    <w:name w:val="heading 1"/>
    <w:aliases w:val="ac Heading 1,h1,II+,I"/>
    <w:basedOn w:val="Normal"/>
    <w:next w:val="Normal"/>
    <w:link w:val="Heading1Char"/>
    <w:autoRedefine/>
    <w:uiPriority w:val="99"/>
    <w:qFormat/>
    <w:rsid w:val="000D65E9"/>
    <w:pPr>
      <w:keepNext/>
      <w:keepLines/>
      <w:pageBreakBefore/>
      <w:numPr>
        <w:numId w:val="1"/>
      </w:numPr>
      <w:spacing w:before="120" w:after="120"/>
      <w:outlineLvl w:val="0"/>
    </w:pPr>
    <w:rPr>
      <w:rFonts w:cs="Calibri"/>
      <w:b/>
      <w:color w:val="002060"/>
      <w:sz w:val="36"/>
      <w:szCs w:val="36"/>
    </w:rPr>
  </w:style>
  <w:style w:type="paragraph" w:styleId="Heading2">
    <w:name w:val="heading 2"/>
    <w:basedOn w:val="Heading1"/>
    <w:next w:val="Normal"/>
    <w:link w:val="Heading2Char"/>
    <w:autoRedefine/>
    <w:uiPriority w:val="99"/>
    <w:qFormat/>
    <w:rsid w:val="00921BA2"/>
    <w:pPr>
      <w:pageBreakBefore w:val="0"/>
      <w:numPr>
        <w:numId w:val="0"/>
      </w:numPr>
      <w:tabs>
        <w:tab w:val="left" w:pos="990"/>
      </w:tabs>
      <w:spacing w:before="360" w:after="240"/>
      <w:ind w:left="432" w:hanging="432"/>
      <w:outlineLvl w:val="1"/>
    </w:pPr>
    <w:rPr>
      <w:iCs/>
      <w:sz w:val="32"/>
      <w:szCs w:val="32"/>
      <w14:textFill>
        <w14:solidFill>
          <w14:srgbClr w14:val="002060">
            <w14:lumMod w14:val="50000"/>
          </w14:srgbClr>
        </w14:solidFill>
      </w14:textFill>
    </w:rPr>
  </w:style>
  <w:style w:type="paragraph" w:styleId="Heading3">
    <w:name w:val="heading 3"/>
    <w:basedOn w:val="Heading2"/>
    <w:next w:val="Normal"/>
    <w:link w:val="Heading3Char"/>
    <w:autoRedefine/>
    <w:uiPriority w:val="99"/>
    <w:qFormat/>
    <w:rsid w:val="00C467E1"/>
    <w:pPr>
      <w:tabs>
        <w:tab w:val="clear" w:pos="990"/>
        <w:tab w:val="left" w:pos="720"/>
        <w:tab w:val="left" w:pos="1080"/>
      </w:tabs>
      <w:spacing w:before="0" w:after="0"/>
      <w:ind w:left="0" w:firstLine="0"/>
      <w:outlineLvl w:val="2"/>
    </w:pPr>
    <w:rPr>
      <w:bCs/>
      <w:iCs w:val="0"/>
      <w:color w:val="0F243E" w:themeColor="text2" w:themeShade="80"/>
      <w14:textFill>
        <w14:solidFill>
          <w14:schemeClr w14:val="tx2">
            <w14:lumMod w14:val="50000"/>
            <w14:lumMod w14:val="50000"/>
          </w14:schemeClr>
        </w14:solidFill>
      </w14:textFill>
    </w:rPr>
  </w:style>
  <w:style w:type="paragraph" w:styleId="Heading4">
    <w:name w:val="heading 4"/>
    <w:basedOn w:val="Normal"/>
    <w:next w:val="Normal"/>
    <w:link w:val="Heading4Char"/>
    <w:uiPriority w:val="99"/>
    <w:qFormat/>
    <w:rsid w:val="00726FCF"/>
    <w:pPr>
      <w:keepNext/>
      <w:spacing w:before="240" w:after="60"/>
      <w:outlineLvl w:val="3"/>
    </w:pPr>
    <w:rPr>
      <w:rFonts w:ascii="Arial" w:hAnsi="Arial"/>
      <w:b/>
      <w:bCs/>
      <w:szCs w:val="27"/>
    </w:rPr>
  </w:style>
  <w:style w:type="paragraph" w:styleId="Heading5">
    <w:name w:val="heading 5"/>
    <w:basedOn w:val="Heading4"/>
    <w:next w:val="Normal"/>
    <w:link w:val="Heading5Char"/>
    <w:uiPriority w:val="99"/>
    <w:qFormat/>
    <w:rsid w:val="00726FCF"/>
    <w:pPr>
      <w:outlineLvl w:val="4"/>
    </w:pPr>
    <w:rPr>
      <w:bCs w:val="0"/>
      <w:iCs/>
      <w:sz w:val="26"/>
      <w:szCs w:val="23"/>
    </w:rPr>
  </w:style>
  <w:style w:type="paragraph" w:styleId="Heading6">
    <w:name w:val="heading 6"/>
    <w:basedOn w:val="Normal"/>
    <w:next w:val="Normal"/>
    <w:link w:val="Heading6Char"/>
    <w:uiPriority w:val="99"/>
    <w:qFormat/>
    <w:rsid w:val="00726FCF"/>
    <w:pPr>
      <w:spacing w:before="240" w:after="60"/>
      <w:outlineLvl w:val="5"/>
    </w:pPr>
    <w:rPr>
      <w:b/>
      <w:bCs/>
      <w:szCs w:val="22"/>
    </w:rPr>
  </w:style>
  <w:style w:type="paragraph" w:styleId="Heading7">
    <w:name w:val="heading 7"/>
    <w:basedOn w:val="Normal"/>
    <w:next w:val="Normal"/>
    <w:link w:val="Heading7Char"/>
    <w:uiPriority w:val="99"/>
    <w:qFormat/>
    <w:rsid w:val="00726FCF"/>
    <w:pPr>
      <w:spacing w:before="240" w:after="60"/>
      <w:outlineLvl w:val="6"/>
    </w:pPr>
  </w:style>
  <w:style w:type="paragraph" w:styleId="Heading8">
    <w:name w:val="heading 8"/>
    <w:basedOn w:val="Normal"/>
    <w:next w:val="Normal"/>
    <w:link w:val="Heading8Char"/>
    <w:uiPriority w:val="99"/>
    <w:qFormat/>
    <w:rsid w:val="00726FCF"/>
    <w:pPr>
      <w:spacing w:before="240" w:after="60"/>
      <w:outlineLvl w:val="7"/>
    </w:pPr>
    <w:rPr>
      <w:i/>
      <w:iCs/>
    </w:rPr>
  </w:style>
  <w:style w:type="paragraph" w:styleId="Heading9">
    <w:name w:val="heading 9"/>
    <w:basedOn w:val="Normal"/>
    <w:next w:val="Normal"/>
    <w:link w:val="Heading9Char"/>
    <w:uiPriority w:val="99"/>
    <w:qFormat/>
    <w:rsid w:val="00726FCF"/>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c Heading 1 Char,h1 Char,II+ Char,I Char"/>
    <w:link w:val="Heading1"/>
    <w:uiPriority w:val="99"/>
    <w:locked/>
    <w:rsid w:val="000D65E9"/>
    <w:rPr>
      <w:rFonts w:asciiTheme="minorHAnsi" w:hAnsiTheme="minorHAnsi" w:cs="Calibri"/>
      <w:b/>
      <w:color w:val="002060"/>
      <w:sz w:val="36"/>
      <w:szCs w:val="36"/>
    </w:rPr>
  </w:style>
  <w:style w:type="character" w:customStyle="1" w:styleId="Heading2Char">
    <w:name w:val="Heading 2 Char"/>
    <w:link w:val="Heading2"/>
    <w:uiPriority w:val="99"/>
    <w:locked/>
    <w:rsid w:val="00921BA2"/>
    <w:rPr>
      <w:rFonts w:asciiTheme="minorHAnsi" w:hAnsiTheme="minorHAnsi" w:cs="Calibri"/>
      <w:b/>
      <w:iCs/>
      <w:color w:val="002060"/>
      <w:sz w:val="32"/>
      <w:szCs w:val="32"/>
      <w14:textFill>
        <w14:solidFill>
          <w14:srgbClr w14:val="002060">
            <w14:lumMod w14:val="50000"/>
          </w14:srgbClr>
        </w14:solidFill>
      </w14:textFill>
    </w:rPr>
  </w:style>
  <w:style w:type="character" w:customStyle="1" w:styleId="Heading3Char">
    <w:name w:val="Heading 3 Char"/>
    <w:link w:val="Heading3"/>
    <w:uiPriority w:val="99"/>
    <w:locked/>
    <w:rsid w:val="00C467E1"/>
    <w:rPr>
      <w:rFonts w:asciiTheme="minorHAnsi" w:hAnsiTheme="minorHAnsi" w:cs="Calibri"/>
      <w:b/>
      <w:bCs/>
      <w:color w:val="0F243E" w:themeColor="text2" w:themeShade="80"/>
      <w:sz w:val="32"/>
      <w:szCs w:val="32"/>
    </w:rPr>
  </w:style>
  <w:style w:type="character" w:customStyle="1" w:styleId="Heading4Char">
    <w:name w:val="Heading 4 Char"/>
    <w:link w:val="Heading4"/>
    <w:uiPriority w:val="99"/>
    <w:semiHidden/>
    <w:locked/>
    <w:rsid w:val="001F6A86"/>
    <w:rPr>
      <w:rFonts w:ascii="Calibri" w:hAnsi="Calibri" w:cs="Times New Roman"/>
      <w:b/>
      <w:bCs/>
      <w:sz w:val="28"/>
      <w:szCs w:val="28"/>
    </w:rPr>
  </w:style>
  <w:style w:type="character" w:customStyle="1" w:styleId="Heading5Char">
    <w:name w:val="Heading 5 Char"/>
    <w:link w:val="Heading5"/>
    <w:uiPriority w:val="99"/>
    <w:semiHidden/>
    <w:locked/>
    <w:rsid w:val="001F6A86"/>
    <w:rPr>
      <w:rFonts w:ascii="Calibri" w:hAnsi="Calibri" w:cs="Times New Roman"/>
      <w:b/>
      <w:bCs/>
      <w:i/>
      <w:iCs/>
      <w:sz w:val="26"/>
      <w:szCs w:val="26"/>
    </w:rPr>
  </w:style>
  <w:style w:type="character" w:customStyle="1" w:styleId="Heading6Char">
    <w:name w:val="Heading 6 Char"/>
    <w:link w:val="Heading6"/>
    <w:uiPriority w:val="99"/>
    <w:semiHidden/>
    <w:locked/>
    <w:rsid w:val="001F6A86"/>
    <w:rPr>
      <w:rFonts w:ascii="Calibri" w:hAnsi="Calibri" w:cs="Times New Roman"/>
      <w:b/>
      <w:bCs/>
      <w:sz w:val="22"/>
      <w:szCs w:val="22"/>
    </w:rPr>
  </w:style>
  <w:style w:type="character" w:customStyle="1" w:styleId="Heading7Char">
    <w:name w:val="Heading 7 Char"/>
    <w:link w:val="Heading7"/>
    <w:uiPriority w:val="99"/>
    <w:semiHidden/>
    <w:locked/>
    <w:rsid w:val="001F6A86"/>
    <w:rPr>
      <w:rFonts w:ascii="Calibri" w:hAnsi="Calibri" w:cs="Times New Roman"/>
      <w:sz w:val="24"/>
      <w:szCs w:val="24"/>
    </w:rPr>
  </w:style>
  <w:style w:type="character" w:customStyle="1" w:styleId="Heading8Char">
    <w:name w:val="Heading 8 Char"/>
    <w:link w:val="Heading8"/>
    <w:uiPriority w:val="99"/>
    <w:semiHidden/>
    <w:locked/>
    <w:rsid w:val="001F6A86"/>
    <w:rPr>
      <w:rFonts w:ascii="Calibri" w:hAnsi="Calibri" w:cs="Times New Roman"/>
      <w:i/>
      <w:iCs/>
      <w:sz w:val="24"/>
      <w:szCs w:val="24"/>
    </w:rPr>
  </w:style>
  <w:style w:type="character" w:customStyle="1" w:styleId="Heading9Char">
    <w:name w:val="Heading 9 Char"/>
    <w:link w:val="Heading9"/>
    <w:uiPriority w:val="99"/>
    <w:semiHidden/>
    <w:locked/>
    <w:rsid w:val="001F6A86"/>
    <w:rPr>
      <w:rFonts w:ascii="Cambria" w:hAnsi="Cambria" w:cs="Times New Roman"/>
      <w:sz w:val="22"/>
      <w:szCs w:val="22"/>
    </w:rPr>
  </w:style>
  <w:style w:type="paragraph" w:customStyle="1" w:styleId="Body">
    <w:name w:val="Body"/>
    <w:basedOn w:val="Normal"/>
    <w:link w:val="BodyCharChar"/>
    <w:autoRedefine/>
    <w:qFormat/>
    <w:rsid w:val="003874AD"/>
    <w:pPr>
      <w:tabs>
        <w:tab w:val="left" w:pos="1440"/>
      </w:tabs>
      <w:ind w:left="270" w:hanging="270"/>
      <w:jc w:val="both"/>
    </w:pPr>
    <w:rPr>
      <w:rFonts w:ascii="Calibri" w:hAnsi="Calibri"/>
      <w:b/>
      <w:sz w:val="32"/>
      <w:szCs w:val="32"/>
    </w:rPr>
  </w:style>
  <w:style w:type="character" w:customStyle="1" w:styleId="BodyCharChar">
    <w:name w:val="Body Char Char"/>
    <w:link w:val="Body"/>
    <w:locked/>
    <w:rsid w:val="003874AD"/>
    <w:rPr>
      <w:rFonts w:ascii="Calibri" w:hAnsi="Calibri"/>
      <w:b/>
      <w:sz w:val="32"/>
      <w:szCs w:val="32"/>
    </w:rPr>
  </w:style>
  <w:style w:type="paragraph" w:customStyle="1" w:styleId="TableHeader">
    <w:name w:val="Table Header"/>
    <w:basedOn w:val="Normal"/>
    <w:next w:val="TableText"/>
    <w:autoRedefine/>
    <w:rsid w:val="00421819"/>
    <w:pPr>
      <w:pBdr>
        <w:top w:val="single" w:sz="4" w:space="1" w:color="auto"/>
        <w:left w:val="single" w:sz="4" w:space="4" w:color="auto"/>
        <w:bottom w:val="single" w:sz="4" w:space="1" w:color="auto"/>
        <w:right w:val="single" w:sz="4" w:space="4" w:color="auto"/>
      </w:pBdr>
      <w:shd w:val="clear" w:color="auto" w:fill="000000"/>
      <w:jc w:val="center"/>
    </w:pPr>
    <w:rPr>
      <w:rFonts w:ascii="Calibri" w:hAnsi="Calibri"/>
      <w:b/>
      <w:color w:val="FFFFFF"/>
      <w:szCs w:val="20"/>
    </w:rPr>
  </w:style>
  <w:style w:type="paragraph" w:customStyle="1" w:styleId="TableText">
    <w:name w:val="Table Text"/>
    <w:basedOn w:val="Normal"/>
    <w:link w:val="TableTextChar"/>
    <w:uiPriority w:val="99"/>
    <w:rsid w:val="00421819"/>
    <w:pPr>
      <w:spacing w:before="100" w:after="100"/>
    </w:pPr>
    <w:rPr>
      <w:rFonts w:ascii="Calibri" w:hAnsi="Calibri"/>
      <w:sz w:val="20"/>
    </w:rPr>
  </w:style>
  <w:style w:type="paragraph" w:customStyle="1" w:styleId="CompanyLogoTitlePage">
    <w:name w:val="Company Logo Title Page"/>
    <w:uiPriority w:val="99"/>
    <w:rsid w:val="00905685"/>
    <w:pPr>
      <w:spacing w:before="240" w:after="240"/>
      <w:ind w:left="288"/>
      <w:jc w:val="center"/>
    </w:pPr>
    <w:rPr>
      <w:rFonts w:ascii="Calibri" w:hAnsi="Calibri"/>
      <w:b/>
      <w:sz w:val="40"/>
      <w:szCs w:val="24"/>
    </w:rPr>
  </w:style>
  <w:style w:type="paragraph" w:styleId="TOC4">
    <w:name w:val="toc 4"/>
    <w:basedOn w:val="Normal"/>
    <w:next w:val="Normal"/>
    <w:uiPriority w:val="99"/>
    <w:semiHidden/>
    <w:rsid w:val="00BD3898"/>
    <w:pPr>
      <w:tabs>
        <w:tab w:val="right" w:leader="dot" w:pos="9360"/>
      </w:tabs>
      <w:spacing w:before="100"/>
      <w:ind w:left="1040"/>
    </w:pPr>
    <w:rPr>
      <w:rFonts w:ascii="Univers 47 CondensedLight" w:hAnsi="Univers 47 CondensedLight"/>
      <w:noProof/>
      <w:szCs w:val="22"/>
    </w:rPr>
  </w:style>
  <w:style w:type="character" w:customStyle="1" w:styleId="Italics">
    <w:name w:val="Italics"/>
    <w:uiPriority w:val="99"/>
    <w:rsid w:val="00726FCF"/>
    <w:rPr>
      <w:rFonts w:cs="Times New Roman"/>
      <w:i/>
      <w:iCs/>
    </w:rPr>
  </w:style>
  <w:style w:type="paragraph" w:customStyle="1" w:styleId="Bullet1">
    <w:name w:val="Bullet1"/>
    <w:basedOn w:val="Body"/>
    <w:link w:val="Bullet1CharChar"/>
    <w:uiPriority w:val="99"/>
    <w:rsid w:val="00726FCF"/>
    <w:pPr>
      <w:numPr>
        <w:numId w:val="2"/>
      </w:numPr>
      <w:tabs>
        <w:tab w:val="clear" w:pos="1440"/>
        <w:tab w:val="left" w:pos="0"/>
      </w:tabs>
      <w:spacing w:before="120" w:after="120"/>
    </w:pPr>
  </w:style>
  <w:style w:type="character" w:customStyle="1" w:styleId="Bullet1CharChar">
    <w:name w:val="Bullet1 Char Char"/>
    <w:link w:val="Bullet1"/>
    <w:uiPriority w:val="99"/>
    <w:locked/>
    <w:rsid w:val="00726FCF"/>
    <w:rPr>
      <w:rFonts w:ascii="Calibri" w:hAnsi="Calibri"/>
      <w:b/>
      <w:sz w:val="22"/>
      <w:szCs w:val="24"/>
    </w:rPr>
  </w:style>
  <w:style w:type="paragraph" w:styleId="TOC1">
    <w:name w:val="toc 1"/>
    <w:basedOn w:val="Normal"/>
    <w:next w:val="Normal"/>
    <w:autoRedefine/>
    <w:uiPriority w:val="39"/>
    <w:rsid w:val="00466FC1"/>
    <w:pPr>
      <w:tabs>
        <w:tab w:val="left" w:pos="0"/>
        <w:tab w:val="left" w:pos="1080"/>
        <w:tab w:val="right" w:leader="dot" w:pos="9540"/>
      </w:tabs>
      <w:spacing w:before="100"/>
      <w:ind w:left="-180"/>
    </w:pPr>
    <w:rPr>
      <w:rFonts w:ascii="Calibri" w:eastAsiaTheme="minorEastAsia" w:hAnsi="Calibri"/>
      <w:b/>
      <w:noProof/>
      <w:szCs w:val="22"/>
    </w:rPr>
  </w:style>
  <w:style w:type="paragraph" w:styleId="TOC2">
    <w:name w:val="toc 2"/>
    <w:basedOn w:val="Normal"/>
    <w:next w:val="Normal"/>
    <w:autoRedefine/>
    <w:uiPriority w:val="39"/>
    <w:rsid w:val="005024AE"/>
    <w:pPr>
      <w:tabs>
        <w:tab w:val="left" w:pos="450"/>
        <w:tab w:val="left" w:pos="1080"/>
        <w:tab w:val="right" w:leader="dot" w:pos="9540"/>
      </w:tabs>
      <w:spacing w:before="100"/>
    </w:pPr>
    <w:rPr>
      <w:rFonts w:ascii="Calibri" w:hAnsi="Calibri"/>
      <w:noProof/>
      <w:sz w:val="20"/>
      <w:szCs w:val="18"/>
    </w:rPr>
  </w:style>
  <w:style w:type="paragraph" w:styleId="TOC3">
    <w:name w:val="toc 3"/>
    <w:basedOn w:val="Normal"/>
    <w:next w:val="Normal"/>
    <w:autoRedefine/>
    <w:uiPriority w:val="39"/>
    <w:rsid w:val="005024AE"/>
    <w:pPr>
      <w:tabs>
        <w:tab w:val="left" w:pos="1680"/>
        <w:tab w:val="right" w:leader="dot" w:pos="9540"/>
      </w:tabs>
      <w:spacing w:before="100"/>
      <w:ind w:left="1080" w:hanging="630"/>
    </w:pPr>
    <w:rPr>
      <w:rFonts w:ascii="Calibri" w:hAnsi="Calibri"/>
      <w:noProof/>
      <w:sz w:val="20"/>
      <w:szCs w:val="22"/>
    </w:rPr>
  </w:style>
  <w:style w:type="character" w:styleId="Hyperlink">
    <w:name w:val="Hyperlink"/>
    <w:uiPriority w:val="99"/>
    <w:rsid w:val="00726FCF"/>
    <w:rPr>
      <w:rFonts w:cs="Times New Roman"/>
      <w:color w:val="0000FF"/>
      <w:u w:val="single"/>
    </w:rPr>
  </w:style>
  <w:style w:type="character" w:styleId="FollowedHyperlink">
    <w:name w:val="FollowedHyperlink"/>
    <w:uiPriority w:val="99"/>
    <w:rsid w:val="00726FCF"/>
    <w:rPr>
      <w:rFonts w:cs="Times New Roman"/>
      <w:color w:val="800080"/>
      <w:u w:val="single"/>
    </w:rPr>
  </w:style>
  <w:style w:type="character" w:customStyle="1" w:styleId="Enterinfo">
    <w:name w:val="Enter info"/>
    <w:uiPriority w:val="99"/>
    <w:rsid w:val="00421819"/>
    <w:rPr>
      <w:rFonts w:ascii="Calibri" w:hAnsi="Calibri" w:cs="Times New Roman"/>
      <w:iCs/>
      <w:color w:val="auto"/>
      <w:position w:val="0"/>
      <w:sz w:val="18"/>
      <w:szCs w:val="18"/>
    </w:rPr>
  </w:style>
  <w:style w:type="paragraph" w:customStyle="1" w:styleId="Note">
    <w:name w:val="Note"/>
    <w:basedOn w:val="Body"/>
    <w:uiPriority w:val="99"/>
    <w:rsid w:val="00F051B8"/>
    <w:pPr>
      <w:pBdr>
        <w:top w:val="dashed" w:sz="4" w:space="1" w:color="auto"/>
        <w:bottom w:val="dashed" w:sz="4" w:space="1" w:color="auto"/>
      </w:pBdr>
      <w:tabs>
        <w:tab w:val="clear" w:pos="1440"/>
      </w:tabs>
    </w:pPr>
  </w:style>
  <w:style w:type="paragraph" w:customStyle="1" w:styleId="Body2">
    <w:name w:val="Body 2"/>
    <w:basedOn w:val="Body"/>
    <w:uiPriority w:val="99"/>
    <w:rsid w:val="00726FCF"/>
    <w:pPr>
      <w:ind w:left="1440"/>
    </w:pPr>
  </w:style>
  <w:style w:type="paragraph" w:customStyle="1" w:styleId="Bullet2">
    <w:name w:val="Bullet 2"/>
    <w:basedOn w:val="Bullet1"/>
    <w:autoRedefine/>
    <w:uiPriority w:val="99"/>
    <w:rsid w:val="002B17EF"/>
    <w:pPr>
      <w:numPr>
        <w:numId w:val="3"/>
      </w:numPr>
      <w:tabs>
        <w:tab w:val="num" w:pos="1440"/>
      </w:tabs>
      <w:spacing w:before="0" w:after="60"/>
      <w:ind w:left="1440"/>
    </w:pPr>
  </w:style>
  <w:style w:type="paragraph" w:customStyle="1" w:styleId="Label">
    <w:name w:val="Label"/>
    <w:basedOn w:val="Body"/>
    <w:link w:val="LabelChar"/>
    <w:rsid w:val="005B6F3A"/>
    <w:rPr>
      <w:b w:val="0"/>
      <w:sz w:val="24"/>
    </w:rPr>
  </w:style>
  <w:style w:type="paragraph" w:customStyle="1" w:styleId="TableBullet1">
    <w:name w:val="Table Bullet 1"/>
    <w:basedOn w:val="Normal"/>
    <w:autoRedefine/>
    <w:uiPriority w:val="99"/>
    <w:rsid w:val="001515DA"/>
    <w:pPr>
      <w:numPr>
        <w:numId w:val="5"/>
      </w:numPr>
      <w:tabs>
        <w:tab w:val="left" w:pos="288"/>
      </w:tabs>
      <w:spacing w:before="60" w:after="60"/>
      <w:ind w:left="360"/>
    </w:pPr>
    <w:rPr>
      <w:rFonts w:ascii="Calibri" w:hAnsi="Calibri"/>
      <w:sz w:val="20"/>
    </w:rPr>
  </w:style>
  <w:style w:type="paragraph" w:customStyle="1" w:styleId="TableNote">
    <w:name w:val="Table Note"/>
    <w:basedOn w:val="TableText"/>
    <w:uiPriority w:val="99"/>
    <w:rsid w:val="00726FCF"/>
    <w:pPr>
      <w:pBdr>
        <w:top w:val="single" w:sz="4" w:space="1" w:color="auto"/>
        <w:bottom w:val="single" w:sz="4" w:space="1" w:color="auto"/>
      </w:pBdr>
    </w:pPr>
  </w:style>
  <w:style w:type="paragraph" w:styleId="Index4">
    <w:name w:val="index 4"/>
    <w:basedOn w:val="Normal"/>
    <w:next w:val="Normal"/>
    <w:autoRedefine/>
    <w:uiPriority w:val="99"/>
    <w:semiHidden/>
    <w:rsid w:val="00726FCF"/>
    <w:pPr>
      <w:ind w:left="960" w:hanging="240"/>
    </w:pPr>
    <w:rPr>
      <w:sz w:val="18"/>
      <w:szCs w:val="18"/>
    </w:rPr>
  </w:style>
  <w:style w:type="paragraph" w:styleId="TOC5">
    <w:name w:val="toc 5"/>
    <w:basedOn w:val="Normal"/>
    <w:next w:val="Normal"/>
    <w:autoRedefine/>
    <w:uiPriority w:val="99"/>
    <w:semiHidden/>
    <w:rsid w:val="00BD3898"/>
    <w:pPr>
      <w:ind w:left="960"/>
    </w:pPr>
  </w:style>
  <w:style w:type="paragraph" w:styleId="TOC6">
    <w:name w:val="toc 6"/>
    <w:basedOn w:val="Normal"/>
    <w:next w:val="Normal"/>
    <w:autoRedefine/>
    <w:uiPriority w:val="99"/>
    <w:semiHidden/>
    <w:rsid w:val="00BD3898"/>
    <w:pPr>
      <w:ind w:left="1200"/>
    </w:pPr>
  </w:style>
  <w:style w:type="paragraph" w:styleId="TOC7">
    <w:name w:val="toc 7"/>
    <w:basedOn w:val="Normal"/>
    <w:next w:val="Normal"/>
    <w:autoRedefine/>
    <w:uiPriority w:val="99"/>
    <w:semiHidden/>
    <w:rsid w:val="00BD3898"/>
    <w:pPr>
      <w:ind w:left="1440"/>
    </w:pPr>
  </w:style>
  <w:style w:type="paragraph" w:styleId="TOC8">
    <w:name w:val="toc 8"/>
    <w:basedOn w:val="Normal"/>
    <w:next w:val="Normal"/>
    <w:autoRedefine/>
    <w:uiPriority w:val="99"/>
    <w:semiHidden/>
    <w:rsid w:val="00BD3898"/>
    <w:pPr>
      <w:ind w:left="1680"/>
    </w:pPr>
  </w:style>
  <w:style w:type="paragraph" w:styleId="TOC9">
    <w:name w:val="toc 9"/>
    <w:basedOn w:val="Normal"/>
    <w:next w:val="Normal"/>
    <w:autoRedefine/>
    <w:uiPriority w:val="99"/>
    <w:semiHidden/>
    <w:rsid w:val="00BD3898"/>
    <w:pPr>
      <w:ind w:left="1920"/>
    </w:pPr>
  </w:style>
  <w:style w:type="character" w:styleId="CommentReference">
    <w:name w:val="annotation reference"/>
    <w:uiPriority w:val="99"/>
    <w:semiHidden/>
    <w:rsid w:val="00726FCF"/>
    <w:rPr>
      <w:rFonts w:cs="Times New Roman"/>
      <w:sz w:val="16"/>
      <w:szCs w:val="16"/>
    </w:rPr>
  </w:style>
  <w:style w:type="paragraph" w:styleId="CommentText">
    <w:name w:val="annotation text"/>
    <w:basedOn w:val="Normal"/>
    <w:link w:val="CommentTextChar"/>
    <w:uiPriority w:val="99"/>
    <w:semiHidden/>
    <w:rsid w:val="00726FCF"/>
    <w:rPr>
      <w:sz w:val="20"/>
      <w:szCs w:val="20"/>
    </w:rPr>
  </w:style>
  <w:style w:type="character" w:customStyle="1" w:styleId="CommentTextChar">
    <w:name w:val="Comment Text Char"/>
    <w:link w:val="CommentText"/>
    <w:uiPriority w:val="99"/>
    <w:semiHidden/>
    <w:locked/>
    <w:rsid w:val="001F6A86"/>
    <w:rPr>
      <w:rFonts w:cs="Times New Roman"/>
    </w:rPr>
  </w:style>
  <w:style w:type="paragraph" w:styleId="CommentSubject">
    <w:name w:val="annotation subject"/>
    <w:basedOn w:val="CommentText"/>
    <w:next w:val="CommentText"/>
    <w:link w:val="CommentSubjectChar"/>
    <w:uiPriority w:val="99"/>
    <w:semiHidden/>
    <w:rsid w:val="00726FCF"/>
    <w:rPr>
      <w:b/>
      <w:bCs/>
    </w:rPr>
  </w:style>
  <w:style w:type="character" w:customStyle="1" w:styleId="CommentSubjectChar">
    <w:name w:val="Comment Subject Char"/>
    <w:link w:val="CommentSubject"/>
    <w:uiPriority w:val="99"/>
    <w:semiHidden/>
    <w:locked/>
    <w:rsid w:val="001F6A86"/>
    <w:rPr>
      <w:rFonts w:cs="Times New Roman"/>
      <w:b/>
      <w:bCs/>
    </w:rPr>
  </w:style>
  <w:style w:type="paragraph" w:styleId="BalloonText">
    <w:name w:val="Balloon Text"/>
    <w:basedOn w:val="Normal"/>
    <w:link w:val="BalloonTextChar"/>
    <w:uiPriority w:val="99"/>
    <w:semiHidden/>
    <w:rsid w:val="00726FCF"/>
    <w:rPr>
      <w:rFonts w:ascii="Tahoma" w:hAnsi="Tahoma" w:cs="Tahoma"/>
      <w:sz w:val="16"/>
      <w:szCs w:val="16"/>
    </w:rPr>
  </w:style>
  <w:style w:type="character" w:customStyle="1" w:styleId="BalloonTextChar">
    <w:name w:val="Balloon Text Char"/>
    <w:link w:val="BalloonText"/>
    <w:uiPriority w:val="99"/>
    <w:semiHidden/>
    <w:locked/>
    <w:rsid w:val="001F6A86"/>
    <w:rPr>
      <w:rFonts w:cs="Times New Roman"/>
      <w:sz w:val="2"/>
    </w:rPr>
  </w:style>
  <w:style w:type="paragraph" w:styleId="DocumentMap">
    <w:name w:val="Document Map"/>
    <w:basedOn w:val="Normal"/>
    <w:link w:val="DocumentMapChar"/>
    <w:uiPriority w:val="99"/>
    <w:semiHidden/>
    <w:rsid w:val="00726FCF"/>
    <w:pPr>
      <w:shd w:val="clear" w:color="auto" w:fill="000080"/>
    </w:pPr>
    <w:rPr>
      <w:rFonts w:ascii="Tahoma" w:hAnsi="Tahoma" w:cs="Tahoma"/>
      <w:sz w:val="20"/>
      <w:szCs w:val="20"/>
    </w:rPr>
  </w:style>
  <w:style w:type="character" w:customStyle="1" w:styleId="DocumentMapChar">
    <w:name w:val="Document Map Char"/>
    <w:link w:val="DocumentMap"/>
    <w:uiPriority w:val="99"/>
    <w:semiHidden/>
    <w:locked/>
    <w:rsid w:val="001F6A86"/>
    <w:rPr>
      <w:rFonts w:cs="Times New Roman"/>
      <w:sz w:val="2"/>
    </w:rPr>
  </w:style>
  <w:style w:type="paragraph" w:customStyle="1" w:styleId="Note20">
    <w:name w:val="Note 2"/>
    <w:basedOn w:val="Note"/>
    <w:autoRedefine/>
    <w:uiPriority w:val="99"/>
    <w:rsid w:val="00726FCF"/>
  </w:style>
  <w:style w:type="paragraph" w:styleId="Index5">
    <w:name w:val="index 5"/>
    <w:basedOn w:val="Normal"/>
    <w:next w:val="Normal"/>
    <w:autoRedefine/>
    <w:uiPriority w:val="99"/>
    <w:semiHidden/>
    <w:rsid w:val="00726FCF"/>
    <w:pPr>
      <w:ind w:left="1200" w:hanging="240"/>
    </w:pPr>
    <w:rPr>
      <w:sz w:val="18"/>
      <w:szCs w:val="18"/>
    </w:rPr>
  </w:style>
  <w:style w:type="paragraph" w:styleId="Index1">
    <w:name w:val="index 1"/>
    <w:basedOn w:val="Normal"/>
    <w:next w:val="Normal"/>
    <w:autoRedefine/>
    <w:uiPriority w:val="99"/>
    <w:semiHidden/>
    <w:rsid w:val="00726FCF"/>
    <w:pPr>
      <w:ind w:left="240" w:hanging="240"/>
    </w:pPr>
    <w:rPr>
      <w:rFonts w:ascii="Helvetica" w:hAnsi="Helvetica"/>
      <w:sz w:val="20"/>
      <w:szCs w:val="18"/>
    </w:rPr>
  </w:style>
  <w:style w:type="paragraph" w:styleId="Index2">
    <w:name w:val="index 2"/>
    <w:basedOn w:val="Normal"/>
    <w:next w:val="Normal"/>
    <w:autoRedefine/>
    <w:uiPriority w:val="99"/>
    <w:semiHidden/>
    <w:rsid w:val="00726FCF"/>
    <w:pPr>
      <w:ind w:left="480" w:hanging="240"/>
    </w:pPr>
    <w:rPr>
      <w:rFonts w:ascii="Helvetica" w:hAnsi="Helvetica"/>
      <w:sz w:val="20"/>
      <w:szCs w:val="18"/>
    </w:rPr>
  </w:style>
  <w:style w:type="paragraph" w:styleId="Index3">
    <w:name w:val="index 3"/>
    <w:basedOn w:val="Normal"/>
    <w:next w:val="Normal"/>
    <w:autoRedefine/>
    <w:uiPriority w:val="99"/>
    <w:semiHidden/>
    <w:rsid w:val="00726FCF"/>
    <w:pPr>
      <w:ind w:left="720" w:hanging="240"/>
    </w:pPr>
    <w:rPr>
      <w:sz w:val="18"/>
      <w:szCs w:val="18"/>
    </w:rPr>
  </w:style>
  <w:style w:type="paragraph" w:styleId="Index6">
    <w:name w:val="index 6"/>
    <w:basedOn w:val="Normal"/>
    <w:next w:val="Normal"/>
    <w:autoRedefine/>
    <w:uiPriority w:val="99"/>
    <w:semiHidden/>
    <w:rsid w:val="00726FCF"/>
    <w:pPr>
      <w:ind w:left="1440" w:hanging="240"/>
    </w:pPr>
    <w:rPr>
      <w:sz w:val="18"/>
      <w:szCs w:val="18"/>
    </w:rPr>
  </w:style>
  <w:style w:type="paragraph" w:styleId="Index7">
    <w:name w:val="index 7"/>
    <w:basedOn w:val="Normal"/>
    <w:next w:val="Normal"/>
    <w:autoRedefine/>
    <w:uiPriority w:val="99"/>
    <w:semiHidden/>
    <w:rsid w:val="00726FCF"/>
    <w:pPr>
      <w:ind w:left="1680" w:hanging="240"/>
    </w:pPr>
    <w:rPr>
      <w:sz w:val="18"/>
      <w:szCs w:val="18"/>
    </w:rPr>
  </w:style>
  <w:style w:type="paragraph" w:styleId="Index8">
    <w:name w:val="index 8"/>
    <w:basedOn w:val="Normal"/>
    <w:next w:val="Normal"/>
    <w:autoRedefine/>
    <w:uiPriority w:val="99"/>
    <w:semiHidden/>
    <w:rsid w:val="00726FCF"/>
    <w:pPr>
      <w:ind w:left="1920" w:hanging="240"/>
    </w:pPr>
    <w:rPr>
      <w:sz w:val="18"/>
      <w:szCs w:val="18"/>
    </w:rPr>
  </w:style>
  <w:style w:type="paragraph" w:styleId="Index9">
    <w:name w:val="index 9"/>
    <w:basedOn w:val="Normal"/>
    <w:next w:val="Normal"/>
    <w:autoRedefine/>
    <w:uiPriority w:val="99"/>
    <w:semiHidden/>
    <w:rsid w:val="00726FCF"/>
    <w:pPr>
      <w:ind w:left="2160" w:hanging="240"/>
    </w:pPr>
    <w:rPr>
      <w:sz w:val="18"/>
      <w:szCs w:val="18"/>
    </w:rPr>
  </w:style>
  <w:style w:type="paragraph" w:styleId="IndexHeading">
    <w:name w:val="index heading"/>
    <w:basedOn w:val="Normal"/>
    <w:next w:val="Index1"/>
    <w:uiPriority w:val="99"/>
    <w:semiHidden/>
    <w:rsid w:val="00726FCF"/>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Arial" w:hAnsi="Arial" w:cs="Arial"/>
      <w:b/>
      <w:bCs/>
      <w:szCs w:val="22"/>
    </w:rPr>
  </w:style>
  <w:style w:type="paragraph" w:styleId="FootnoteText">
    <w:name w:val="footnote text"/>
    <w:basedOn w:val="Normal"/>
    <w:link w:val="FootnoteTextChar"/>
    <w:uiPriority w:val="99"/>
    <w:semiHidden/>
    <w:rsid w:val="00726FCF"/>
    <w:rPr>
      <w:rFonts w:ascii="Arial" w:hAnsi="Arial"/>
      <w:sz w:val="20"/>
      <w:szCs w:val="20"/>
    </w:rPr>
  </w:style>
  <w:style w:type="character" w:customStyle="1" w:styleId="FootnoteTextChar">
    <w:name w:val="Footnote Text Char"/>
    <w:link w:val="FootnoteText"/>
    <w:uiPriority w:val="99"/>
    <w:semiHidden/>
    <w:locked/>
    <w:rsid w:val="001F6A86"/>
    <w:rPr>
      <w:rFonts w:cs="Times New Roman"/>
    </w:rPr>
  </w:style>
  <w:style w:type="character" w:styleId="FootnoteReference">
    <w:name w:val="footnote reference"/>
    <w:uiPriority w:val="99"/>
    <w:semiHidden/>
    <w:rsid w:val="00726FCF"/>
    <w:rPr>
      <w:rFonts w:cs="Times New Roman"/>
      <w:vertAlign w:val="superscript"/>
    </w:rPr>
  </w:style>
  <w:style w:type="paragraph" w:customStyle="1" w:styleId="CharChar3CharCharCharChar">
    <w:name w:val="Char Char3 Char Char Char Char"/>
    <w:basedOn w:val="Normal"/>
    <w:uiPriority w:val="99"/>
    <w:semiHidden/>
    <w:rsid w:val="008D4C49"/>
    <w:pPr>
      <w:spacing w:after="160" w:line="240" w:lineRule="exact"/>
    </w:pPr>
    <w:rPr>
      <w:rFonts w:ascii="Arial" w:hAnsi="Arial"/>
      <w:sz w:val="20"/>
      <w:szCs w:val="22"/>
    </w:rPr>
  </w:style>
  <w:style w:type="character" w:customStyle="1" w:styleId="LabelChar">
    <w:name w:val="Label Char"/>
    <w:link w:val="Label"/>
    <w:uiPriority w:val="99"/>
    <w:locked/>
    <w:rsid w:val="005B6F3A"/>
    <w:rPr>
      <w:rFonts w:ascii="Calibri" w:hAnsi="Calibri"/>
      <w:b/>
      <w:szCs w:val="24"/>
    </w:rPr>
  </w:style>
  <w:style w:type="paragraph" w:styleId="ListParagraph">
    <w:name w:val="List Paragraph"/>
    <w:aliases w:val="List Paragraph1,Liste 1,lp1,Primus H 3,Bullet List,Figure_name,Equipment,Numbered Indented Text,List Paragraph11,Ref,List Paragraph Char Char Char,List Paragraph Char Char,alpha List,Alpha List Paragraph,List_TIS,Body Bullet"/>
    <w:basedOn w:val="Normal"/>
    <w:link w:val="ListParagraphChar"/>
    <w:uiPriority w:val="34"/>
    <w:qFormat/>
    <w:rsid w:val="001515DA"/>
    <w:pPr>
      <w:numPr>
        <w:numId w:val="4"/>
      </w:numPr>
      <w:tabs>
        <w:tab w:val="left" w:pos="3060"/>
      </w:tabs>
      <w:spacing w:line="276" w:lineRule="auto"/>
      <w:contextualSpacing/>
    </w:pPr>
    <w:rPr>
      <w:rFonts w:ascii="Calibri" w:hAnsi="Calibri" w:cs="Arial"/>
      <w:sz w:val="20"/>
      <w:szCs w:val="20"/>
      <w:lang w:val="en-GB"/>
    </w:rPr>
  </w:style>
  <w:style w:type="paragraph" w:customStyle="1" w:styleId="StyleVINAY">
    <w:name w:val="Style VINAY"/>
    <w:basedOn w:val="Heading3"/>
    <w:uiPriority w:val="99"/>
    <w:rsid w:val="00F5031C"/>
    <w:pPr>
      <w:numPr>
        <w:ilvl w:val="3"/>
      </w:numPr>
      <w:ind w:left="245" w:hanging="432"/>
    </w:pPr>
    <w:rPr>
      <w:lang w:val="en-GB"/>
    </w:rPr>
  </w:style>
  <w:style w:type="character" w:customStyle="1" w:styleId="TableTextChar">
    <w:name w:val="Table Text Char"/>
    <w:link w:val="TableText"/>
    <w:uiPriority w:val="99"/>
    <w:locked/>
    <w:rsid w:val="00421819"/>
    <w:rPr>
      <w:rFonts w:ascii="Calibri" w:hAnsi="Calibri" w:cs="Times New Roman"/>
      <w:sz w:val="24"/>
      <w:szCs w:val="24"/>
      <w:lang w:val="en-US" w:eastAsia="en-US" w:bidi="ar-SA"/>
    </w:rPr>
  </w:style>
  <w:style w:type="table" w:styleId="TableGrid">
    <w:name w:val="Table Grid"/>
    <w:basedOn w:val="TableNormal"/>
    <w:uiPriority w:val="59"/>
    <w:rsid w:val="00AC5BF8"/>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99"/>
    <w:locked/>
    <w:rsid w:val="005B6F3A"/>
    <w:pPr>
      <w:ind w:left="993"/>
    </w:pPr>
    <w:rPr>
      <w:szCs w:val="20"/>
      <w:lang w:val="en-GB"/>
    </w:rPr>
  </w:style>
  <w:style w:type="paragraph" w:styleId="Footer">
    <w:name w:val="footer"/>
    <w:basedOn w:val="Normal"/>
    <w:link w:val="FooterChar"/>
    <w:uiPriority w:val="99"/>
    <w:rsid w:val="003D057F"/>
    <w:pPr>
      <w:tabs>
        <w:tab w:val="center" w:pos="4680"/>
        <w:tab w:val="right" w:pos="9360"/>
      </w:tabs>
    </w:pPr>
  </w:style>
  <w:style w:type="character" w:customStyle="1" w:styleId="FooterChar">
    <w:name w:val="Footer Char"/>
    <w:link w:val="Footer"/>
    <w:uiPriority w:val="99"/>
    <w:rsid w:val="003D057F"/>
    <w:rPr>
      <w:sz w:val="24"/>
      <w:szCs w:val="24"/>
    </w:rPr>
  </w:style>
  <w:style w:type="paragraph" w:styleId="Header">
    <w:name w:val="header"/>
    <w:aliases w:val="*Header,hd,Header/Footer,header odd,ho,first,heading one,Odd Header"/>
    <w:basedOn w:val="Normal"/>
    <w:link w:val="HeaderChar"/>
    <w:uiPriority w:val="99"/>
    <w:rsid w:val="003D057F"/>
    <w:pPr>
      <w:tabs>
        <w:tab w:val="center" w:pos="4680"/>
        <w:tab w:val="right" w:pos="9360"/>
      </w:tabs>
    </w:pPr>
  </w:style>
  <w:style w:type="character" w:customStyle="1" w:styleId="HeaderChar">
    <w:name w:val="Header Char"/>
    <w:aliases w:val="*Header Char,hd Char,Header/Footer Char,header odd Char,ho Char,first Char,heading one Char,Odd Header Char"/>
    <w:link w:val="Header"/>
    <w:uiPriority w:val="99"/>
    <w:rsid w:val="003D057F"/>
    <w:rPr>
      <w:sz w:val="24"/>
      <w:szCs w:val="24"/>
    </w:rPr>
  </w:style>
  <w:style w:type="paragraph" w:styleId="Revision">
    <w:name w:val="Revision"/>
    <w:hidden/>
    <w:uiPriority w:val="99"/>
    <w:semiHidden/>
    <w:rsid w:val="007F07EF"/>
    <w:rPr>
      <w:sz w:val="24"/>
      <w:szCs w:val="24"/>
    </w:rPr>
  </w:style>
  <w:style w:type="paragraph" w:customStyle="1" w:styleId="CopyrightBody">
    <w:name w:val="Copyright Body"/>
    <w:basedOn w:val="Normal"/>
    <w:next w:val="Header"/>
    <w:rsid w:val="000C6036"/>
    <w:pPr>
      <w:spacing w:before="120" w:after="120"/>
    </w:pPr>
    <w:rPr>
      <w:rFonts w:ascii="Arial" w:hAnsi="Arial"/>
      <w:sz w:val="18"/>
      <w:szCs w:val="18"/>
    </w:rPr>
  </w:style>
  <w:style w:type="paragraph" w:customStyle="1" w:styleId="CopyrightHeader">
    <w:name w:val="Copyright Header"/>
    <w:next w:val="Normal"/>
    <w:autoRedefine/>
    <w:rsid w:val="004A6383"/>
    <w:pPr>
      <w:spacing w:after="200"/>
      <w:ind w:left="-105" w:hanging="370"/>
      <w:jc w:val="both"/>
    </w:pPr>
    <w:rPr>
      <w:rFonts w:asciiTheme="minorHAnsi" w:hAnsiTheme="minorHAnsi" w:cstheme="minorHAnsi"/>
      <w:szCs w:val="18"/>
    </w:rPr>
  </w:style>
  <w:style w:type="paragraph" w:customStyle="1" w:styleId="Note2">
    <w:name w:val="Note2"/>
    <w:basedOn w:val="Normal"/>
    <w:next w:val="Normal"/>
    <w:rsid w:val="000C6036"/>
    <w:pPr>
      <w:numPr>
        <w:numId w:val="6"/>
      </w:numPr>
      <w:pBdr>
        <w:top w:val="dashed" w:sz="4" w:space="1" w:color="auto"/>
        <w:bottom w:val="dashed" w:sz="4" w:space="1" w:color="auto"/>
      </w:pBdr>
      <w:tabs>
        <w:tab w:val="left" w:pos="1915"/>
      </w:tabs>
      <w:spacing w:before="100" w:after="100"/>
    </w:pPr>
    <w:rPr>
      <w:rFonts w:ascii="Arial" w:eastAsia="Calibri" w:hAnsi="Arial"/>
      <w:sz w:val="20"/>
      <w:szCs w:val="22"/>
    </w:rPr>
  </w:style>
  <w:style w:type="paragraph" w:customStyle="1" w:styleId="AddressBlockHeader">
    <w:name w:val="Address Block Header"/>
    <w:next w:val="Normal"/>
    <w:link w:val="AddressBlockHeaderChar"/>
    <w:autoRedefine/>
    <w:rsid w:val="000C6036"/>
    <w:rPr>
      <w:rFonts w:ascii="Arial" w:hAnsi="Arial" w:cs="Tahoma"/>
      <w:sz w:val="16"/>
      <w:szCs w:val="16"/>
    </w:rPr>
  </w:style>
  <w:style w:type="character" w:customStyle="1" w:styleId="AddressBlockHeaderChar">
    <w:name w:val="Address Block Header Char"/>
    <w:link w:val="AddressBlockHeader"/>
    <w:rsid w:val="000C6036"/>
    <w:rPr>
      <w:rFonts w:ascii="Arial" w:hAnsi="Arial" w:cs="Tahoma"/>
      <w:sz w:val="16"/>
      <w:szCs w:val="16"/>
    </w:rPr>
  </w:style>
  <w:style w:type="paragraph" w:customStyle="1" w:styleId="TOCTtitle">
    <w:name w:val="TOC Ttitle"/>
    <w:basedOn w:val="Normal"/>
    <w:rsid w:val="00405DC0"/>
    <w:pPr>
      <w:pBdr>
        <w:bottom w:val="single" w:sz="18" w:space="1" w:color="808080"/>
      </w:pBdr>
      <w:spacing w:before="300" w:after="200"/>
      <w:ind w:left="-547"/>
      <w:jc w:val="right"/>
    </w:pPr>
    <w:rPr>
      <w:rFonts w:ascii="Univers 47 CondensedLight" w:eastAsia="Calibri" w:hAnsi="Univers 47 CondensedLight"/>
      <w:b/>
      <w:sz w:val="56"/>
      <w:szCs w:val="22"/>
    </w:rPr>
  </w:style>
  <w:style w:type="character" w:customStyle="1" w:styleId="BodyChar">
    <w:name w:val="Body Char"/>
    <w:rsid w:val="00405DC0"/>
    <w:rPr>
      <w:rFonts w:ascii="Arial" w:eastAsia="Calibri" w:hAnsi="Arial"/>
      <w:szCs w:val="22"/>
      <w:lang w:val="en-US" w:eastAsia="en-US"/>
    </w:rPr>
  </w:style>
  <w:style w:type="paragraph" w:customStyle="1" w:styleId="Bullet10">
    <w:name w:val="Bullet 1"/>
    <w:basedOn w:val="Normal"/>
    <w:uiPriority w:val="99"/>
    <w:rsid w:val="00405DC0"/>
    <w:pPr>
      <w:numPr>
        <w:numId w:val="7"/>
      </w:numPr>
      <w:spacing w:before="60" w:after="60"/>
      <w:ind w:left="1080"/>
    </w:pPr>
    <w:rPr>
      <w:rFonts w:ascii="Arial" w:eastAsia="Calibri" w:hAnsi="Arial"/>
      <w:sz w:val="16"/>
      <w:szCs w:val="18"/>
    </w:rPr>
  </w:style>
  <w:style w:type="paragraph" w:customStyle="1" w:styleId="TableCaption">
    <w:name w:val="Table_Caption"/>
    <w:basedOn w:val="Normal"/>
    <w:next w:val="Normal"/>
    <w:qFormat/>
    <w:rsid w:val="008E3F25"/>
    <w:pPr>
      <w:keepNext/>
      <w:numPr>
        <w:numId w:val="8"/>
      </w:numPr>
      <w:spacing w:before="120" w:after="120"/>
    </w:pPr>
    <w:rPr>
      <w:rFonts w:ascii="Arial" w:eastAsia="Calibri" w:hAnsi="Arial"/>
      <w:b/>
      <w:sz w:val="16"/>
      <w:szCs w:val="22"/>
    </w:rPr>
  </w:style>
  <w:style w:type="paragraph" w:customStyle="1" w:styleId="CharChar1CharCharChar">
    <w:name w:val="Char Char1 Char Char Char"/>
    <w:basedOn w:val="Normal"/>
    <w:semiHidden/>
    <w:rsid w:val="007C3F60"/>
    <w:pPr>
      <w:spacing w:after="160" w:line="240" w:lineRule="exact"/>
    </w:pPr>
    <w:rPr>
      <w:rFonts w:ascii="Arial" w:hAnsi="Arial" w:cs="Arial"/>
      <w:snapToGrid w:val="0"/>
      <w:sz w:val="20"/>
      <w:szCs w:val="22"/>
      <w:lang w:val="en-GB"/>
    </w:rPr>
  </w:style>
  <w:style w:type="character" w:customStyle="1" w:styleId="ListParagraphChar">
    <w:name w:val="List Paragraph Char"/>
    <w:aliases w:val="List Paragraph1 Char,Liste 1 Char,lp1 Char,Primus H 3 Char,Bullet List Char,Figure_name Char,Equipment Char,Numbered Indented Text Char,List Paragraph11 Char,Ref Char,List Paragraph Char Char Char Char,List Paragraph Char Char Char1"/>
    <w:link w:val="ListParagraph"/>
    <w:uiPriority w:val="34"/>
    <w:rsid w:val="00C80F1E"/>
    <w:rPr>
      <w:rFonts w:ascii="Calibri" w:hAnsi="Calibri" w:cs="Arial"/>
      <w:lang w:val="en-GB"/>
    </w:rPr>
  </w:style>
  <w:style w:type="paragraph" w:styleId="Caption">
    <w:name w:val="caption"/>
    <w:basedOn w:val="Normal"/>
    <w:next w:val="Normal"/>
    <w:unhideWhenUsed/>
    <w:qFormat/>
    <w:rsid w:val="00512F86"/>
    <w:pPr>
      <w:spacing w:after="200"/>
    </w:pPr>
    <w:rPr>
      <w:i/>
      <w:iCs/>
      <w:color w:val="1F497D" w:themeColor="text2"/>
      <w:sz w:val="18"/>
      <w:szCs w:val="18"/>
    </w:rPr>
  </w:style>
  <w:style w:type="paragraph" w:customStyle="1" w:styleId="Default">
    <w:name w:val="Default"/>
    <w:rsid w:val="00512F86"/>
    <w:pPr>
      <w:autoSpaceDE w:val="0"/>
      <w:autoSpaceDN w:val="0"/>
      <w:adjustRightInd w:val="0"/>
    </w:pPr>
    <w:rPr>
      <w:rFonts w:ascii="Arial" w:eastAsia="Calibri" w:hAnsi="Arial" w:cs="Helvetica"/>
      <w:color w:val="000000"/>
      <w:sz w:val="24"/>
      <w:szCs w:val="24"/>
    </w:rPr>
  </w:style>
  <w:style w:type="paragraph" w:styleId="TOCHeading">
    <w:name w:val="TOC Heading"/>
    <w:basedOn w:val="Heading1"/>
    <w:next w:val="Normal"/>
    <w:uiPriority w:val="39"/>
    <w:unhideWhenUsed/>
    <w:qFormat/>
    <w:rsid w:val="00C711B3"/>
    <w:pPr>
      <w:pageBreakBefore w:val="0"/>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NormalWeb">
    <w:name w:val="Normal (Web)"/>
    <w:basedOn w:val="Normal"/>
    <w:uiPriority w:val="99"/>
    <w:unhideWhenUsed/>
    <w:locked/>
    <w:rsid w:val="006257E1"/>
    <w:pPr>
      <w:spacing w:before="100" w:beforeAutospacing="1" w:after="100" w:afterAutospacing="1"/>
    </w:pPr>
    <w:rPr>
      <w:rFonts w:ascii="Times New Roman" w:hAnsi="Times New Roman"/>
      <w:sz w:val="24"/>
    </w:rPr>
  </w:style>
  <w:style w:type="character" w:styleId="Strong">
    <w:name w:val="Strong"/>
    <w:basedOn w:val="DefaultParagraphFont"/>
    <w:uiPriority w:val="22"/>
    <w:qFormat/>
    <w:rsid w:val="006257E1"/>
    <w:rPr>
      <w:b/>
      <w:bCs/>
    </w:rPr>
  </w:style>
  <w:style w:type="paragraph" w:customStyle="1" w:styleId="msonormal0">
    <w:name w:val="msonormal"/>
    <w:basedOn w:val="Normal"/>
    <w:rsid w:val="00CF07CC"/>
    <w:pPr>
      <w:spacing w:before="100" w:beforeAutospacing="1" w:after="100" w:afterAutospacing="1"/>
    </w:pPr>
    <w:rPr>
      <w:rFonts w:ascii="Times New Roman" w:hAnsi="Times New Roman"/>
      <w:sz w:val="24"/>
    </w:rPr>
  </w:style>
  <w:style w:type="paragraph" w:customStyle="1" w:styleId="xl66">
    <w:name w:val="xl66"/>
    <w:basedOn w:val="Normal"/>
    <w:rsid w:val="00CF07CC"/>
    <w:pPr>
      <w:pBdr>
        <w:top w:val="single" w:sz="4" w:space="0" w:color="D9D9D9"/>
        <w:left w:val="single" w:sz="4" w:space="0" w:color="D9D9D9"/>
        <w:bottom w:val="single" w:sz="4" w:space="0" w:color="D9D9D9"/>
        <w:right w:val="single" w:sz="4" w:space="0" w:color="D9D9D9"/>
      </w:pBdr>
      <w:spacing w:before="100" w:beforeAutospacing="1" w:after="100" w:afterAutospacing="1"/>
      <w:textAlignment w:val="center"/>
    </w:pPr>
    <w:rPr>
      <w:rFonts w:ascii="Times New Roman" w:hAnsi="Times New Roman"/>
      <w:sz w:val="24"/>
    </w:rPr>
  </w:style>
  <w:style w:type="paragraph" w:customStyle="1" w:styleId="xl67">
    <w:name w:val="xl67"/>
    <w:basedOn w:val="Normal"/>
    <w:rsid w:val="00CF07CC"/>
    <w:pPr>
      <w:pBdr>
        <w:top w:val="single" w:sz="4" w:space="0" w:color="D9D9D9"/>
        <w:left w:val="single" w:sz="4" w:space="0" w:color="D9D9D9"/>
        <w:bottom w:val="single" w:sz="4" w:space="0" w:color="D9D9D9"/>
        <w:right w:val="single" w:sz="4" w:space="0" w:color="D9D9D9"/>
      </w:pBdr>
      <w:spacing w:before="100" w:beforeAutospacing="1" w:after="100" w:afterAutospacing="1"/>
      <w:textAlignment w:val="center"/>
    </w:pPr>
    <w:rPr>
      <w:rFonts w:ascii="Times New Roman" w:hAnsi="Times New Roman"/>
      <w:sz w:val="24"/>
    </w:rPr>
  </w:style>
  <w:style w:type="paragraph" w:customStyle="1" w:styleId="xl68">
    <w:name w:val="xl68"/>
    <w:basedOn w:val="Normal"/>
    <w:rsid w:val="00CF07CC"/>
    <w:pPr>
      <w:pBdr>
        <w:top w:val="single" w:sz="4" w:space="0" w:color="D9D9D9"/>
        <w:left w:val="single" w:sz="4" w:space="0" w:color="D9D9D9"/>
        <w:bottom w:val="single" w:sz="4" w:space="0" w:color="D9D9D9"/>
        <w:right w:val="single" w:sz="4" w:space="0" w:color="D9D9D9"/>
      </w:pBdr>
      <w:shd w:val="clear" w:color="000000" w:fill="5B9BD5"/>
      <w:spacing w:before="100" w:beforeAutospacing="1" w:after="100" w:afterAutospacing="1"/>
      <w:textAlignment w:val="center"/>
    </w:pPr>
    <w:rPr>
      <w:rFonts w:ascii="Times New Roman" w:hAnsi="Times New Roman"/>
      <w:b/>
      <w:bCs/>
      <w:color w:val="FFFFFF"/>
      <w:sz w:val="24"/>
    </w:rPr>
  </w:style>
  <w:style w:type="paragraph" w:customStyle="1" w:styleId="xl69">
    <w:name w:val="xl69"/>
    <w:basedOn w:val="Normal"/>
    <w:rsid w:val="00CF07CC"/>
    <w:pPr>
      <w:pBdr>
        <w:top w:val="single" w:sz="4" w:space="0" w:color="D9D9D9"/>
        <w:left w:val="single" w:sz="4" w:space="0" w:color="D9D9D9"/>
        <w:bottom w:val="single" w:sz="4" w:space="0" w:color="D9D9D9"/>
        <w:right w:val="single" w:sz="4" w:space="0" w:color="D9D9D9"/>
      </w:pBdr>
      <w:spacing w:before="100" w:beforeAutospacing="1" w:after="100" w:afterAutospacing="1"/>
      <w:textAlignment w:val="center"/>
    </w:pPr>
    <w:rPr>
      <w:rFonts w:ascii="Times New Roman" w:hAnsi="Times New Roman"/>
      <w:sz w:val="24"/>
    </w:rPr>
  </w:style>
  <w:style w:type="paragraph" w:customStyle="1" w:styleId="xl70">
    <w:name w:val="xl70"/>
    <w:basedOn w:val="Normal"/>
    <w:rsid w:val="00CF07CC"/>
    <w:pPr>
      <w:pBdr>
        <w:top w:val="single" w:sz="4" w:space="0" w:color="D9D9D9"/>
        <w:left w:val="single" w:sz="4" w:space="0" w:color="D9D9D9"/>
        <w:bottom w:val="single" w:sz="4" w:space="0" w:color="D9D9D9"/>
        <w:right w:val="single" w:sz="4" w:space="0" w:color="D9D9D9"/>
      </w:pBdr>
      <w:spacing w:before="100" w:beforeAutospacing="1" w:after="100" w:afterAutospacing="1"/>
      <w:textAlignment w:val="center"/>
    </w:pPr>
    <w:rPr>
      <w:rFonts w:ascii="Times New Roman" w:hAnsi="Times New Roman"/>
      <w:sz w:val="24"/>
    </w:rPr>
  </w:style>
  <w:style w:type="paragraph" w:customStyle="1" w:styleId="xl71">
    <w:name w:val="xl71"/>
    <w:basedOn w:val="Normal"/>
    <w:rsid w:val="00CF07CC"/>
    <w:pPr>
      <w:pBdr>
        <w:top w:val="single" w:sz="4" w:space="0" w:color="D9D9D9"/>
        <w:left w:val="single" w:sz="4" w:space="0" w:color="D9D9D9"/>
        <w:bottom w:val="single" w:sz="4" w:space="0" w:color="D9D9D9"/>
        <w:right w:val="single" w:sz="4" w:space="0" w:color="D9D9D9"/>
      </w:pBdr>
      <w:spacing w:before="100" w:beforeAutospacing="1" w:after="100" w:afterAutospacing="1"/>
    </w:pPr>
    <w:rPr>
      <w:rFonts w:ascii="Times New Roman" w:hAnsi="Times New Roman"/>
      <w:color w:val="000000"/>
      <w:sz w:val="24"/>
    </w:rPr>
  </w:style>
  <w:style w:type="paragraph" w:customStyle="1" w:styleId="xl72">
    <w:name w:val="xl72"/>
    <w:basedOn w:val="Normal"/>
    <w:rsid w:val="00CF07CC"/>
    <w:pPr>
      <w:pBdr>
        <w:top w:val="single" w:sz="4" w:space="0" w:color="D9D9D9"/>
        <w:left w:val="single" w:sz="4" w:space="0" w:color="D9D9D9"/>
        <w:bottom w:val="single" w:sz="4" w:space="0" w:color="D9D9D9"/>
        <w:right w:val="single" w:sz="4" w:space="0" w:color="D9D9D9"/>
      </w:pBdr>
      <w:spacing w:before="100" w:beforeAutospacing="1" w:after="100" w:afterAutospacing="1"/>
    </w:pPr>
    <w:rPr>
      <w:rFonts w:ascii="Times New Roman" w:hAnsi="Times New Roman"/>
      <w:sz w:val="24"/>
    </w:rPr>
  </w:style>
  <w:style w:type="paragraph" w:customStyle="1" w:styleId="xl73">
    <w:name w:val="xl73"/>
    <w:basedOn w:val="Normal"/>
    <w:rsid w:val="00104471"/>
    <w:pPr>
      <w:pBdr>
        <w:top w:val="single" w:sz="4" w:space="0" w:color="D9D9D9"/>
        <w:left w:val="single" w:sz="4" w:space="0" w:color="D9D9D9"/>
        <w:bottom w:val="single" w:sz="4" w:space="0" w:color="D9D9D9"/>
        <w:right w:val="single" w:sz="4" w:space="0" w:color="D9D9D9"/>
      </w:pBdr>
      <w:spacing w:before="100" w:beforeAutospacing="1" w:after="100" w:afterAutospacing="1"/>
      <w:textAlignment w:val="center"/>
    </w:pPr>
    <w:rPr>
      <w:rFonts w:ascii="Times New Roman" w:hAnsi="Times New Roman"/>
      <w:sz w:val="24"/>
    </w:rPr>
  </w:style>
  <w:style w:type="numbering" w:customStyle="1" w:styleId="Style1">
    <w:name w:val="Style1"/>
    <w:uiPriority w:val="99"/>
    <w:rsid w:val="004B7E76"/>
    <w:pPr>
      <w:numPr>
        <w:numId w:val="10"/>
      </w:numPr>
    </w:pPr>
  </w:style>
  <w:style w:type="character" w:styleId="Emphasis">
    <w:name w:val="Emphasis"/>
    <w:basedOn w:val="DefaultParagraphFont"/>
    <w:qFormat/>
    <w:rsid w:val="00D368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50509">
      <w:bodyDiv w:val="1"/>
      <w:marLeft w:val="0"/>
      <w:marRight w:val="0"/>
      <w:marTop w:val="0"/>
      <w:marBottom w:val="0"/>
      <w:divBdr>
        <w:top w:val="none" w:sz="0" w:space="0" w:color="auto"/>
        <w:left w:val="none" w:sz="0" w:space="0" w:color="auto"/>
        <w:bottom w:val="none" w:sz="0" w:space="0" w:color="auto"/>
        <w:right w:val="none" w:sz="0" w:space="0" w:color="auto"/>
      </w:divBdr>
    </w:div>
    <w:div w:id="23747635">
      <w:bodyDiv w:val="1"/>
      <w:marLeft w:val="0"/>
      <w:marRight w:val="0"/>
      <w:marTop w:val="0"/>
      <w:marBottom w:val="0"/>
      <w:divBdr>
        <w:top w:val="none" w:sz="0" w:space="0" w:color="auto"/>
        <w:left w:val="none" w:sz="0" w:space="0" w:color="auto"/>
        <w:bottom w:val="none" w:sz="0" w:space="0" w:color="auto"/>
        <w:right w:val="none" w:sz="0" w:space="0" w:color="auto"/>
      </w:divBdr>
    </w:div>
    <w:div w:id="35127313">
      <w:bodyDiv w:val="1"/>
      <w:marLeft w:val="0"/>
      <w:marRight w:val="0"/>
      <w:marTop w:val="0"/>
      <w:marBottom w:val="0"/>
      <w:divBdr>
        <w:top w:val="none" w:sz="0" w:space="0" w:color="auto"/>
        <w:left w:val="none" w:sz="0" w:space="0" w:color="auto"/>
        <w:bottom w:val="none" w:sz="0" w:space="0" w:color="auto"/>
        <w:right w:val="none" w:sz="0" w:space="0" w:color="auto"/>
      </w:divBdr>
    </w:div>
    <w:div w:id="51731324">
      <w:bodyDiv w:val="1"/>
      <w:marLeft w:val="0"/>
      <w:marRight w:val="0"/>
      <w:marTop w:val="0"/>
      <w:marBottom w:val="0"/>
      <w:divBdr>
        <w:top w:val="none" w:sz="0" w:space="0" w:color="auto"/>
        <w:left w:val="none" w:sz="0" w:space="0" w:color="auto"/>
        <w:bottom w:val="none" w:sz="0" w:space="0" w:color="auto"/>
        <w:right w:val="none" w:sz="0" w:space="0" w:color="auto"/>
      </w:divBdr>
    </w:div>
    <w:div w:id="57825581">
      <w:bodyDiv w:val="1"/>
      <w:marLeft w:val="0"/>
      <w:marRight w:val="0"/>
      <w:marTop w:val="0"/>
      <w:marBottom w:val="0"/>
      <w:divBdr>
        <w:top w:val="none" w:sz="0" w:space="0" w:color="auto"/>
        <w:left w:val="none" w:sz="0" w:space="0" w:color="auto"/>
        <w:bottom w:val="none" w:sz="0" w:space="0" w:color="auto"/>
        <w:right w:val="none" w:sz="0" w:space="0" w:color="auto"/>
      </w:divBdr>
    </w:div>
    <w:div w:id="59180315">
      <w:bodyDiv w:val="1"/>
      <w:marLeft w:val="0"/>
      <w:marRight w:val="0"/>
      <w:marTop w:val="0"/>
      <w:marBottom w:val="0"/>
      <w:divBdr>
        <w:top w:val="none" w:sz="0" w:space="0" w:color="auto"/>
        <w:left w:val="none" w:sz="0" w:space="0" w:color="auto"/>
        <w:bottom w:val="none" w:sz="0" w:space="0" w:color="auto"/>
        <w:right w:val="none" w:sz="0" w:space="0" w:color="auto"/>
      </w:divBdr>
    </w:div>
    <w:div w:id="86733358">
      <w:bodyDiv w:val="1"/>
      <w:marLeft w:val="0"/>
      <w:marRight w:val="0"/>
      <w:marTop w:val="0"/>
      <w:marBottom w:val="0"/>
      <w:divBdr>
        <w:top w:val="none" w:sz="0" w:space="0" w:color="auto"/>
        <w:left w:val="none" w:sz="0" w:space="0" w:color="auto"/>
        <w:bottom w:val="none" w:sz="0" w:space="0" w:color="auto"/>
        <w:right w:val="none" w:sz="0" w:space="0" w:color="auto"/>
      </w:divBdr>
    </w:div>
    <w:div w:id="92869593">
      <w:bodyDiv w:val="1"/>
      <w:marLeft w:val="0"/>
      <w:marRight w:val="0"/>
      <w:marTop w:val="0"/>
      <w:marBottom w:val="0"/>
      <w:divBdr>
        <w:top w:val="none" w:sz="0" w:space="0" w:color="auto"/>
        <w:left w:val="none" w:sz="0" w:space="0" w:color="auto"/>
        <w:bottom w:val="none" w:sz="0" w:space="0" w:color="auto"/>
        <w:right w:val="none" w:sz="0" w:space="0" w:color="auto"/>
      </w:divBdr>
    </w:div>
    <w:div w:id="99490385">
      <w:bodyDiv w:val="1"/>
      <w:marLeft w:val="0"/>
      <w:marRight w:val="0"/>
      <w:marTop w:val="0"/>
      <w:marBottom w:val="0"/>
      <w:divBdr>
        <w:top w:val="none" w:sz="0" w:space="0" w:color="auto"/>
        <w:left w:val="none" w:sz="0" w:space="0" w:color="auto"/>
        <w:bottom w:val="none" w:sz="0" w:space="0" w:color="auto"/>
        <w:right w:val="none" w:sz="0" w:space="0" w:color="auto"/>
      </w:divBdr>
    </w:div>
    <w:div w:id="107701289">
      <w:bodyDiv w:val="1"/>
      <w:marLeft w:val="0"/>
      <w:marRight w:val="0"/>
      <w:marTop w:val="0"/>
      <w:marBottom w:val="0"/>
      <w:divBdr>
        <w:top w:val="none" w:sz="0" w:space="0" w:color="auto"/>
        <w:left w:val="none" w:sz="0" w:space="0" w:color="auto"/>
        <w:bottom w:val="none" w:sz="0" w:space="0" w:color="auto"/>
        <w:right w:val="none" w:sz="0" w:space="0" w:color="auto"/>
      </w:divBdr>
    </w:div>
    <w:div w:id="110243463">
      <w:bodyDiv w:val="1"/>
      <w:marLeft w:val="0"/>
      <w:marRight w:val="0"/>
      <w:marTop w:val="0"/>
      <w:marBottom w:val="0"/>
      <w:divBdr>
        <w:top w:val="none" w:sz="0" w:space="0" w:color="auto"/>
        <w:left w:val="none" w:sz="0" w:space="0" w:color="auto"/>
        <w:bottom w:val="none" w:sz="0" w:space="0" w:color="auto"/>
        <w:right w:val="none" w:sz="0" w:space="0" w:color="auto"/>
      </w:divBdr>
    </w:div>
    <w:div w:id="125394190">
      <w:bodyDiv w:val="1"/>
      <w:marLeft w:val="0"/>
      <w:marRight w:val="0"/>
      <w:marTop w:val="0"/>
      <w:marBottom w:val="0"/>
      <w:divBdr>
        <w:top w:val="none" w:sz="0" w:space="0" w:color="auto"/>
        <w:left w:val="none" w:sz="0" w:space="0" w:color="auto"/>
        <w:bottom w:val="none" w:sz="0" w:space="0" w:color="auto"/>
        <w:right w:val="none" w:sz="0" w:space="0" w:color="auto"/>
      </w:divBdr>
    </w:div>
    <w:div w:id="127406724">
      <w:bodyDiv w:val="1"/>
      <w:marLeft w:val="0"/>
      <w:marRight w:val="0"/>
      <w:marTop w:val="0"/>
      <w:marBottom w:val="0"/>
      <w:divBdr>
        <w:top w:val="none" w:sz="0" w:space="0" w:color="auto"/>
        <w:left w:val="none" w:sz="0" w:space="0" w:color="auto"/>
        <w:bottom w:val="none" w:sz="0" w:space="0" w:color="auto"/>
        <w:right w:val="none" w:sz="0" w:space="0" w:color="auto"/>
      </w:divBdr>
    </w:div>
    <w:div w:id="131676536">
      <w:bodyDiv w:val="1"/>
      <w:marLeft w:val="0"/>
      <w:marRight w:val="0"/>
      <w:marTop w:val="0"/>
      <w:marBottom w:val="0"/>
      <w:divBdr>
        <w:top w:val="none" w:sz="0" w:space="0" w:color="auto"/>
        <w:left w:val="none" w:sz="0" w:space="0" w:color="auto"/>
        <w:bottom w:val="none" w:sz="0" w:space="0" w:color="auto"/>
        <w:right w:val="none" w:sz="0" w:space="0" w:color="auto"/>
      </w:divBdr>
    </w:div>
    <w:div w:id="151415642">
      <w:bodyDiv w:val="1"/>
      <w:marLeft w:val="0"/>
      <w:marRight w:val="0"/>
      <w:marTop w:val="0"/>
      <w:marBottom w:val="0"/>
      <w:divBdr>
        <w:top w:val="none" w:sz="0" w:space="0" w:color="auto"/>
        <w:left w:val="none" w:sz="0" w:space="0" w:color="auto"/>
        <w:bottom w:val="none" w:sz="0" w:space="0" w:color="auto"/>
        <w:right w:val="none" w:sz="0" w:space="0" w:color="auto"/>
      </w:divBdr>
    </w:div>
    <w:div w:id="154539097">
      <w:bodyDiv w:val="1"/>
      <w:marLeft w:val="0"/>
      <w:marRight w:val="0"/>
      <w:marTop w:val="0"/>
      <w:marBottom w:val="0"/>
      <w:divBdr>
        <w:top w:val="none" w:sz="0" w:space="0" w:color="auto"/>
        <w:left w:val="none" w:sz="0" w:space="0" w:color="auto"/>
        <w:bottom w:val="none" w:sz="0" w:space="0" w:color="auto"/>
        <w:right w:val="none" w:sz="0" w:space="0" w:color="auto"/>
      </w:divBdr>
    </w:div>
    <w:div w:id="180901887">
      <w:bodyDiv w:val="1"/>
      <w:marLeft w:val="0"/>
      <w:marRight w:val="0"/>
      <w:marTop w:val="0"/>
      <w:marBottom w:val="0"/>
      <w:divBdr>
        <w:top w:val="none" w:sz="0" w:space="0" w:color="auto"/>
        <w:left w:val="none" w:sz="0" w:space="0" w:color="auto"/>
        <w:bottom w:val="none" w:sz="0" w:space="0" w:color="auto"/>
        <w:right w:val="none" w:sz="0" w:space="0" w:color="auto"/>
      </w:divBdr>
    </w:div>
    <w:div w:id="193739452">
      <w:bodyDiv w:val="1"/>
      <w:marLeft w:val="0"/>
      <w:marRight w:val="0"/>
      <w:marTop w:val="0"/>
      <w:marBottom w:val="0"/>
      <w:divBdr>
        <w:top w:val="none" w:sz="0" w:space="0" w:color="auto"/>
        <w:left w:val="none" w:sz="0" w:space="0" w:color="auto"/>
        <w:bottom w:val="none" w:sz="0" w:space="0" w:color="auto"/>
        <w:right w:val="none" w:sz="0" w:space="0" w:color="auto"/>
      </w:divBdr>
    </w:div>
    <w:div w:id="293369237">
      <w:bodyDiv w:val="1"/>
      <w:marLeft w:val="0"/>
      <w:marRight w:val="0"/>
      <w:marTop w:val="0"/>
      <w:marBottom w:val="0"/>
      <w:divBdr>
        <w:top w:val="none" w:sz="0" w:space="0" w:color="auto"/>
        <w:left w:val="none" w:sz="0" w:space="0" w:color="auto"/>
        <w:bottom w:val="none" w:sz="0" w:space="0" w:color="auto"/>
        <w:right w:val="none" w:sz="0" w:space="0" w:color="auto"/>
      </w:divBdr>
    </w:div>
    <w:div w:id="297296142">
      <w:bodyDiv w:val="1"/>
      <w:marLeft w:val="0"/>
      <w:marRight w:val="0"/>
      <w:marTop w:val="0"/>
      <w:marBottom w:val="0"/>
      <w:divBdr>
        <w:top w:val="none" w:sz="0" w:space="0" w:color="auto"/>
        <w:left w:val="none" w:sz="0" w:space="0" w:color="auto"/>
        <w:bottom w:val="none" w:sz="0" w:space="0" w:color="auto"/>
        <w:right w:val="none" w:sz="0" w:space="0" w:color="auto"/>
      </w:divBdr>
    </w:div>
    <w:div w:id="308633632">
      <w:bodyDiv w:val="1"/>
      <w:marLeft w:val="0"/>
      <w:marRight w:val="0"/>
      <w:marTop w:val="0"/>
      <w:marBottom w:val="0"/>
      <w:divBdr>
        <w:top w:val="none" w:sz="0" w:space="0" w:color="auto"/>
        <w:left w:val="none" w:sz="0" w:space="0" w:color="auto"/>
        <w:bottom w:val="none" w:sz="0" w:space="0" w:color="auto"/>
        <w:right w:val="none" w:sz="0" w:space="0" w:color="auto"/>
      </w:divBdr>
    </w:div>
    <w:div w:id="317728172">
      <w:bodyDiv w:val="1"/>
      <w:marLeft w:val="0"/>
      <w:marRight w:val="0"/>
      <w:marTop w:val="0"/>
      <w:marBottom w:val="0"/>
      <w:divBdr>
        <w:top w:val="none" w:sz="0" w:space="0" w:color="auto"/>
        <w:left w:val="none" w:sz="0" w:space="0" w:color="auto"/>
        <w:bottom w:val="none" w:sz="0" w:space="0" w:color="auto"/>
        <w:right w:val="none" w:sz="0" w:space="0" w:color="auto"/>
      </w:divBdr>
    </w:div>
    <w:div w:id="324363056">
      <w:bodyDiv w:val="1"/>
      <w:marLeft w:val="0"/>
      <w:marRight w:val="0"/>
      <w:marTop w:val="0"/>
      <w:marBottom w:val="0"/>
      <w:divBdr>
        <w:top w:val="none" w:sz="0" w:space="0" w:color="auto"/>
        <w:left w:val="none" w:sz="0" w:space="0" w:color="auto"/>
        <w:bottom w:val="none" w:sz="0" w:space="0" w:color="auto"/>
        <w:right w:val="none" w:sz="0" w:space="0" w:color="auto"/>
      </w:divBdr>
    </w:div>
    <w:div w:id="356741207">
      <w:bodyDiv w:val="1"/>
      <w:marLeft w:val="0"/>
      <w:marRight w:val="0"/>
      <w:marTop w:val="0"/>
      <w:marBottom w:val="0"/>
      <w:divBdr>
        <w:top w:val="none" w:sz="0" w:space="0" w:color="auto"/>
        <w:left w:val="none" w:sz="0" w:space="0" w:color="auto"/>
        <w:bottom w:val="none" w:sz="0" w:space="0" w:color="auto"/>
        <w:right w:val="none" w:sz="0" w:space="0" w:color="auto"/>
      </w:divBdr>
    </w:div>
    <w:div w:id="415252549">
      <w:bodyDiv w:val="1"/>
      <w:marLeft w:val="0"/>
      <w:marRight w:val="0"/>
      <w:marTop w:val="0"/>
      <w:marBottom w:val="0"/>
      <w:divBdr>
        <w:top w:val="none" w:sz="0" w:space="0" w:color="auto"/>
        <w:left w:val="none" w:sz="0" w:space="0" w:color="auto"/>
        <w:bottom w:val="none" w:sz="0" w:space="0" w:color="auto"/>
        <w:right w:val="none" w:sz="0" w:space="0" w:color="auto"/>
      </w:divBdr>
    </w:div>
    <w:div w:id="416875564">
      <w:bodyDiv w:val="1"/>
      <w:marLeft w:val="0"/>
      <w:marRight w:val="0"/>
      <w:marTop w:val="0"/>
      <w:marBottom w:val="0"/>
      <w:divBdr>
        <w:top w:val="none" w:sz="0" w:space="0" w:color="auto"/>
        <w:left w:val="none" w:sz="0" w:space="0" w:color="auto"/>
        <w:bottom w:val="none" w:sz="0" w:space="0" w:color="auto"/>
        <w:right w:val="none" w:sz="0" w:space="0" w:color="auto"/>
      </w:divBdr>
    </w:div>
    <w:div w:id="424695499">
      <w:bodyDiv w:val="1"/>
      <w:marLeft w:val="0"/>
      <w:marRight w:val="0"/>
      <w:marTop w:val="0"/>
      <w:marBottom w:val="0"/>
      <w:divBdr>
        <w:top w:val="none" w:sz="0" w:space="0" w:color="auto"/>
        <w:left w:val="none" w:sz="0" w:space="0" w:color="auto"/>
        <w:bottom w:val="none" w:sz="0" w:space="0" w:color="auto"/>
        <w:right w:val="none" w:sz="0" w:space="0" w:color="auto"/>
      </w:divBdr>
    </w:div>
    <w:div w:id="429156592">
      <w:bodyDiv w:val="1"/>
      <w:marLeft w:val="0"/>
      <w:marRight w:val="0"/>
      <w:marTop w:val="0"/>
      <w:marBottom w:val="0"/>
      <w:divBdr>
        <w:top w:val="none" w:sz="0" w:space="0" w:color="auto"/>
        <w:left w:val="none" w:sz="0" w:space="0" w:color="auto"/>
        <w:bottom w:val="none" w:sz="0" w:space="0" w:color="auto"/>
        <w:right w:val="none" w:sz="0" w:space="0" w:color="auto"/>
      </w:divBdr>
    </w:div>
    <w:div w:id="445469329">
      <w:bodyDiv w:val="1"/>
      <w:marLeft w:val="0"/>
      <w:marRight w:val="0"/>
      <w:marTop w:val="0"/>
      <w:marBottom w:val="0"/>
      <w:divBdr>
        <w:top w:val="none" w:sz="0" w:space="0" w:color="auto"/>
        <w:left w:val="none" w:sz="0" w:space="0" w:color="auto"/>
        <w:bottom w:val="none" w:sz="0" w:space="0" w:color="auto"/>
        <w:right w:val="none" w:sz="0" w:space="0" w:color="auto"/>
      </w:divBdr>
    </w:div>
    <w:div w:id="485248786">
      <w:bodyDiv w:val="1"/>
      <w:marLeft w:val="0"/>
      <w:marRight w:val="0"/>
      <w:marTop w:val="0"/>
      <w:marBottom w:val="0"/>
      <w:divBdr>
        <w:top w:val="none" w:sz="0" w:space="0" w:color="auto"/>
        <w:left w:val="none" w:sz="0" w:space="0" w:color="auto"/>
        <w:bottom w:val="none" w:sz="0" w:space="0" w:color="auto"/>
        <w:right w:val="none" w:sz="0" w:space="0" w:color="auto"/>
      </w:divBdr>
    </w:div>
    <w:div w:id="487090722">
      <w:bodyDiv w:val="1"/>
      <w:marLeft w:val="0"/>
      <w:marRight w:val="0"/>
      <w:marTop w:val="0"/>
      <w:marBottom w:val="0"/>
      <w:divBdr>
        <w:top w:val="none" w:sz="0" w:space="0" w:color="auto"/>
        <w:left w:val="none" w:sz="0" w:space="0" w:color="auto"/>
        <w:bottom w:val="none" w:sz="0" w:space="0" w:color="auto"/>
        <w:right w:val="none" w:sz="0" w:space="0" w:color="auto"/>
      </w:divBdr>
    </w:div>
    <w:div w:id="510027586">
      <w:bodyDiv w:val="1"/>
      <w:marLeft w:val="0"/>
      <w:marRight w:val="0"/>
      <w:marTop w:val="0"/>
      <w:marBottom w:val="0"/>
      <w:divBdr>
        <w:top w:val="none" w:sz="0" w:space="0" w:color="auto"/>
        <w:left w:val="none" w:sz="0" w:space="0" w:color="auto"/>
        <w:bottom w:val="none" w:sz="0" w:space="0" w:color="auto"/>
        <w:right w:val="none" w:sz="0" w:space="0" w:color="auto"/>
      </w:divBdr>
    </w:div>
    <w:div w:id="532115173">
      <w:bodyDiv w:val="1"/>
      <w:marLeft w:val="0"/>
      <w:marRight w:val="0"/>
      <w:marTop w:val="0"/>
      <w:marBottom w:val="0"/>
      <w:divBdr>
        <w:top w:val="none" w:sz="0" w:space="0" w:color="auto"/>
        <w:left w:val="none" w:sz="0" w:space="0" w:color="auto"/>
        <w:bottom w:val="none" w:sz="0" w:space="0" w:color="auto"/>
        <w:right w:val="none" w:sz="0" w:space="0" w:color="auto"/>
      </w:divBdr>
    </w:div>
    <w:div w:id="581647284">
      <w:bodyDiv w:val="1"/>
      <w:marLeft w:val="0"/>
      <w:marRight w:val="0"/>
      <w:marTop w:val="0"/>
      <w:marBottom w:val="0"/>
      <w:divBdr>
        <w:top w:val="none" w:sz="0" w:space="0" w:color="auto"/>
        <w:left w:val="none" w:sz="0" w:space="0" w:color="auto"/>
        <w:bottom w:val="none" w:sz="0" w:space="0" w:color="auto"/>
        <w:right w:val="none" w:sz="0" w:space="0" w:color="auto"/>
      </w:divBdr>
    </w:div>
    <w:div w:id="587693676">
      <w:bodyDiv w:val="1"/>
      <w:marLeft w:val="0"/>
      <w:marRight w:val="0"/>
      <w:marTop w:val="0"/>
      <w:marBottom w:val="0"/>
      <w:divBdr>
        <w:top w:val="none" w:sz="0" w:space="0" w:color="auto"/>
        <w:left w:val="none" w:sz="0" w:space="0" w:color="auto"/>
        <w:bottom w:val="none" w:sz="0" w:space="0" w:color="auto"/>
        <w:right w:val="none" w:sz="0" w:space="0" w:color="auto"/>
      </w:divBdr>
    </w:div>
    <w:div w:id="589311437">
      <w:bodyDiv w:val="1"/>
      <w:marLeft w:val="0"/>
      <w:marRight w:val="0"/>
      <w:marTop w:val="0"/>
      <w:marBottom w:val="0"/>
      <w:divBdr>
        <w:top w:val="none" w:sz="0" w:space="0" w:color="auto"/>
        <w:left w:val="none" w:sz="0" w:space="0" w:color="auto"/>
        <w:bottom w:val="none" w:sz="0" w:space="0" w:color="auto"/>
        <w:right w:val="none" w:sz="0" w:space="0" w:color="auto"/>
      </w:divBdr>
    </w:div>
    <w:div w:id="611520108">
      <w:bodyDiv w:val="1"/>
      <w:marLeft w:val="0"/>
      <w:marRight w:val="0"/>
      <w:marTop w:val="0"/>
      <w:marBottom w:val="0"/>
      <w:divBdr>
        <w:top w:val="none" w:sz="0" w:space="0" w:color="auto"/>
        <w:left w:val="none" w:sz="0" w:space="0" w:color="auto"/>
        <w:bottom w:val="none" w:sz="0" w:space="0" w:color="auto"/>
        <w:right w:val="none" w:sz="0" w:space="0" w:color="auto"/>
      </w:divBdr>
    </w:div>
    <w:div w:id="617681239">
      <w:bodyDiv w:val="1"/>
      <w:marLeft w:val="0"/>
      <w:marRight w:val="0"/>
      <w:marTop w:val="0"/>
      <w:marBottom w:val="0"/>
      <w:divBdr>
        <w:top w:val="none" w:sz="0" w:space="0" w:color="auto"/>
        <w:left w:val="none" w:sz="0" w:space="0" w:color="auto"/>
        <w:bottom w:val="none" w:sz="0" w:space="0" w:color="auto"/>
        <w:right w:val="none" w:sz="0" w:space="0" w:color="auto"/>
      </w:divBdr>
    </w:div>
    <w:div w:id="617956818">
      <w:bodyDiv w:val="1"/>
      <w:marLeft w:val="0"/>
      <w:marRight w:val="0"/>
      <w:marTop w:val="0"/>
      <w:marBottom w:val="0"/>
      <w:divBdr>
        <w:top w:val="none" w:sz="0" w:space="0" w:color="auto"/>
        <w:left w:val="none" w:sz="0" w:space="0" w:color="auto"/>
        <w:bottom w:val="none" w:sz="0" w:space="0" w:color="auto"/>
        <w:right w:val="none" w:sz="0" w:space="0" w:color="auto"/>
      </w:divBdr>
    </w:div>
    <w:div w:id="639187222">
      <w:bodyDiv w:val="1"/>
      <w:marLeft w:val="0"/>
      <w:marRight w:val="0"/>
      <w:marTop w:val="0"/>
      <w:marBottom w:val="0"/>
      <w:divBdr>
        <w:top w:val="none" w:sz="0" w:space="0" w:color="auto"/>
        <w:left w:val="none" w:sz="0" w:space="0" w:color="auto"/>
        <w:bottom w:val="none" w:sz="0" w:space="0" w:color="auto"/>
        <w:right w:val="none" w:sz="0" w:space="0" w:color="auto"/>
      </w:divBdr>
    </w:div>
    <w:div w:id="640042835">
      <w:bodyDiv w:val="1"/>
      <w:marLeft w:val="0"/>
      <w:marRight w:val="0"/>
      <w:marTop w:val="0"/>
      <w:marBottom w:val="0"/>
      <w:divBdr>
        <w:top w:val="none" w:sz="0" w:space="0" w:color="auto"/>
        <w:left w:val="none" w:sz="0" w:space="0" w:color="auto"/>
        <w:bottom w:val="none" w:sz="0" w:space="0" w:color="auto"/>
        <w:right w:val="none" w:sz="0" w:space="0" w:color="auto"/>
      </w:divBdr>
    </w:div>
    <w:div w:id="643118889">
      <w:bodyDiv w:val="1"/>
      <w:marLeft w:val="0"/>
      <w:marRight w:val="0"/>
      <w:marTop w:val="0"/>
      <w:marBottom w:val="0"/>
      <w:divBdr>
        <w:top w:val="none" w:sz="0" w:space="0" w:color="auto"/>
        <w:left w:val="none" w:sz="0" w:space="0" w:color="auto"/>
        <w:bottom w:val="none" w:sz="0" w:space="0" w:color="auto"/>
        <w:right w:val="none" w:sz="0" w:space="0" w:color="auto"/>
      </w:divBdr>
    </w:div>
    <w:div w:id="643968098">
      <w:bodyDiv w:val="1"/>
      <w:marLeft w:val="0"/>
      <w:marRight w:val="0"/>
      <w:marTop w:val="0"/>
      <w:marBottom w:val="0"/>
      <w:divBdr>
        <w:top w:val="none" w:sz="0" w:space="0" w:color="auto"/>
        <w:left w:val="none" w:sz="0" w:space="0" w:color="auto"/>
        <w:bottom w:val="none" w:sz="0" w:space="0" w:color="auto"/>
        <w:right w:val="none" w:sz="0" w:space="0" w:color="auto"/>
      </w:divBdr>
    </w:div>
    <w:div w:id="660040094">
      <w:bodyDiv w:val="1"/>
      <w:marLeft w:val="0"/>
      <w:marRight w:val="0"/>
      <w:marTop w:val="0"/>
      <w:marBottom w:val="0"/>
      <w:divBdr>
        <w:top w:val="none" w:sz="0" w:space="0" w:color="auto"/>
        <w:left w:val="none" w:sz="0" w:space="0" w:color="auto"/>
        <w:bottom w:val="none" w:sz="0" w:space="0" w:color="auto"/>
        <w:right w:val="none" w:sz="0" w:space="0" w:color="auto"/>
      </w:divBdr>
    </w:div>
    <w:div w:id="690186017">
      <w:bodyDiv w:val="1"/>
      <w:marLeft w:val="0"/>
      <w:marRight w:val="0"/>
      <w:marTop w:val="0"/>
      <w:marBottom w:val="0"/>
      <w:divBdr>
        <w:top w:val="none" w:sz="0" w:space="0" w:color="auto"/>
        <w:left w:val="none" w:sz="0" w:space="0" w:color="auto"/>
        <w:bottom w:val="none" w:sz="0" w:space="0" w:color="auto"/>
        <w:right w:val="none" w:sz="0" w:space="0" w:color="auto"/>
      </w:divBdr>
    </w:div>
    <w:div w:id="695541586">
      <w:bodyDiv w:val="1"/>
      <w:marLeft w:val="0"/>
      <w:marRight w:val="0"/>
      <w:marTop w:val="0"/>
      <w:marBottom w:val="0"/>
      <w:divBdr>
        <w:top w:val="none" w:sz="0" w:space="0" w:color="auto"/>
        <w:left w:val="none" w:sz="0" w:space="0" w:color="auto"/>
        <w:bottom w:val="none" w:sz="0" w:space="0" w:color="auto"/>
        <w:right w:val="none" w:sz="0" w:space="0" w:color="auto"/>
      </w:divBdr>
    </w:div>
    <w:div w:id="704452001">
      <w:bodyDiv w:val="1"/>
      <w:marLeft w:val="0"/>
      <w:marRight w:val="0"/>
      <w:marTop w:val="0"/>
      <w:marBottom w:val="0"/>
      <w:divBdr>
        <w:top w:val="none" w:sz="0" w:space="0" w:color="auto"/>
        <w:left w:val="none" w:sz="0" w:space="0" w:color="auto"/>
        <w:bottom w:val="none" w:sz="0" w:space="0" w:color="auto"/>
        <w:right w:val="none" w:sz="0" w:space="0" w:color="auto"/>
      </w:divBdr>
    </w:div>
    <w:div w:id="716974033">
      <w:bodyDiv w:val="1"/>
      <w:marLeft w:val="0"/>
      <w:marRight w:val="0"/>
      <w:marTop w:val="0"/>
      <w:marBottom w:val="0"/>
      <w:divBdr>
        <w:top w:val="none" w:sz="0" w:space="0" w:color="auto"/>
        <w:left w:val="none" w:sz="0" w:space="0" w:color="auto"/>
        <w:bottom w:val="none" w:sz="0" w:space="0" w:color="auto"/>
        <w:right w:val="none" w:sz="0" w:space="0" w:color="auto"/>
      </w:divBdr>
    </w:div>
    <w:div w:id="724991254">
      <w:bodyDiv w:val="1"/>
      <w:marLeft w:val="0"/>
      <w:marRight w:val="0"/>
      <w:marTop w:val="0"/>
      <w:marBottom w:val="0"/>
      <w:divBdr>
        <w:top w:val="none" w:sz="0" w:space="0" w:color="auto"/>
        <w:left w:val="none" w:sz="0" w:space="0" w:color="auto"/>
        <w:bottom w:val="none" w:sz="0" w:space="0" w:color="auto"/>
        <w:right w:val="none" w:sz="0" w:space="0" w:color="auto"/>
      </w:divBdr>
    </w:div>
    <w:div w:id="733700237">
      <w:bodyDiv w:val="1"/>
      <w:marLeft w:val="0"/>
      <w:marRight w:val="0"/>
      <w:marTop w:val="0"/>
      <w:marBottom w:val="0"/>
      <w:divBdr>
        <w:top w:val="none" w:sz="0" w:space="0" w:color="auto"/>
        <w:left w:val="none" w:sz="0" w:space="0" w:color="auto"/>
        <w:bottom w:val="none" w:sz="0" w:space="0" w:color="auto"/>
        <w:right w:val="none" w:sz="0" w:space="0" w:color="auto"/>
      </w:divBdr>
    </w:div>
    <w:div w:id="757212081">
      <w:bodyDiv w:val="1"/>
      <w:marLeft w:val="0"/>
      <w:marRight w:val="0"/>
      <w:marTop w:val="0"/>
      <w:marBottom w:val="0"/>
      <w:divBdr>
        <w:top w:val="none" w:sz="0" w:space="0" w:color="auto"/>
        <w:left w:val="none" w:sz="0" w:space="0" w:color="auto"/>
        <w:bottom w:val="none" w:sz="0" w:space="0" w:color="auto"/>
        <w:right w:val="none" w:sz="0" w:space="0" w:color="auto"/>
      </w:divBdr>
    </w:div>
    <w:div w:id="760024326">
      <w:bodyDiv w:val="1"/>
      <w:marLeft w:val="0"/>
      <w:marRight w:val="0"/>
      <w:marTop w:val="0"/>
      <w:marBottom w:val="0"/>
      <w:divBdr>
        <w:top w:val="none" w:sz="0" w:space="0" w:color="auto"/>
        <w:left w:val="none" w:sz="0" w:space="0" w:color="auto"/>
        <w:bottom w:val="none" w:sz="0" w:space="0" w:color="auto"/>
        <w:right w:val="none" w:sz="0" w:space="0" w:color="auto"/>
      </w:divBdr>
    </w:div>
    <w:div w:id="761073320">
      <w:bodyDiv w:val="1"/>
      <w:marLeft w:val="0"/>
      <w:marRight w:val="0"/>
      <w:marTop w:val="0"/>
      <w:marBottom w:val="0"/>
      <w:divBdr>
        <w:top w:val="none" w:sz="0" w:space="0" w:color="auto"/>
        <w:left w:val="none" w:sz="0" w:space="0" w:color="auto"/>
        <w:bottom w:val="none" w:sz="0" w:space="0" w:color="auto"/>
        <w:right w:val="none" w:sz="0" w:space="0" w:color="auto"/>
      </w:divBdr>
    </w:div>
    <w:div w:id="766195958">
      <w:bodyDiv w:val="1"/>
      <w:marLeft w:val="0"/>
      <w:marRight w:val="0"/>
      <w:marTop w:val="0"/>
      <w:marBottom w:val="0"/>
      <w:divBdr>
        <w:top w:val="none" w:sz="0" w:space="0" w:color="auto"/>
        <w:left w:val="none" w:sz="0" w:space="0" w:color="auto"/>
        <w:bottom w:val="none" w:sz="0" w:space="0" w:color="auto"/>
        <w:right w:val="none" w:sz="0" w:space="0" w:color="auto"/>
      </w:divBdr>
    </w:div>
    <w:div w:id="781147433">
      <w:bodyDiv w:val="1"/>
      <w:marLeft w:val="0"/>
      <w:marRight w:val="0"/>
      <w:marTop w:val="0"/>
      <w:marBottom w:val="0"/>
      <w:divBdr>
        <w:top w:val="none" w:sz="0" w:space="0" w:color="auto"/>
        <w:left w:val="none" w:sz="0" w:space="0" w:color="auto"/>
        <w:bottom w:val="none" w:sz="0" w:space="0" w:color="auto"/>
        <w:right w:val="none" w:sz="0" w:space="0" w:color="auto"/>
      </w:divBdr>
    </w:div>
    <w:div w:id="799617501">
      <w:bodyDiv w:val="1"/>
      <w:marLeft w:val="0"/>
      <w:marRight w:val="0"/>
      <w:marTop w:val="0"/>
      <w:marBottom w:val="0"/>
      <w:divBdr>
        <w:top w:val="none" w:sz="0" w:space="0" w:color="auto"/>
        <w:left w:val="none" w:sz="0" w:space="0" w:color="auto"/>
        <w:bottom w:val="none" w:sz="0" w:space="0" w:color="auto"/>
        <w:right w:val="none" w:sz="0" w:space="0" w:color="auto"/>
      </w:divBdr>
    </w:div>
    <w:div w:id="809056096">
      <w:bodyDiv w:val="1"/>
      <w:marLeft w:val="0"/>
      <w:marRight w:val="0"/>
      <w:marTop w:val="0"/>
      <w:marBottom w:val="0"/>
      <w:divBdr>
        <w:top w:val="none" w:sz="0" w:space="0" w:color="auto"/>
        <w:left w:val="none" w:sz="0" w:space="0" w:color="auto"/>
        <w:bottom w:val="none" w:sz="0" w:space="0" w:color="auto"/>
        <w:right w:val="none" w:sz="0" w:space="0" w:color="auto"/>
      </w:divBdr>
    </w:div>
    <w:div w:id="818570071">
      <w:bodyDiv w:val="1"/>
      <w:marLeft w:val="0"/>
      <w:marRight w:val="0"/>
      <w:marTop w:val="0"/>
      <w:marBottom w:val="0"/>
      <w:divBdr>
        <w:top w:val="none" w:sz="0" w:space="0" w:color="auto"/>
        <w:left w:val="none" w:sz="0" w:space="0" w:color="auto"/>
        <w:bottom w:val="none" w:sz="0" w:space="0" w:color="auto"/>
        <w:right w:val="none" w:sz="0" w:space="0" w:color="auto"/>
      </w:divBdr>
    </w:div>
    <w:div w:id="818838083">
      <w:bodyDiv w:val="1"/>
      <w:marLeft w:val="0"/>
      <w:marRight w:val="0"/>
      <w:marTop w:val="0"/>
      <w:marBottom w:val="0"/>
      <w:divBdr>
        <w:top w:val="none" w:sz="0" w:space="0" w:color="auto"/>
        <w:left w:val="none" w:sz="0" w:space="0" w:color="auto"/>
        <w:bottom w:val="none" w:sz="0" w:space="0" w:color="auto"/>
        <w:right w:val="none" w:sz="0" w:space="0" w:color="auto"/>
      </w:divBdr>
    </w:div>
    <w:div w:id="818880553">
      <w:bodyDiv w:val="1"/>
      <w:marLeft w:val="0"/>
      <w:marRight w:val="0"/>
      <w:marTop w:val="0"/>
      <w:marBottom w:val="0"/>
      <w:divBdr>
        <w:top w:val="none" w:sz="0" w:space="0" w:color="auto"/>
        <w:left w:val="none" w:sz="0" w:space="0" w:color="auto"/>
        <w:bottom w:val="none" w:sz="0" w:space="0" w:color="auto"/>
        <w:right w:val="none" w:sz="0" w:space="0" w:color="auto"/>
      </w:divBdr>
    </w:div>
    <w:div w:id="824205694">
      <w:bodyDiv w:val="1"/>
      <w:marLeft w:val="0"/>
      <w:marRight w:val="0"/>
      <w:marTop w:val="0"/>
      <w:marBottom w:val="0"/>
      <w:divBdr>
        <w:top w:val="none" w:sz="0" w:space="0" w:color="auto"/>
        <w:left w:val="none" w:sz="0" w:space="0" w:color="auto"/>
        <w:bottom w:val="none" w:sz="0" w:space="0" w:color="auto"/>
        <w:right w:val="none" w:sz="0" w:space="0" w:color="auto"/>
      </w:divBdr>
    </w:div>
    <w:div w:id="831795576">
      <w:bodyDiv w:val="1"/>
      <w:marLeft w:val="0"/>
      <w:marRight w:val="0"/>
      <w:marTop w:val="0"/>
      <w:marBottom w:val="0"/>
      <w:divBdr>
        <w:top w:val="none" w:sz="0" w:space="0" w:color="auto"/>
        <w:left w:val="none" w:sz="0" w:space="0" w:color="auto"/>
        <w:bottom w:val="none" w:sz="0" w:space="0" w:color="auto"/>
        <w:right w:val="none" w:sz="0" w:space="0" w:color="auto"/>
      </w:divBdr>
    </w:div>
    <w:div w:id="840245195">
      <w:bodyDiv w:val="1"/>
      <w:marLeft w:val="0"/>
      <w:marRight w:val="0"/>
      <w:marTop w:val="0"/>
      <w:marBottom w:val="0"/>
      <w:divBdr>
        <w:top w:val="none" w:sz="0" w:space="0" w:color="auto"/>
        <w:left w:val="none" w:sz="0" w:space="0" w:color="auto"/>
        <w:bottom w:val="none" w:sz="0" w:space="0" w:color="auto"/>
        <w:right w:val="none" w:sz="0" w:space="0" w:color="auto"/>
      </w:divBdr>
    </w:div>
    <w:div w:id="840893476">
      <w:bodyDiv w:val="1"/>
      <w:marLeft w:val="0"/>
      <w:marRight w:val="0"/>
      <w:marTop w:val="0"/>
      <w:marBottom w:val="0"/>
      <w:divBdr>
        <w:top w:val="none" w:sz="0" w:space="0" w:color="auto"/>
        <w:left w:val="none" w:sz="0" w:space="0" w:color="auto"/>
        <w:bottom w:val="none" w:sz="0" w:space="0" w:color="auto"/>
        <w:right w:val="none" w:sz="0" w:space="0" w:color="auto"/>
      </w:divBdr>
    </w:div>
    <w:div w:id="843477835">
      <w:bodyDiv w:val="1"/>
      <w:marLeft w:val="0"/>
      <w:marRight w:val="0"/>
      <w:marTop w:val="0"/>
      <w:marBottom w:val="0"/>
      <w:divBdr>
        <w:top w:val="none" w:sz="0" w:space="0" w:color="auto"/>
        <w:left w:val="none" w:sz="0" w:space="0" w:color="auto"/>
        <w:bottom w:val="none" w:sz="0" w:space="0" w:color="auto"/>
        <w:right w:val="none" w:sz="0" w:space="0" w:color="auto"/>
      </w:divBdr>
    </w:div>
    <w:div w:id="856578797">
      <w:bodyDiv w:val="1"/>
      <w:marLeft w:val="0"/>
      <w:marRight w:val="0"/>
      <w:marTop w:val="0"/>
      <w:marBottom w:val="0"/>
      <w:divBdr>
        <w:top w:val="none" w:sz="0" w:space="0" w:color="auto"/>
        <w:left w:val="none" w:sz="0" w:space="0" w:color="auto"/>
        <w:bottom w:val="none" w:sz="0" w:space="0" w:color="auto"/>
        <w:right w:val="none" w:sz="0" w:space="0" w:color="auto"/>
      </w:divBdr>
    </w:div>
    <w:div w:id="862210788">
      <w:bodyDiv w:val="1"/>
      <w:marLeft w:val="0"/>
      <w:marRight w:val="0"/>
      <w:marTop w:val="0"/>
      <w:marBottom w:val="0"/>
      <w:divBdr>
        <w:top w:val="none" w:sz="0" w:space="0" w:color="auto"/>
        <w:left w:val="none" w:sz="0" w:space="0" w:color="auto"/>
        <w:bottom w:val="none" w:sz="0" w:space="0" w:color="auto"/>
        <w:right w:val="none" w:sz="0" w:space="0" w:color="auto"/>
      </w:divBdr>
    </w:div>
    <w:div w:id="869798496">
      <w:bodyDiv w:val="1"/>
      <w:marLeft w:val="0"/>
      <w:marRight w:val="0"/>
      <w:marTop w:val="0"/>
      <w:marBottom w:val="0"/>
      <w:divBdr>
        <w:top w:val="none" w:sz="0" w:space="0" w:color="auto"/>
        <w:left w:val="none" w:sz="0" w:space="0" w:color="auto"/>
        <w:bottom w:val="none" w:sz="0" w:space="0" w:color="auto"/>
        <w:right w:val="none" w:sz="0" w:space="0" w:color="auto"/>
      </w:divBdr>
    </w:div>
    <w:div w:id="871655282">
      <w:bodyDiv w:val="1"/>
      <w:marLeft w:val="0"/>
      <w:marRight w:val="0"/>
      <w:marTop w:val="0"/>
      <w:marBottom w:val="0"/>
      <w:divBdr>
        <w:top w:val="none" w:sz="0" w:space="0" w:color="auto"/>
        <w:left w:val="none" w:sz="0" w:space="0" w:color="auto"/>
        <w:bottom w:val="none" w:sz="0" w:space="0" w:color="auto"/>
        <w:right w:val="none" w:sz="0" w:space="0" w:color="auto"/>
      </w:divBdr>
    </w:div>
    <w:div w:id="887834304">
      <w:bodyDiv w:val="1"/>
      <w:marLeft w:val="0"/>
      <w:marRight w:val="0"/>
      <w:marTop w:val="0"/>
      <w:marBottom w:val="0"/>
      <w:divBdr>
        <w:top w:val="none" w:sz="0" w:space="0" w:color="auto"/>
        <w:left w:val="none" w:sz="0" w:space="0" w:color="auto"/>
        <w:bottom w:val="none" w:sz="0" w:space="0" w:color="auto"/>
        <w:right w:val="none" w:sz="0" w:space="0" w:color="auto"/>
      </w:divBdr>
    </w:div>
    <w:div w:id="903759226">
      <w:bodyDiv w:val="1"/>
      <w:marLeft w:val="0"/>
      <w:marRight w:val="0"/>
      <w:marTop w:val="0"/>
      <w:marBottom w:val="0"/>
      <w:divBdr>
        <w:top w:val="none" w:sz="0" w:space="0" w:color="auto"/>
        <w:left w:val="none" w:sz="0" w:space="0" w:color="auto"/>
        <w:bottom w:val="none" w:sz="0" w:space="0" w:color="auto"/>
        <w:right w:val="none" w:sz="0" w:space="0" w:color="auto"/>
      </w:divBdr>
    </w:div>
    <w:div w:id="909073440">
      <w:bodyDiv w:val="1"/>
      <w:marLeft w:val="0"/>
      <w:marRight w:val="0"/>
      <w:marTop w:val="0"/>
      <w:marBottom w:val="0"/>
      <w:divBdr>
        <w:top w:val="none" w:sz="0" w:space="0" w:color="auto"/>
        <w:left w:val="none" w:sz="0" w:space="0" w:color="auto"/>
        <w:bottom w:val="none" w:sz="0" w:space="0" w:color="auto"/>
        <w:right w:val="none" w:sz="0" w:space="0" w:color="auto"/>
      </w:divBdr>
    </w:div>
    <w:div w:id="910383191">
      <w:bodyDiv w:val="1"/>
      <w:marLeft w:val="0"/>
      <w:marRight w:val="0"/>
      <w:marTop w:val="0"/>
      <w:marBottom w:val="0"/>
      <w:divBdr>
        <w:top w:val="none" w:sz="0" w:space="0" w:color="auto"/>
        <w:left w:val="none" w:sz="0" w:space="0" w:color="auto"/>
        <w:bottom w:val="none" w:sz="0" w:space="0" w:color="auto"/>
        <w:right w:val="none" w:sz="0" w:space="0" w:color="auto"/>
      </w:divBdr>
    </w:div>
    <w:div w:id="959141867">
      <w:bodyDiv w:val="1"/>
      <w:marLeft w:val="0"/>
      <w:marRight w:val="0"/>
      <w:marTop w:val="0"/>
      <w:marBottom w:val="0"/>
      <w:divBdr>
        <w:top w:val="none" w:sz="0" w:space="0" w:color="auto"/>
        <w:left w:val="none" w:sz="0" w:space="0" w:color="auto"/>
        <w:bottom w:val="none" w:sz="0" w:space="0" w:color="auto"/>
        <w:right w:val="none" w:sz="0" w:space="0" w:color="auto"/>
      </w:divBdr>
    </w:div>
    <w:div w:id="985277236">
      <w:bodyDiv w:val="1"/>
      <w:marLeft w:val="0"/>
      <w:marRight w:val="0"/>
      <w:marTop w:val="0"/>
      <w:marBottom w:val="0"/>
      <w:divBdr>
        <w:top w:val="none" w:sz="0" w:space="0" w:color="auto"/>
        <w:left w:val="none" w:sz="0" w:space="0" w:color="auto"/>
        <w:bottom w:val="none" w:sz="0" w:space="0" w:color="auto"/>
        <w:right w:val="none" w:sz="0" w:space="0" w:color="auto"/>
      </w:divBdr>
    </w:div>
    <w:div w:id="986010330">
      <w:bodyDiv w:val="1"/>
      <w:marLeft w:val="0"/>
      <w:marRight w:val="0"/>
      <w:marTop w:val="0"/>
      <w:marBottom w:val="0"/>
      <w:divBdr>
        <w:top w:val="none" w:sz="0" w:space="0" w:color="auto"/>
        <w:left w:val="none" w:sz="0" w:space="0" w:color="auto"/>
        <w:bottom w:val="none" w:sz="0" w:space="0" w:color="auto"/>
        <w:right w:val="none" w:sz="0" w:space="0" w:color="auto"/>
      </w:divBdr>
    </w:div>
    <w:div w:id="995458124">
      <w:bodyDiv w:val="1"/>
      <w:marLeft w:val="0"/>
      <w:marRight w:val="0"/>
      <w:marTop w:val="0"/>
      <w:marBottom w:val="0"/>
      <w:divBdr>
        <w:top w:val="none" w:sz="0" w:space="0" w:color="auto"/>
        <w:left w:val="none" w:sz="0" w:space="0" w:color="auto"/>
        <w:bottom w:val="none" w:sz="0" w:space="0" w:color="auto"/>
        <w:right w:val="none" w:sz="0" w:space="0" w:color="auto"/>
      </w:divBdr>
    </w:div>
    <w:div w:id="996877872">
      <w:bodyDiv w:val="1"/>
      <w:marLeft w:val="0"/>
      <w:marRight w:val="0"/>
      <w:marTop w:val="0"/>
      <w:marBottom w:val="0"/>
      <w:divBdr>
        <w:top w:val="none" w:sz="0" w:space="0" w:color="auto"/>
        <w:left w:val="none" w:sz="0" w:space="0" w:color="auto"/>
        <w:bottom w:val="none" w:sz="0" w:space="0" w:color="auto"/>
        <w:right w:val="none" w:sz="0" w:space="0" w:color="auto"/>
      </w:divBdr>
    </w:div>
    <w:div w:id="1005330251">
      <w:bodyDiv w:val="1"/>
      <w:marLeft w:val="0"/>
      <w:marRight w:val="0"/>
      <w:marTop w:val="0"/>
      <w:marBottom w:val="0"/>
      <w:divBdr>
        <w:top w:val="none" w:sz="0" w:space="0" w:color="auto"/>
        <w:left w:val="none" w:sz="0" w:space="0" w:color="auto"/>
        <w:bottom w:val="none" w:sz="0" w:space="0" w:color="auto"/>
        <w:right w:val="none" w:sz="0" w:space="0" w:color="auto"/>
      </w:divBdr>
    </w:div>
    <w:div w:id="1041515986">
      <w:bodyDiv w:val="1"/>
      <w:marLeft w:val="0"/>
      <w:marRight w:val="0"/>
      <w:marTop w:val="0"/>
      <w:marBottom w:val="0"/>
      <w:divBdr>
        <w:top w:val="none" w:sz="0" w:space="0" w:color="auto"/>
        <w:left w:val="none" w:sz="0" w:space="0" w:color="auto"/>
        <w:bottom w:val="none" w:sz="0" w:space="0" w:color="auto"/>
        <w:right w:val="none" w:sz="0" w:space="0" w:color="auto"/>
      </w:divBdr>
    </w:div>
    <w:div w:id="1048796892">
      <w:bodyDiv w:val="1"/>
      <w:marLeft w:val="0"/>
      <w:marRight w:val="0"/>
      <w:marTop w:val="0"/>
      <w:marBottom w:val="0"/>
      <w:divBdr>
        <w:top w:val="none" w:sz="0" w:space="0" w:color="auto"/>
        <w:left w:val="none" w:sz="0" w:space="0" w:color="auto"/>
        <w:bottom w:val="none" w:sz="0" w:space="0" w:color="auto"/>
        <w:right w:val="none" w:sz="0" w:space="0" w:color="auto"/>
      </w:divBdr>
    </w:div>
    <w:div w:id="1079794720">
      <w:bodyDiv w:val="1"/>
      <w:marLeft w:val="0"/>
      <w:marRight w:val="0"/>
      <w:marTop w:val="0"/>
      <w:marBottom w:val="0"/>
      <w:divBdr>
        <w:top w:val="none" w:sz="0" w:space="0" w:color="auto"/>
        <w:left w:val="none" w:sz="0" w:space="0" w:color="auto"/>
        <w:bottom w:val="none" w:sz="0" w:space="0" w:color="auto"/>
        <w:right w:val="none" w:sz="0" w:space="0" w:color="auto"/>
      </w:divBdr>
    </w:div>
    <w:div w:id="1080104731">
      <w:bodyDiv w:val="1"/>
      <w:marLeft w:val="0"/>
      <w:marRight w:val="0"/>
      <w:marTop w:val="0"/>
      <w:marBottom w:val="0"/>
      <w:divBdr>
        <w:top w:val="none" w:sz="0" w:space="0" w:color="auto"/>
        <w:left w:val="none" w:sz="0" w:space="0" w:color="auto"/>
        <w:bottom w:val="none" w:sz="0" w:space="0" w:color="auto"/>
        <w:right w:val="none" w:sz="0" w:space="0" w:color="auto"/>
      </w:divBdr>
    </w:div>
    <w:div w:id="1087506864">
      <w:bodyDiv w:val="1"/>
      <w:marLeft w:val="0"/>
      <w:marRight w:val="0"/>
      <w:marTop w:val="0"/>
      <w:marBottom w:val="0"/>
      <w:divBdr>
        <w:top w:val="none" w:sz="0" w:space="0" w:color="auto"/>
        <w:left w:val="none" w:sz="0" w:space="0" w:color="auto"/>
        <w:bottom w:val="none" w:sz="0" w:space="0" w:color="auto"/>
        <w:right w:val="none" w:sz="0" w:space="0" w:color="auto"/>
      </w:divBdr>
    </w:div>
    <w:div w:id="1106537124">
      <w:bodyDiv w:val="1"/>
      <w:marLeft w:val="0"/>
      <w:marRight w:val="0"/>
      <w:marTop w:val="0"/>
      <w:marBottom w:val="0"/>
      <w:divBdr>
        <w:top w:val="none" w:sz="0" w:space="0" w:color="auto"/>
        <w:left w:val="none" w:sz="0" w:space="0" w:color="auto"/>
        <w:bottom w:val="none" w:sz="0" w:space="0" w:color="auto"/>
        <w:right w:val="none" w:sz="0" w:space="0" w:color="auto"/>
      </w:divBdr>
    </w:div>
    <w:div w:id="1108626997">
      <w:bodyDiv w:val="1"/>
      <w:marLeft w:val="0"/>
      <w:marRight w:val="0"/>
      <w:marTop w:val="0"/>
      <w:marBottom w:val="0"/>
      <w:divBdr>
        <w:top w:val="none" w:sz="0" w:space="0" w:color="auto"/>
        <w:left w:val="none" w:sz="0" w:space="0" w:color="auto"/>
        <w:bottom w:val="none" w:sz="0" w:space="0" w:color="auto"/>
        <w:right w:val="none" w:sz="0" w:space="0" w:color="auto"/>
      </w:divBdr>
    </w:div>
    <w:div w:id="1114520233">
      <w:bodyDiv w:val="1"/>
      <w:marLeft w:val="0"/>
      <w:marRight w:val="0"/>
      <w:marTop w:val="0"/>
      <w:marBottom w:val="0"/>
      <w:divBdr>
        <w:top w:val="none" w:sz="0" w:space="0" w:color="auto"/>
        <w:left w:val="none" w:sz="0" w:space="0" w:color="auto"/>
        <w:bottom w:val="none" w:sz="0" w:space="0" w:color="auto"/>
        <w:right w:val="none" w:sz="0" w:space="0" w:color="auto"/>
      </w:divBdr>
    </w:div>
    <w:div w:id="1118523647">
      <w:bodyDiv w:val="1"/>
      <w:marLeft w:val="0"/>
      <w:marRight w:val="0"/>
      <w:marTop w:val="0"/>
      <w:marBottom w:val="0"/>
      <w:divBdr>
        <w:top w:val="none" w:sz="0" w:space="0" w:color="auto"/>
        <w:left w:val="none" w:sz="0" w:space="0" w:color="auto"/>
        <w:bottom w:val="none" w:sz="0" w:space="0" w:color="auto"/>
        <w:right w:val="none" w:sz="0" w:space="0" w:color="auto"/>
      </w:divBdr>
    </w:div>
    <w:div w:id="1121068531">
      <w:bodyDiv w:val="1"/>
      <w:marLeft w:val="0"/>
      <w:marRight w:val="0"/>
      <w:marTop w:val="0"/>
      <w:marBottom w:val="0"/>
      <w:divBdr>
        <w:top w:val="none" w:sz="0" w:space="0" w:color="auto"/>
        <w:left w:val="none" w:sz="0" w:space="0" w:color="auto"/>
        <w:bottom w:val="none" w:sz="0" w:space="0" w:color="auto"/>
        <w:right w:val="none" w:sz="0" w:space="0" w:color="auto"/>
      </w:divBdr>
    </w:div>
    <w:div w:id="1128275441">
      <w:bodyDiv w:val="1"/>
      <w:marLeft w:val="0"/>
      <w:marRight w:val="0"/>
      <w:marTop w:val="0"/>
      <w:marBottom w:val="0"/>
      <w:divBdr>
        <w:top w:val="none" w:sz="0" w:space="0" w:color="auto"/>
        <w:left w:val="none" w:sz="0" w:space="0" w:color="auto"/>
        <w:bottom w:val="none" w:sz="0" w:space="0" w:color="auto"/>
        <w:right w:val="none" w:sz="0" w:space="0" w:color="auto"/>
      </w:divBdr>
    </w:div>
    <w:div w:id="1143766038">
      <w:bodyDiv w:val="1"/>
      <w:marLeft w:val="0"/>
      <w:marRight w:val="0"/>
      <w:marTop w:val="0"/>
      <w:marBottom w:val="0"/>
      <w:divBdr>
        <w:top w:val="none" w:sz="0" w:space="0" w:color="auto"/>
        <w:left w:val="none" w:sz="0" w:space="0" w:color="auto"/>
        <w:bottom w:val="none" w:sz="0" w:space="0" w:color="auto"/>
        <w:right w:val="none" w:sz="0" w:space="0" w:color="auto"/>
      </w:divBdr>
      <w:divsChild>
        <w:div w:id="1883126790">
          <w:marLeft w:val="446"/>
          <w:marRight w:val="0"/>
          <w:marTop w:val="0"/>
          <w:marBottom w:val="0"/>
          <w:divBdr>
            <w:top w:val="none" w:sz="0" w:space="0" w:color="auto"/>
            <w:left w:val="none" w:sz="0" w:space="0" w:color="auto"/>
            <w:bottom w:val="none" w:sz="0" w:space="0" w:color="auto"/>
            <w:right w:val="none" w:sz="0" w:space="0" w:color="auto"/>
          </w:divBdr>
        </w:div>
      </w:divsChild>
    </w:div>
    <w:div w:id="1178889288">
      <w:bodyDiv w:val="1"/>
      <w:marLeft w:val="0"/>
      <w:marRight w:val="0"/>
      <w:marTop w:val="0"/>
      <w:marBottom w:val="0"/>
      <w:divBdr>
        <w:top w:val="none" w:sz="0" w:space="0" w:color="auto"/>
        <w:left w:val="none" w:sz="0" w:space="0" w:color="auto"/>
        <w:bottom w:val="none" w:sz="0" w:space="0" w:color="auto"/>
        <w:right w:val="none" w:sz="0" w:space="0" w:color="auto"/>
      </w:divBdr>
    </w:div>
    <w:div w:id="1182625926">
      <w:bodyDiv w:val="1"/>
      <w:marLeft w:val="0"/>
      <w:marRight w:val="0"/>
      <w:marTop w:val="0"/>
      <w:marBottom w:val="0"/>
      <w:divBdr>
        <w:top w:val="none" w:sz="0" w:space="0" w:color="auto"/>
        <w:left w:val="none" w:sz="0" w:space="0" w:color="auto"/>
        <w:bottom w:val="none" w:sz="0" w:space="0" w:color="auto"/>
        <w:right w:val="none" w:sz="0" w:space="0" w:color="auto"/>
      </w:divBdr>
    </w:div>
    <w:div w:id="1186823919">
      <w:bodyDiv w:val="1"/>
      <w:marLeft w:val="0"/>
      <w:marRight w:val="0"/>
      <w:marTop w:val="0"/>
      <w:marBottom w:val="0"/>
      <w:divBdr>
        <w:top w:val="none" w:sz="0" w:space="0" w:color="auto"/>
        <w:left w:val="none" w:sz="0" w:space="0" w:color="auto"/>
        <w:bottom w:val="none" w:sz="0" w:space="0" w:color="auto"/>
        <w:right w:val="none" w:sz="0" w:space="0" w:color="auto"/>
      </w:divBdr>
    </w:div>
    <w:div w:id="1200244426">
      <w:bodyDiv w:val="1"/>
      <w:marLeft w:val="0"/>
      <w:marRight w:val="0"/>
      <w:marTop w:val="0"/>
      <w:marBottom w:val="0"/>
      <w:divBdr>
        <w:top w:val="none" w:sz="0" w:space="0" w:color="auto"/>
        <w:left w:val="none" w:sz="0" w:space="0" w:color="auto"/>
        <w:bottom w:val="none" w:sz="0" w:space="0" w:color="auto"/>
        <w:right w:val="none" w:sz="0" w:space="0" w:color="auto"/>
      </w:divBdr>
    </w:div>
    <w:div w:id="1205363811">
      <w:bodyDiv w:val="1"/>
      <w:marLeft w:val="0"/>
      <w:marRight w:val="0"/>
      <w:marTop w:val="0"/>
      <w:marBottom w:val="0"/>
      <w:divBdr>
        <w:top w:val="none" w:sz="0" w:space="0" w:color="auto"/>
        <w:left w:val="none" w:sz="0" w:space="0" w:color="auto"/>
        <w:bottom w:val="none" w:sz="0" w:space="0" w:color="auto"/>
        <w:right w:val="none" w:sz="0" w:space="0" w:color="auto"/>
      </w:divBdr>
    </w:div>
    <w:div w:id="1206985896">
      <w:bodyDiv w:val="1"/>
      <w:marLeft w:val="0"/>
      <w:marRight w:val="0"/>
      <w:marTop w:val="0"/>
      <w:marBottom w:val="0"/>
      <w:divBdr>
        <w:top w:val="none" w:sz="0" w:space="0" w:color="auto"/>
        <w:left w:val="none" w:sz="0" w:space="0" w:color="auto"/>
        <w:bottom w:val="none" w:sz="0" w:space="0" w:color="auto"/>
        <w:right w:val="none" w:sz="0" w:space="0" w:color="auto"/>
      </w:divBdr>
    </w:div>
    <w:div w:id="1207377712">
      <w:bodyDiv w:val="1"/>
      <w:marLeft w:val="0"/>
      <w:marRight w:val="0"/>
      <w:marTop w:val="0"/>
      <w:marBottom w:val="0"/>
      <w:divBdr>
        <w:top w:val="none" w:sz="0" w:space="0" w:color="auto"/>
        <w:left w:val="none" w:sz="0" w:space="0" w:color="auto"/>
        <w:bottom w:val="none" w:sz="0" w:space="0" w:color="auto"/>
        <w:right w:val="none" w:sz="0" w:space="0" w:color="auto"/>
      </w:divBdr>
    </w:div>
    <w:div w:id="1232038148">
      <w:bodyDiv w:val="1"/>
      <w:marLeft w:val="0"/>
      <w:marRight w:val="0"/>
      <w:marTop w:val="0"/>
      <w:marBottom w:val="0"/>
      <w:divBdr>
        <w:top w:val="none" w:sz="0" w:space="0" w:color="auto"/>
        <w:left w:val="none" w:sz="0" w:space="0" w:color="auto"/>
        <w:bottom w:val="none" w:sz="0" w:space="0" w:color="auto"/>
        <w:right w:val="none" w:sz="0" w:space="0" w:color="auto"/>
      </w:divBdr>
    </w:div>
    <w:div w:id="1234118347">
      <w:bodyDiv w:val="1"/>
      <w:marLeft w:val="0"/>
      <w:marRight w:val="0"/>
      <w:marTop w:val="0"/>
      <w:marBottom w:val="0"/>
      <w:divBdr>
        <w:top w:val="none" w:sz="0" w:space="0" w:color="auto"/>
        <w:left w:val="none" w:sz="0" w:space="0" w:color="auto"/>
        <w:bottom w:val="none" w:sz="0" w:space="0" w:color="auto"/>
        <w:right w:val="none" w:sz="0" w:space="0" w:color="auto"/>
      </w:divBdr>
    </w:div>
    <w:div w:id="1235312647">
      <w:bodyDiv w:val="1"/>
      <w:marLeft w:val="0"/>
      <w:marRight w:val="0"/>
      <w:marTop w:val="0"/>
      <w:marBottom w:val="0"/>
      <w:divBdr>
        <w:top w:val="none" w:sz="0" w:space="0" w:color="auto"/>
        <w:left w:val="none" w:sz="0" w:space="0" w:color="auto"/>
        <w:bottom w:val="none" w:sz="0" w:space="0" w:color="auto"/>
        <w:right w:val="none" w:sz="0" w:space="0" w:color="auto"/>
      </w:divBdr>
    </w:div>
    <w:div w:id="1235428492">
      <w:bodyDiv w:val="1"/>
      <w:marLeft w:val="0"/>
      <w:marRight w:val="0"/>
      <w:marTop w:val="0"/>
      <w:marBottom w:val="0"/>
      <w:divBdr>
        <w:top w:val="none" w:sz="0" w:space="0" w:color="auto"/>
        <w:left w:val="none" w:sz="0" w:space="0" w:color="auto"/>
        <w:bottom w:val="none" w:sz="0" w:space="0" w:color="auto"/>
        <w:right w:val="none" w:sz="0" w:space="0" w:color="auto"/>
      </w:divBdr>
    </w:div>
    <w:div w:id="1242447133">
      <w:bodyDiv w:val="1"/>
      <w:marLeft w:val="0"/>
      <w:marRight w:val="0"/>
      <w:marTop w:val="0"/>
      <w:marBottom w:val="0"/>
      <w:divBdr>
        <w:top w:val="none" w:sz="0" w:space="0" w:color="auto"/>
        <w:left w:val="none" w:sz="0" w:space="0" w:color="auto"/>
        <w:bottom w:val="none" w:sz="0" w:space="0" w:color="auto"/>
        <w:right w:val="none" w:sz="0" w:space="0" w:color="auto"/>
      </w:divBdr>
    </w:div>
    <w:div w:id="1313678865">
      <w:bodyDiv w:val="1"/>
      <w:marLeft w:val="0"/>
      <w:marRight w:val="0"/>
      <w:marTop w:val="0"/>
      <w:marBottom w:val="0"/>
      <w:divBdr>
        <w:top w:val="none" w:sz="0" w:space="0" w:color="auto"/>
        <w:left w:val="none" w:sz="0" w:space="0" w:color="auto"/>
        <w:bottom w:val="none" w:sz="0" w:space="0" w:color="auto"/>
        <w:right w:val="none" w:sz="0" w:space="0" w:color="auto"/>
      </w:divBdr>
    </w:div>
    <w:div w:id="1316182443">
      <w:bodyDiv w:val="1"/>
      <w:marLeft w:val="0"/>
      <w:marRight w:val="0"/>
      <w:marTop w:val="0"/>
      <w:marBottom w:val="0"/>
      <w:divBdr>
        <w:top w:val="none" w:sz="0" w:space="0" w:color="auto"/>
        <w:left w:val="none" w:sz="0" w:space="0" w:color="auto"/>
        <w:bottom w:val="none" w:sz="0" w:space="0" w:color="auto"/>
        <w:right w:val="none" w:sz="0" w:space="0" w:color="auto"/>
      </w:divBdr>
    </w:div>
    <w:div w:id="1319840874">
      <w:bodyDiv w:val="1"/>
      <w:marLeft w:val="0"/>
      <w:marRight w:val="0"/>
      <w:marTop w:val="0"/>
      <w:marBottom w:val="0"/>
      <w:divBdr>
        <w:top w:val="none" w:sz="0" w:space="0" w:color="auto"/>
        <w:left w:val="none" w:sz="0" w:space="0" w:color="auto"/>
        <w:bottom w:val="none" w:sz="0" w:space="0" w:color="auto"/>
        <w:right w:val="none" w:sz="0" w:space="0" w:color="auto"/>
      </w:divBdr>
    </w:div>
    <w:div w:id="1327635938">
      <w:bodyDiv w:val="1"/>
      <w:marLeft w:val="0"/>
      <w:marRight w:val="0"/>
      <w:marTop w:val="0"/>
      <w:marBottom w:val="0"/>
      <w:divBdr>
        <w:top w:val="none" w:sz="0" w:space="0" w:color="auto"/>
        <w:left w:val="none" w:sz="0" w:space="0" w:color="auto"/>
        <w:bottom w:val="none" w:sz="0" w:space="0" w:color="auto"/>
        <w:right w:val="none" w:sz="0" w:space="0" w:color="auto"/>
      </w:divBdr>
    </w:div>
    <w:div w:id="1347053483">
      <w:bodyDiv w:val="1"/>
      <w:marLeft w:val="0"/>
      <w:marRight w:val="0"/>
      <w:marTop w:val="0"/>
      <w:marBottom w:val="0"/>
      <w:divBdr>
        <w:top w:val="none" w:sz="0" w:space="0" w:color="auto"/>
        <w:left w:val="none" w:sz="0" w:space="0" w:color="auto"/>
        <w:bottom w:val="none" w:sz="0" w:space="0" w:color="auto"/>
        <w:right w:val="none" w:sz="0" w:space="0" w:color="auto"/>
      </w:divBdr>
    </w:div>
    <w:div w:id="1347757327">
      <w:bodyDiv w:val="1"/>
      <w:marLeft w:val="0"/>
      <w:marRight w:val="0"/>
      <w:marTop w:val="0"/>
      <w:marBottom w:val="0"/>
      <w:divBdr>
        <w:top w:val="none" w:sz="0" w:space="0" w:color="auto"/>
        <w:left w:val="none" w:sz="0" w:space="0" w:color="auto"/>
        <w:bottom w:val="none" w:sz="0" w:space="0" w:color="auto"/>
        <w:right w:val="none" w:sz="0" w:space="0" w:color="auto"/>
      </w:divBdr>
    </w:div>
    <w:div w:id="1358191458">
      <w:bodyDiv w:val="1"/>
      <w:marLeft w:val="0"/>
      <w:marRight w:val="0"/>
      <w:marTop w:val="0"/>
      <w:marBottom w:val="0"/>
      <w:divBdr>
        <w:top w:val="none" w:sz="0" w:space="0" w:color="auto"/>
        <w:left w:val="none" w:sz="0" w:space="0" w:color="auto"/>
        <w:bottom w:val="none" w:sz="0" w:space="0" w:color="auto"/>
        <w:right w:val="none" w:sz="0" w:space="0" w:color="auto"/>
      </w:divBdr>
    </w:div>
    <w:div w:id="1374845809">
      <w:bodyDiv w:val="1"/>
      <w:marLeft w:val="0"/>
      <w:marRight w:val="0"/>
      <w:marTop w:val="0"/>
      <w:marBottom w:val="0"/>
      <w:divBdr>
        <w:top w:val="none" w:sz="0" w:space="0" w:color="auto"/>
        <w:left w:val="none" w:sz="0" w:space="0" w:color="auto"/>
        <w:bottom w:val="none" w:sz="0" w:space="0" w:color="auto"/>
        <w:right w:val="none" w:sz="0" w:space="0" w:color="auto"/>
      </w:divBdr>
    </w:div>
    <w:div w:id="1391614269">
      <w:bodyDiv w:val="1"/>
      <w:marLeft w:val="0"/>
      <w:marRight w:val="0"/>
      <w:marTop w:val="0"/>
      <w:marBottom w:val="0"/>
      <w:divBdr>
        <w:top w:val="none" w:sz="0" w:space="0" w:color="auto"/>
        <w:left w:val="none" w:sz="0" w:space="0" w:color="auto"/>
        <w:bottom w:val="none" w:sz="0" w:space="0" w:color="auto"/>
        <w:right w:val="none" w:sz="0" w:space="0" w:color="auto"/>
      </w:divBdr>
    </w:div>
    <w:div w:id="1416972742">
      <w:bodyDiv w:val="1"/>
      <w:marLeft w:val="0"/>
      <w:marRight w:val="0"/>
      <w:marTop w:val="0"/>
      <w:marBottom w:val="0"/>
      <w:divBdr>
        <w:top w:val="none" w:sz="0" w:space="0" w:color="auto"/>
        <w:left w:val="none" w:sz="0" w:space="0" w:color="auto"/>
        <w:bottom w:val="none" w:sz="0" w:space="0" w:color="auto"/>
        <w:right w:val="none" w:sz="0" w:space="0" w:color="auto"/>
      </w:divBdr>
    </w:div>
    <w:div w:id="1437755535">
      <w:bodyDiv w:val="1"/>
      <w:marLeft w:val="0"/>
      <w:marRight w:val="0"/>
      <w:marTop w:val="0"/>
      <w:marBottom w:val="0"/>
      <w:divBdr>
        <w:top w:val="none" w:sz="0" w:space="0" w:color="auto"/>
        <w:left w:val="none" w:sz="0" w:space="0" w:color="auto"/>
        <w:bottom w:val="none" w:sz="0" w:space="0" w:color="auto"/>
        <w:right w:val="none" w:sz="0" w:space="0" w:color="auto"/>
      </w:divBdr>
    </w:div>
    <w:div w:id="1445617751">
      <w:bodyDiv w:val="1"/>
      <w:marLeft w:val="0"/>
      <w:marRight w:val="0"/>
      <w:marTop w:val="0"/>
      <w:marBottom w:val="0"/>
      <w:divBdr>
        <w:top w:val="none" w:sz="0" w:space="0" w:color="auto"/>
        <w:left w:val="none" w:sz="0" w:space="0" w:color="auto"/>
        <w:bottom w:val="none" w:sz="0" w:space="0" w:color="auto"/>
        <w:right w:val="none" w:sz="0" w:space="0" w:color="auto"/>
      </w:divBdr>
    </w:div>
    <w:div w:id="1450512873">
      <w:bodyDiv w:val="1"/>
      <w:marLeft w:val="0"/>
      <w:marRight w:val="0"/>
      <w:marTop w:val="0"/>
      <w:marBottom w:val="0"/>
      <w:divBdr>
        <w:top w:val="none" w:sz="0" w:space="0" w:color="auto"/>
        <w:left w:val="none" w:sz="0" w:space="0" w:color="auto"/>
        <w:bottom w:val="none" w:sz="0" w:space="0" w:color="auto"/>
        <w:right w:val="none" w:sz="0" w:space="0" w:color="auto"/>
      </w:divBdr>
    </w:div>
    <w:div w:id="1460881030">
      <w:bodyDiv w:val="1"/>
      <w:marLeft w:val="0"/>
      <w:marRight w:val="0"/>
      <w:marTop w:val="0"/>
      <w:marBottom w:val="0"/>
      <w:divBdr>
        <w:top w:val="none" w:sz="0" w:space="0" w:color="auto"/>
        <w:left w:val="none" w:sz="0" w:space="0" w:color="auto"/>
        <w:bottom w:val="none" w:sz="0" w:space="0" w:color="auto"/>
        <w:right w:val="none" w:sz="0" w:space="0" w:color="auto"/>
      </w:divBdr>
    </w:div>
    <w:div w:id="1461798484">
      <w:bodyDiv w:val="1"/>
      <w:marLeft w:val="0"/>
      <w:marRight w:val="0"/>
      <w:marTop w:val="0"/>
      <w:marBottom w:val="0"/>
      <w:divBdr>
        <w:top w:val="none" w:sz="0" w:space="0" w:color="auto"/>
        <w:left w:val="none" w:sz="0" w:space="0" w:color="auto"/>
        <w:bottom w:val="none" w:sz="0" w:space="0" w:color="auto"/>
        <w:right w:val="none" w:sz="0" w:space="0" w:color="auto"/>
      </w:divBdr>
    </w:div>
    <w:div w:id="1465735509">
      <w:bodyDiv w:val="1"/>
      <w:marLeft w:val="0"/>
      <w:marRight w:val="0"/>
      <w:marTop w:val="0"/>
      <w:marBottom w:val="0"/>
      <w:divBdr>
        <w:top w:val="none" w:sz="0" w:space="0" w:color="auto"/>
        <w:left w:val="none" w:sz="0" w:space="0" w:color="auto"/>
        <w:bottom w:val="none" w:sz="0" w:space="0" w:color="auto"/>
        <w:right w:val="none" w:sz="0" w:space="0" w:color="auto"/>
      </w:divBdr>
    </w:div>
    <w:div w:id="1470592881">
      <w:bodyDiv w:val="1"/>
      <w:marLeft w:val="0"/>
      <w:marRight w:val="0"/>
      <w:marTop w:val="0"/>
      <w:marBottom w:val="0"/>
      <w:divBdr>
        <w:top w:val="none" w:sz="0" w:space="0" w:color="auto"/>
        <w:left w:val="none" w:sz="0" w:space="0" w:color="auto"/>
        <w:bottom w:val="none" w:sz="0" w:space="0" w:color="auto"/>
        <w:right w:val="none" w:sz="0" w:space="0" w:color="auto"/>
      </w:divBdr>
    </w:div>
    <w:div w:id="1513568585">
      <w:bodyDiv w:val="1"/>
      <w:marLeft w:val="0"/>
      <w:marRight w:val="0"/>
      <w:marTop w:val="0"/>
      <w:marBottom w:val="0"/>
      <w:divBdr>
        <w:top w:val="none" w:sz="0" w:space="0" w:color="auto"/>
        <w:left w:val="none" w:sz="0" w:space="0" w:color="auto"/>
        <w:bottom w:val="none" w:sz="0" w:space="0" w:color="auto"/>
        <w:right w:val="none" w:sz="0" w:space="0" w:color="auto"/>
      </w:divBdr>
    </w:div>
    <w:div w:id="1520241845">
      <w:bodyDiv w:val="1"/>
      <w:marLeft w:val="0"/>
      <w:marRight w:val="0"/>
      <w:marTop w:val="0"/>
      <w:marBottom w:val="0"/>
      <w:divBdr>
        <w:top w:val="none" w:sz="0" w:space="0" w:color="auto"/>
        <w:left w:val="none" w:sz="0" w:space="0" w:color="auto"/>
        <w:bottom w:val="none" w:sz="0" w:space="0" w:color="auto"/>
        <w:right w:val="none" w:sz="0" w:space="0" w:color="auto"/>
      </w:divBdr>
    </w:div>
    <w:div w:id="1538083592">
      <w:bodyDiv w:val="1"/>
      <w:marLeft w:val="0"/>
      <w:marRight w:val="0"/>
      <w:marTop w:val="0"/>
      <w:marBottom w:val="0"/>
      <w:divBdr>
        <w:top w:val="none" w:sz="0" w:space="0" w:color="auto"/>
        <w:left w:val="none" w:sz="0" w:space="0" w:color="auto"/>
        <w:bottom w:val="none" w:sz="0" w:space="0" w:color="auto"/>
        <w:right w:val="none" w:sz="0" w:space="0" w:color="auto"/>
      </w:divBdr>
    </w:div>
    <w:div w:id="1563060872">
      <w:bodyDiv w:val="1"/>
      <w:marLeft w:val="0"/>
      <w:marRight w:val="0"/>
      <w:marTop w:val="0"/>
      <w:marBottom w:val="0"/>
      <w:divBdr>
        <w:top w:val="none" w:sz="0" w:space="0" w:color="auto"/>
        <w:left w:val="none" w:sz="0" w:space="0" w:color="auto"/>
        <w:bottom w:val="none" w:sz="0" w:space="0" w:color="auto"/>
        <w:right w:val="none" w:sz="0" w:space="0" w:color="auto"/>
      </w:divBdr>
    </w:div>
    <w:div w:id="1565262011">
      <w:bodyDiv w:val="1"/>
      <w:marLeft w:val="0"/>
      <w:marRight w:val="0"/>
      <w:marTop w:val="0"/>
      <w:marBottom w:val="0"/>
      <w:divBdr>
        <w:top w:val="none" w:sz="0" w:space="0" w:color="auto"/>
        <w:left w:val="none" w:sz="0" w:space="0" w:color="auto"/>
        <w:bottom w:val="none" w:sz="0" w:space="0" w:color="auto"/>
        <w:right w:val="none" w:sz="0" w:space="0" w:color="auto"/>
      </w:divBdr>
    </w:div>
    <w:div w:id="1570649595">
      <w:bodyDiv w:val="1"/>
      <w:marLeft w:val="0"/>
      <w:marRight w:val="0"/>
      <w:marTop w:val="0"/>
      <w:marBottom w:val="0"/>
      <w:divBdr>
        <w:top w:val="none" w:sz="0" w:space="0" w:color="auto"/>
        <w:left w:val="none" w:sz="0" w:space="0" w:color="auto"/>
        <w:bottom w:val="none" w:sz="0" w:space="0" w:color="auto"/>
        <w:right w:val="none" w:sz="0" w:space="0" w:color="auto"/>
      </w:divBdr>
    </w:div>
    <w:div w:id="1576434986">
      <w:bodyDiv w:val="1"/>
      <w:marLeft w:val="0"/>
      <w:marRight w:val="0"/>
      <w:marTop w:val="0"/>
      <w:marBottom w:val="0"/>
      <w:divBdr>
        <w:top w:val="none" w:sz="0" w:space="0" w:color="auto"/>
        <w:left w:val="none" w:sz="0" w:space="0" w:color="auto"/>
        <w:bottom w:val="none" w:sz="0" w:space="0" w:color="auto"/>
        <w:right w:val="none" w:sz="0" w:space="0" w:color="auto"/>
      </w:divBdr>
    </w:div>
    <w:div w:id="1579168233">
      <w:bodyDiv w:val="1"/>
      <w:marLeft w:val="0"/>
      <w:marRight w:val="0"/>
      <w:marTop w:val="0"/>
      <w:marBottom w:val="0"/>
      <w:divBdr>
        <w:top w:val="none" w:sz="0" w:space="0" w:color="auto"/>
        <w:left w:val="none" w:sz="0" w:space="0" w:color="auto"/>
        <w:bottom w:val="none" w:sz="0" w:space="0" w:color="auto"/>
        <w:right w:val="none" w:sz="0" w:space="0" w:color="auto"/>
      </w:divBdr>
    </w:div>
    <w:div w:id="1580095394">
      <w:bodyDiv w:val="1"/>
      <w:marLeft w:val="0"/>
      <w:marRight w:val="0"/>
      <w:marTop w:val="0"/>
      <w:marBottom w:val="0"/>
      <w:divBdr>
        <w:top w:val="none" w:sz="0" w:space="0" w:color="auto"/>
        <w:left w:val="none" w:sz="0" w:space="0" w:color="auto"/>
        <w:bottom w:val="none" w:sz="0" w:space="0" w:color="auto"/>
        <w:right w:val="none" w:sz="0" w:space="0" w:color="auto"/>
      </w:divBdr>
    </w:div>
    <w:div w:id="1587377688">
      <w:bodyDiv w:val="1"/>
      <w:marLeft w:val="0"/>
      <w:marRight w:val="0"/>
      <w:marTop w:val="0"/>
      <w:marBottom w:val="0"/>
      <w:divBdr>
        <w:top w:val="none" w:sz="0" w:space="0" w:color="auto"/>
        <w:left w:val="none" w:sz="0" w:space="0" w:color="auto"/>
        <w:bottom w:val="none" w:sz="0" w:space="0" w:color="auto"/>
        <w:right w:val="none" w:sz="0" w:space="0" w:color="auto"/>
      </w:divBdr>
    </w:div>
    <w:div w:id="1590312031">
      <w:bodyDiv w:val="1"/>
      <w:marLeft w:val="0"/>
      <w:marRight w:val="0"/>
      <w:marTop w:val="0"/>
      <w:marBottom w:val="0"/>
      <w:divBdr>
        <w:top w:val="none" w:sz="0" w:space="0" w:color="auto"/>
        <w:left w:val="none" w:sz="0" w:space="0" w:color="auto"/>
        <w:bottom w:val="none" w:sz="0" w:space="0" w:color="auto"/>
        <w:right w:val="none" w:sz="0" w:space="0" w:color="auto"/>
      </w:divBdr>
    </w:div>
    <w:div w:id="1590385498">
      <w:bodyDiv w:val="1"/>
      <w:marLeft w:val="0"/>
      <w:marRight w:val="0"/>
      <w:marTop w:val="0"/>
      <w:marBottom w:val="0"/>
      <w:divBdr>
        <w:top w:val="none" w:sz="0" w:space="0" w:color="auto"/>
        <w:left w:val="none" w:sz="0" w:space="0" w:color="auto"/>
        <w:bottom w:val="none" w:sz="0" w:space="0" w:color="auto"/>
        <w:right w:val="none" w:sz="0" w:space="0" w:color="auto"/>
      </w:divBdr>
    </w:div>
    <w:div w:id="1591161641">
      <w:bodyDiv w:val="1"/>
      <w:marLeft w:val="0"/>
      <w:marRight w:val="0"/>
      <w:marTop w:val="0"/>
      <w:marBottom w:val="0"/>
      <w:divBdr>
        <w:top w:val="none" w:sz="0" w:space="0" w:color="auto"/>
        <w:left w:val="none" w:sz="0" w:space="0" w:color="auto"/>
        <w:bottom w:val="none" w:sz="0" w:space="0" w:color="auto"/>
        <w:right w:val="none" w:sz="0" w:space="0" w:color="auto"/>
      </w:divBdr>
    </w:div>
    <w:div w:id="1597791012">
      <w:bodyDiv w:val="1"/>
      <w:marLeft w:val="0"/>
      <w:marRight w:val="0"/>
      <w:marTop w:val="0"/>
      <w:marBottom w:val="0"/>
      <w:divBdr>
        <w:top w:val="none" w:sz="0" w:space="0" w:color="auto"/>
        <w:left w:val="none" w:sz="0" w:space="0" w:color="auto"/>
        <w:bottom w:val="none" w:sz="0" w:space="0" w:color="auto"/>
        <w:right w:val="none" w:sz="0" w:space="0" w:color="auto"/>
      </w:divBdr>
    </w:div>
    <w:div w:id="1613512884">
      <w:bodyDiv w:val="1"/>
      <w:marLeft w:val="0"/>
      <w:marRight w:val="0"/>
      <w:marTop w:val="0"/>
      <w:marBottom w:val="0"/>
      <w:divBdr>
        <w:top w:val="none" w:sz="0" w:space="0" w:color="auto"/>
        <w:left w:val="none" w:sz="0" w:space="0" w:color="auto"/>
        <w:bottom w:val="none" w:sz="0" w:space="0" w:color="auto"/>
        <w:right w:val="none" w:sz="0" w:space="0" w:color="auto"/>
      </w:divBdr>
    </w:div>
    <w:div w:id="1632319313">
      <w:bodyDiv w:val="1"/>
      <w:marLeft w:val="0"/>
      <w:marRight w:val="0"/>
      <w:marTop w:val="0"/>
      <w:marBottom w:val="0"/>
      <w:divBdr>
        <w:top w:val="none" w:sz="0" w:space="0" w:color="auto"/>
        <w:left w:val="none" w:sz="0" w:space="0" w:color="auto"/>
        <w:bottom w:val="none" w:sz="0" w:space="0" w:color="auto"/>
        <w:right w:val="none" w:sz="0" w:space="0" w:color="auto"/>
      </w:divBdr>
    </w:div>
    <w:div w:id="1654481545">
      <w:bodyDiv w:val="1"/>
      <w:marLeft w:val="0"/>
      <w:marRight w:val="0"/>
      <w:marTop w:val="0"/>
      <w:marBottom w:val="0"/>
      <w:divBdr>
        <w:top w:val="none" w:sz="0" w:space="0" w:color="auto"/>
        <w:left w:val="none" w:sz="0" w:space="0" w:color="auto"/>
        <w:bottom w:val="none" w:sz="0" w:space="0" w:color="auto"/>
        <w:right w:val="none" w:sz="0" w:space="0" w:color="auto"/>
      </w:divBdr>
    </w:div>
    <w:div w:id="1659771631">
      <w:bodyDiv w:val="1"/>
      <w:marLeft w:val="0"/>
      <w:marRight w:val="0"/>
      <w:marTop w:val="0"/>
      <w:marBottom w:val="0"/>
      <w:divBdr>
        <w:top w:val="none" w:sz="0" w:space="0" w:color="auto"/>
        <w:left w:val="none" w:sz="0" w:space="0" w:color="auto"/>
        <w:bottom w:val="none" w:sz="0" w:space="0" w:color="auto"/>
        <w:right w:val="none" w:sz="0" w:space="0" w:color="auto"/>
      </w:divBdr>
    </w:div>
    <w:div w:id="1677926761">
      <w:bodyDiv w:val="1"/>
      <w:marLeft w:val="0"/>
      <w:marRight w:val="0"/>
      <w:marTop w:val="0"/>
      <w:marBottom w:val="0"/>
      <w:divBdr>
        <w:top w:val="none" w:sz="0" w:space="0" w:color="auto"/>
        <w:left w:val="none" w:sz="0" w:space="0" w:color="auto"/>
        <w:bottom w:val="none" w:sz="0" w:space="0" w:color="auto"/>
        <w:right w:val="none" w:sz="0" w:space="0" w:color="auto"/>
      </w:divBdr>
    </w:div>
    <w:div w:id="1683312140">
      <w:bodyDiv w:val="1"/>
      <w:marLeft w:val="0"/>
      <w:marRight w:val="0"/>
      <w:marTop w:val="0"/>
      <w:marBottom w:val="0"/>
      <w:divBdr>
        <w:top w:val="none" w:sz="0" w:space="0" w:color="auto"/>
        <w:left w:val="none" w:sz="0" w:space="0" w:color="auto"/>
        <w:bottom w:val="none" w:sz="0" w:space="0" w:color="auto"/>
        <w:right w:val="none" w:sz="0" w:space="0" w:color="auto"/>
      </w:divBdr>
    </w:div>
    <w:div w:id="1686051728">
      <w:bodyDiv w:val="1"/>
      <w:marLeft w:val="0"/>
      <w:marRight w:val="0"/>
      <w:marTop w:val="0"/>
      <w:marBottom w:val="0"/>
      <w:divBdr>
        <w:top w:val="none" w:sz="0" w:space="0" w:color="auto"/>
        <w:left w:val="none" w:sz="0" w:space="0" w:color="auto"/>
        <w:bottom w:val="none" w:sz="0" w:space="0" w:color="auto"/>
        <w:right w:val="none" w:sz="0" w:space="0" w:color="auto"/>
      </w:divBdr>
    </w:div>
    <w:div w:id="1693069586">
      <w:bodyDiv w:val="1"/>
      <w:marLeft w:val="0"/>
      <w:marRight w:val="0"/>
      <w:marTop w:val="0"/>
      <w:marBottom w:val="0"/>
      <w:divBdr>
        <w:top w:val="none" w:sz="0" w:space="0" w:color="auto"/>
        <w:left w:val="none" w:sz="0" w:space="0" w:color="auto"/>
        <w:bottom w:val="none" w:sz="0" w:space="0" w:color="auto"/>
        <w:right w:val="none" w:sz="0" w:space="0" w:color="auto"/>
      </w:divBdr>
    </w:div>
    <w:div w:id="1706440873">
      <w:bodyDiv w:val="1"/>
      <w:marLeft w:val="0"/>
      <w:marRight w:val="0"/>
      <w:marTop w:val="0"/>
      <w:marBottom w:val="0"/>
      <w:divBdr>
        <w:top w:val="none" w:sz="0" w:space="0" w:color="auto"/>
        <w:left w:val="none" w:sz="0" w:space="0" w:color="auto"/>
        <w:bottom w:val="none" w:sz="0" w:space="0" w:color="auto"/>
        <w:right w:val="none" w:sz="0" w:space="0" w:color="auto"/>
      </w:divBdr>
    </w:div>
    <w:div w:id="1736512996">
      <w:bodyDiv w:val="1"/>
      <w:marLeft w:val="0"/>
      <w:marRight w:val="0"/>
      <w:marTop w:val="0"/>
      <w:marBottom w:val="0"/>
      <w:divBdr>
        <w:top w:val="none" w:sz="0" w:space="0" w:color="auto"/>
        <w:left w:val="none" w:sz="0" w:space="0" w:color="auto"/>
        <w:bottom w:val="none" w:sz="0" w:space="0" w:color="auto"/>
        <w:right w:val="none" w:sz="0" w:space="0" w:color="auto"/>
      </w:divBdr>
    </w:div>
    <w:div w:id="1741904206">
      <w:bodyDiv w:val="1"/>
      <w:marLeft w:val="0"/>
      <w:marRight w:val="0"/>
      <w:marTop w:val="0"/>
      <w:marBottom w:val="0"/>
      <w:divBdr>
        <w:top w:val="none" w:sz="0" w:space="0" w:color="auto"/>
        <w:left w:val="none" w:sz="0" w:space="0" w:color="auto"/>
        <w:bottom w:val="none" w:sz="0" w:space="0" w:color="auto"/>
        <w:right w:val="none" w:sz="0" w:space="0" w:color="auto"/>
      </w:divBdr>
    </w:div>
    <w:div w:id="1742098297">
      <w:bodyDiv w:val="1"/>
      <w:marLeft w:val="0"/>
      <w:marRight w:val="0"/>
      <w:marTop w:val="0"/>
      <w:marBottom w:val="0"/>
      <w:divBdr>
        <w:top w:val="none" w:sz="0" w:space="0" w:color="auto"/>
        <w:left w:val="none" w:sz="0" w:space="0" w:color="auto"/>
        <w:bottom w:val="none" w:sz="0" w:space="0" w:color="auto"/>
        <w:right w:val="none" w:sz="0" w:space="0" w:color="auto"/>
      </w:divBdr>
    </w:div>
    <w:div w:id="1767269193">
      <w:bodyDiv w:val="1"/>
      <w:marLeft w:val="0"/>
      <w:marRight w:val="0"/>
      <w:marTop w:val="0"/>
      <w:marBottom w:val="0"/>
      <w:divBdr>
        <w:top w:val="none" w:sz="0" w:space="0" w:color="auto"/>
        <w:left w:val="none" w:sz="0" w:space="0" w:color="auto"/>
        <w:bottom w:val="none" w:sz="0" w:space="0" w:color="auto"/>
        <w:right w:val="none" w:sz="0" w:space="0" w:color="auto"/>
      </w:divBdr>
    </w:div>
    <w:div w:id="1778479428">
      <w:bodyDiv w:val="1"/>
      <w:marLeft w:val="0"/>
      <w:marRight w:val="0"/>
      <w:marTop w:val="0"/>
      <w:marBottom w:val="0"/>
      <w:divBdr>
        <w:top w:val="none" w:sz="0" w:space="0" w:color="auto"/>
        <w:left w:val="none" w:sz="0" w:space="0" w:color="auto"/>
        <w:bottom w:val="none" w:sz="0" w:space="0" w:color="auto"/>
        <w:right w:val="none" w:sz="0" w:space="0" w:color="auto"/>
      </w:divBdr>
    </w:div>
    <w:div w:id="1781489215">
      <w:bodyDiv w:val="1"/>
      <w:marLeft w:val="0"/>
      <w:marRight w:val="0"/>
      <w:marTop w:val="0"/>
      <w:marBottom w:val="0"/>
      <w:divBdr>
        <w:top w:val="none" w:sz="0" w:space="0" w:color="auto"/>
        <w:left w:val="none" w:sz="0" w:space="0" w:color="auto"/>
        <w:bottom w:val="none" w:sz="0" w:space="0" w:color="auto"/>
        <w:right w:val="none" w:sz="0" w:space="0" w:color="auto"/>
      </w:divBdr>
    </w:div>
    <w:div w:id="1782795827">
      <w:bodyDiv w:val="1"/>
      <w:marLeft w:val="0"/>
      <w:marRight w:val="0"/>
      <w:marTop w:val="0"/>
      <w:marBottom w:val="0"/>
      <w:divBdr>
        <w:top w:val="none" w:sz="0" w:space="0" w:color="auto"/>
        <w:left w:val="none" w:sz="0" w:space="0" w:color="auto"/>
        <w:bottom w:val="none" w:sz="0" w:space="0" w:color="auto"/>
        <w:right w:val="none" w:sz="0" w:space="0" w:color="auto"/>
      </w:divBdr>
    </w:div>
    <w:div w:id="1783302554">
      <w:bodyDiv w:val="1"/>
      <w:marLeft w:val="0"/>
      <w:marRight w:val="0"/>
      <w:marTop w:val="0"/>
      <w:marBottom w:val="0"/>
      <w:divBdr>
        <w:top w:val="none" w:sz="0" w:space="0" w:color="auto"/>
        <w:left w:val="none" w:sz="0" w:space="0" w:color="auto"/>
        <w:bottom w:val="none" w:sz="0" w:space="0" w:color="auto"/>
        <w:right w:val="none" w:sz="0" w:space="0" w:color="auto"/>
      </w:divBdr>
    </w:div>
    <w:div w:id="1790588341">
      <w:bodyDiv w:val="1"/>
      <w:marLeft w:val="0"/>
      <w:marRight w:val="0"/>
      <w:marTop w:val="0"/>
      <w:marBottom w:val="0"/>
      <w:divBdr>
        <w:top w:val="none" w:sz="0" w:space="0" w:color="auto"/>
        <w:left w:val="none" w:sz="0" w:space="0" w:color="auto"/>
        <w:bottom w:val="none" w:sz="0" w:space="0" w:color="auto"/>
        <w:right w:val="none" w:sz="0" w:space="0" w:color="auto"/>
      </w:divBdr>
    </w:div>
    <w:div w:id="1793087627">
      <w:bodyDiv w:val="1"/>
      <w:marLeft w:val="0"/>
      <w:marRight w:val="0"/>
      <w:marTop w:val="0"/>
      <w:marBottom w:val="0"/>
      <w:divBdr>
        <w:top w:val="none" w:sz="0" w:space="0" w:color="auto"/>
        <w:left w:val="none" w:sz="0" w:space="0" w:color="auto"/>
        <w:bottom w:val="none" w:sz="0" w:space="0" w:color="auto"/>
        <w:right w:val="none" w:sz="0" w:space="0" w:color="auto"/>
      </w:divBdr>
    </w:div>
    <w:div w:id="1799956631">
      <w:bodyDiv w:val="1"/>
      <w:marLeft w:val="0"/>
      <w:marRight w:val="0"/>
      <w:marTop w:val="0"/>
      <w:marBottom w:val="0"/>
      <w:divBdr>
        <w:top w:val="none" w:sz="0" w:space="0" w:color="auto"/>
        <w:left w:val="none" w:sz="0" w:space="0" w:color="auto"/>
        <w:bottom w:val="none" w:sz="0" w:space="0" w:color="auto"/>
        <w:right w:val="none" w:sz="0" w:space="0" w:color="auto"/>
      </w:divBdr>
    </w:div>
    <w:div w:id="1811627133">
      <w:bodyDiv w:val="1"/>
      <w:marLeft w:val="0"/>
      <w:marRight w:val="0"/>
      <w:marTop w:val="0"/>
      <w:marBottom w:val="0"/>
      <w:divBdr>
        <w:top w:val="none" w:sz="0" w:space="0" w:color="auto"/>
        <w:left w:val="none" w:sz="0" w:space="0" w:color="auto"/>
        <w:bottom w:val="none" w:sz="0" w:space="0" w:color="auto"/>
        <w:right w:val="none" w:sz="0" w:space="0" w:color="auto"/>
      </w:divBdr>
    </w:div>
    <w:div w:id="1822846790">
      <w:bodyDiv w:val="1"/>
      <w:marLeft w:val="0"/>
      <w:marRight w:val="0"/>
      <w:marTop w:val="0"/>
      <w:marBottom w:val="0"/>
      <w:divBdr>
        <w:top w:val="none" w:sz="0" w:space="0" w:color="auto"/>
        <w:left w:val="none" w:sz="0" w:space="0" w:color="auto"/>
        <w:bottom w:val="none" w:sz="0" w:space="0" w:color="auto"/>
        <w:right w:val="none" w:sz="0" w:space="0" w:color="auto"/>
      </w:divBdr>
    </w:div>
    <w:div w:id="1846166671">
      <w:bodyDiv w:val="1"/>
      <w:marLeft w:val="0"/>
      <w:marRight w:val="0"/>
      <w:marTop w:val="0"/>
      <w:marBottom w:val="0"/>
      <w:divBdr>
        <w:top w:val="none" w:sz="0" w:space="0" w:color="auto"/>
        <w:left w:val="none" w:sz="0" w:space="0" w:color="auto"/>
        <w:bottom w:val="none" w:sz="0" w:space="0" w:color="auto"/>
        <w:right w:val="none" w:sz="0" w:space="0" w:color="auto"/>
      </w:divBdr>
    </w:div>
    <w:div w:id="1850867782">
      <w:bodyDiv w:val="1"/>
      <w:marLeft w:val="0"/>
      <w:marRight w:val="0"/>
      <w:marTop w:val="0"/>
      <w:marBottom w:val="0"/>
      <w:divBdr>
        <w:top w:val="none" w:sz="0" w:space="0" w:color="auto"/>
        <w:left w:val="none" w:sz="0" w:space="0" w:color="auto"/>
        <w:bottom w:val="none" w:sz="0" w:space="0" w:color="auto"/>
        <w:right w:val="none" w:sz="0" w:space="0" w:color="auto"/>
      </w:divBdr>
    </w:div>
    <w:div w:id="1862275417">
      <w:marLeft w:val="0"/>
      <w:marRight w:val="0"/>
      <w:marTop w:val="0"/>
      <w:marBottom w:val="0"/>
      <w:divBdr>
        <w:top w:val="none" w:sz="0" w:space="0" w:color="auto"/>
        <w:left w:val="none" w:sz="0" w:space="0" w:color="auto"/>
        <w:bottom w:val="none" w:sz="0" w:space="0" w:color="auto"/>
        <w:right w:val="none" w:sz="0" w:space="0" w:color="auto"/>
      </w:divBdr>
    </w:div>
    <w:div w:id="1862275418">
      <w:marLeft w:val="0"/>
      <w:marRight w:val="0"/>
      <w:marTop w:val="0"/>
      <w:marBottom w:val="0"/>
      <w:divBdr>
        <w:top w:val="none" w:sz="0" w:space="0" w:color="auto"/>
        <w:left w:val="none" w:sz="0" w:space="0" w:color="auto"/>
        <w:bottom w:val="none" w:sz="0" w:space="0" w:color="auto"/>
        <w:right w:val="none" w:sz="0" w:space="0" w:color="auto"/>
      </w:divBdr>
    </w:div>
    <w:div w:id="1862275419">
      <w:marLeft w:val="0"/>
      <w:marRight w:val="0"/>
      <w:marTop w:val="0"/>
      <w:marBottom w:val="0"/>
      <w:divBdr>
        <w:top w:val="none" w:sz="0" w:space="0" w:color="auto"/>
        <w:left w:val="none" w:sz="0" w:space="0" w:color="auto"/>
        <w:bottom w:val="none" w:sz="0" w:space="0" w:color="auto"/>
        <w:right w:val="none" w:sz="0" w:space="0" w:color="auto"/>
      </w:divBdr>
    </w:div>
    <w:div w:id="1862275423">
      <w:marLeft w:val="0"/>
      <w:marRight w:val="0"/>
      <w:marTop w:val="0"/>
      <w:marBottom w:val="0"/>
      <w:divBdr>
        <w:top w:val="none" w:sz="0" w:space="0" w:color="auto"/>
        <w:left w:val="none" w:sz="0" w:space="0" w:color="auto"/>
        <w:bottom w:val="none" w:sz="0" w:space="0" w:color="auto"/>
        <w:right w:val="none" w:sz="0" w:space="0" w:color="auto"/>
      </w:divBdr>
      <w:divsChild>
        <w:div w:id="1862275412">
          <w:marLeft w:val="1166"/>
          <w:marRight w:val="0"/>
          <w:marTop w:val="0"/>
          <w:marBottom w:val="0"/>
          <w:divBdr>
            <w:top w:val="none" w:sz="0" w:space="0" w:color="auto"/>
            <w:left w:val="none" w:sz="0" w:space="0" w:color="auto"/>
            <w:bottom w:val="none" w:sz="0" w:space="0" w:color="auto"/>
            <w:right w:val="none" w:sz="0" w:space="0" w:color="auto"/>
          </w:divBdr>
        </w:div>
        <w:div w:id="1862275413">
          <w:marLeft w:val="1166"/>
          <w:marRight w:val="0"/>
          <w:marTop w:val="0"/>
          <w:marBottom w:val="0"/>
          <w:divBdr>
            <w:top w:val="none" w:sz="0" w:space="0" w:color="auto"/>
            <w:left w:val="none" w:sz="0" w:space="0" w:color="auto"/>
            <w:bottom w:val="none" w:sz="0" w:space="0" w:color="auto"/>
            <w:right w:val="none" w:sz="0" w:space="0" w:color="auto"/>
          </w:divBdr>
        </w:div>
        <w:div w:id="1862275420">
          <w:marLeft w:val="1166"/>
          <w:marRight w:val="0"/>
          <w:marTop w:val="0"/>
          <w:marBottom w:val="0"/>
          <w:divBdr>
            <w:top w:val="none" w:sz="0" w:space="0" w:color="auto"/>
            <w:left w:val="none" w:sz="0" w:space="0" w:color="auto"/>
            <w:bottom w:val="none" w:sz="0" w:space="0" w:color="auto"/>
            <w:right w:val="none" w:sz="0" w:space="0" w:color="auto"/>
          </w:divBdr>
        </w:div>
        <w:div w:id="1862275421">
          <w:marLeft w:val="547"/>
          <w:marRight w:val="0"/>
          <w:marTop w:val="0"/>
          <w:marBottom w:val="0"/>
          <w:divBdr>
            <w:top w:val="none" w:sz="0" w:space="0" w:color="auto"/>
            <w:left w:val="none" w:sz="0" w:space="0" w:color="auto"/>
            <w:bottom w:val="none" w:sz="0" w:space="0" w:color="auto"/>
            <w:right w:val="none" w:sz="0" w:space="0" w:color="auto"/>
          </w:divBdr>
        </w:div>
        <w:div w:id="1862275425">
          <w:marLeft w:val="1166"/>
          <w:marRight w:val="0"/>
          <w:marTop w:val="0"/>
          <w:marBottom w:val="0"/>
          <w:divBdr>
            <w:top w:val="none" w:sz="0" w:space="0" w:color="auto"/>
            <w:left w:val="none" w:sz="0" w:space="0" w:color="auto"/>
            <w:bottom w:val="none" w:sz="0" w:space="0" w:color="auto"/>
            <w:right w:val="none" w:sz="0" w:space="0" w:color="auto"/>
          </w:divBdr>
        </w:div>
        <w:div w:id="1862275426">
          <w:marLeft w:val="1166"/>
          <w:marRight w:val="0"/>
          <w:marTop w:val="0"/>
          <w:marBottom w:val="0"/>
          <w:divBdr>
            <w:top w:val="none" w:sz="0" w:space="0" w:color="auto"/>
            <w:left w:val="none" w:sz="0" w:space="0" w:color="auto"/>
            <w:bottom w:val="none" w:sz="0" w:space="0" w:color="auto"/>
            <w:right w:val="none" w:sz="0" w:space="0" w:color="auto"/>
          </w:divBdr>
        </w:div>
        <w:div w:id="1862275428">
          <w:marLeft w:val="547"/>
          <w:marRight w:val="0"/>
          <w:marTop w:val="0"/>
          <w:marBottom w:val="0"/>
          <w:divBdr>
            <w:top w:val="none" w:sz="0" w:space="0" w:color="auto"/>
            <w:left w:val="none" w:sz="0" w:space="0" w:color="auto"/>
            <w:bottom w:val="none" w:sz="0" w:space="0" w:color="auto"/>
            <w:right w:val="none" w:sz="0" w:space="0" w:color="auto"/>
          </w:divBdr>
        </w:div>
        <w:div w:id="1862275431">
          <w:marLeft w:val="1166"/>
          <w:marRight w:val="0"/>
          <w:marTop w:val="0"/>
          <w:marBottom w:val="0"/>
          <w:divBdr>
            <w:top w:val="none" w:sz="0" w:space="0" w:color="auto"/>
            <w:left w:val="none" w:sz="0" w:space="0" w:color="auto"/>
            <w:bottom w:val="none" w:sz="0" w:space="0" w:color="auto"/>
            <w:right w:val="none" w:sz="0" w:space="0" w:color="auto"/>
          </w:divBdr>
        </w:div>
        <w:div w:id="1862275432">
          <w:marLeft w:val="1166"/>
          <w:marRight w:val="0"/>
          <w:marTop w:val="0"/>
          <w:marBottom w:val="0"/>
          <w:divBdr>
            <w:top w:val="none" w:sz="0" w:space="0" w:color="auto"/>
            <w:left w:val="none" w:sz="0" w:space="0" w:color="auto"/>
            <w:bottom w:val="none" w:sz="0" w:space="0" w:color="auto"/>
            <w:right w:val="none" w:sz="0" w:space="0" w:color="auto"/>
          </w:divBdr>
        </w:div>
        <w:div w:id="1862275438">
          <w:marLeft w:val="547"/>
          <w:marRight w:val="0"/>
          <w:marTop w:val="0"/>
          <w:marBottom w:val="0"/>
          <w:divBdr>
            <w:top w:val="none" w:sz="0" w:space="0" w:color="auto"/>
            <w:left w:val="none" w:sz="0" w:space="0" w:color="auto"/>
            <w:bottom w:val="none" w:sz="0" w:space="0" w:color="auto"/>
            <w:right w:val="none" w:sz="0" w:space="0" w:color="auto"/>
          </w:divBdr>
        </w:div>
      </w:divsChild>
    </w:div>
    <w:div w:id="1862275430">
      <w:marLeft w:val="0"/>
      <w:marRight w:val="0"/>
      <w:marTop w:val="0"/>
      <w:marBottom w:val="0"/>
      <w:divBdr>
        <w:top w:val="none" w:sz="0" w:space="0" w:color="auto"/>
        <w:left w:val="none" w:sz="0" w:space="0" w:color="auto"/>
        <w:bottom w:val="none" w:sz="0" w:space="0" w:color="auto"/>
        <w:right w:val="none" w:sz="0" w:space="0" w:color="auto"/>
      </w:divBdr>
      <w:divsChild>
        <w:div w:id="1862275416">
          <w:marLeft w:val="1267"/>
          <w:marRight w:val="0"/>
          <w:marTop w:val="0"/>
          <w:marBottom w:val="0"/>
          <w:divBdr>
            <w:top w:val="none" w:sz="0" w:space="0" w:color="auto"/>
            <w:left w:val="none" w:sz="0" w:space="0" w:color="auto"/>
            <w:bottom w:val="none" w:sz="0" w:space="0" w:color="auto"/>
            <w:right w:val="none" w:sz="0" w:space="0" w:color="auto"/>
          </w:divBdr>
        </w:div>
        <w:div w:id="1862275424">
          <w:marLeft w:val="547"/>
          <w:marRight w:val="0"/>
          <w:marTop w:val="0"/>
          <w:marBottom w:val="0"/>
          <w:divBdr>
            <w:top w:val="none" w:sz="0" w:space="0" w:color="auto"/>
            <w:left w:val="none" w:sz="0" w:space="0" w:color="auto"/>
            <w:bottom w:val="none" w:sz="0" w:space="0" w:color="auto"/>
            <w:right w:val="none" w:sz="0" w:space="0" w:color="auto"/>
          </w:divBdr>
        </w:div>
        <w:div w:id="1862275427">
          <w:marLeft w:val="1267"/>
          <w:marRight w:val="0"/>
          <w:marTop w:val="0"/>
          <w:marBottom w:val="0"/>
          <w:divBdr>
            <w:top w:val="none" w:sz="0" w:space="0" w:color="auto"/>
            <w:left w:val="none" w:sz="0" w:space="0" w:color="auto"/>
            <w:bottom w:val="none" w:sz="0" w:space="0" w:color="auto"/>
            <w:right w:val="none" w:sz="0" w:space="0" w:color="auto"/>
          </w:divBdr>
        </w:div>
        <w:div w:id="1862275437">
          <w:marLeft w:val="1267"/>
          <w:marRight w:val="0"/>
          <w:marTop w:val="0"/>
          <w:marBottom w:val="0"/>
          <w:divBdr>
            <w:top w:val="none" w:sz="0" w:space="0" w:color="auto"/>
            <w:left w:val="none" w:sz="0" w:space="0" w:color="auto"/>
            <w:bottom w:val="none" w:sz="0" w:space="0" w:color="auto"/>
            <w:right w:val="none" w:sz="0" w:space="0" w:color="auto"/>
          </w:divBdr>
        </w:div>
      </w:divsChild>
    </w:div>
    <w:div w:id="1862275433">
      <w:marLeft w:val="0"/>
      <w:marRight w:val="0"/>
      <w:marTop w:val="0"/>
      <w:marBottom w:val="0"/>
      <w:divBdr>
        <w:top w:val="none" w:sz="0" w:space="0" w:color="auto"/>
        <w:left w:val="none" w:sz="0" w:space="0" w:color="auto"/>
        <w:bottom w:val="none" w:sz="0" w:space="0" w:color="auto"/>
        <w:right w:val="none" w:sz="0" w:space="0" w:color="auto"/>
      </w:divBdr>
      <w:divsChild>
        <w:div w:id="1862275414">
          <w:marLeft w:val="547"/>
          <w:marRight w:val="0"/>
          <w:marTop w:val="0"/>
          <w:marBottom w:val="0"/>
          <w:divBdr>
            <w:top w:val="none" w:sz="0" w:space="0" w:color="auto"/>
            <w:left w:val="none" w:sz="0" w:space="0" w:color="auto"/>
            <w:bottom w:val="none" w:sz="0" w:space="0" w:color="auto"/>
            <w:right w:val="none" w:sz="0" w:space="0" w:color="auto"/>
          </w:divBdr>
        </w:div>
        <w:div w:id="1862275415">
          <w:marLeft w:val="547"/>
          <w:marRight w:val="0"/>
          <w:marTop w:val="0"/>
          <w:marBottom w:val="0"/>
          <w:divBdr>
            <w:top w:val="none" w:sz="0" w:space="0" w:color="auto"/>
            <w:left w:val="none" w:sz="0" w:space="0" w:color="auto"/>
            <w:bottom w:val="none" w:sz="0" w:space="0" w:color="auto"/>
            <w:right w:val="none" w:sz="0" w:space="0" w:color="auto"/>
          </w:divBdr>
        </w:div>
        <w:div w:id="1862275422">
          <w:marLeft w:val="547"/>
          <w:marRight w:val="0"/>
          <w:marTop w:val="0"/>
          <w:marBottom w:val="0"/>
          <w:divBdr>
            <w:top w:val="none" w:sz="0" w:space="0" w:color="auto"/>
            <w:left w:val="none" w:sz="0" w:space="0" w:color="auto"/>
            <w:bottom w:val="none" w:sz="0" w:space="0" w:color="auto"/>
            <w:right w:val="none" w:sz="0" w:space="0" w:color="auto"/>
          </w:divBdr>
        </w:div>
        <w:div w:id="1862275429">
          <w:marLeft w:val="547"/>
          <w:marRight w:val="0"/>
          <w:marTop w:val="0"/>
          <w:marBottom w:val="0"/>
          <w:divBdr>
            <w:top w:val="none" w:sz="0" w:space="0" w:color="auto"/>
            <w:left w:val="none" w:sz="0" w:space="0" w:color="auto"/>
            <w:bottom w:val="none" w:sz="0" w:space="0" w:color="auto"/>
            <w:right w:val="none" w:sz="0" w:space="0" w:color="auto"/>
          </w:divBdr>
        </w:div>
        <w:div w:id="1862275434">
          <w:marLeft w:val="547"/>
          <w:marRight w:val="0"/>
          <w:marTop w:val="0"/>
          <w:marBottom w:val="0"/>
          <w:divBdr>
            <w:top w:val="none" w:sz="0" w:space="0" w:color="auto"/>
            <w:left w:val="none" w:sz="0" w:space="0" w:color="auto"/>
            <w:bottom w:val="none" w:sz="0" w:space="0" w:color="auto"/>
            <w:right w:val="none" w:sz="0" w:space="0" w:color="auto"/>
          </w:divBdr>
        </w:div>
        <w:div w:id="1862275435">
          <w:marLeft w:val="547"/>
          <w:marRight w:val="0"/>
          <w:marTop w:val="0"/>
          <w:marBottom w:val="0"/>
          <w:divBdr>
            <w:top w:val="none" w:sz="0" w:space="0" w:color="auto"/>
            <w:left w:val="none" w:sz="0" w:space="0" w:color="auto"/>
            <w:bottom w:val="none" w:sz="0" w:space="0" w:color="auto"/>
            <w:right w:val="none" w:sz="0" w:space="0" w:color="auto"/>
          </w:divBdr>
        </w:div>
        <w:div w:id="1862275436">
          <w:marLeft w:val="547"/>
          <w:marRight w:val="0"/>
          <w:marTop w:val="0"/>
          <w:marBottom w:val="0"/>
          <w:divBdr>
            <w:top w:val="none" w:sz="0" w:space="0" w:color="auto"/>
            <w:left w:val="none" w:sz="0" w:space="0" w:color="auto"/>
            <w:bottom w:val="none" w:sz="0" w:space="0" w:color="auto"/>
            <w:right w:val="none" w:sz="0" w:space="0" w:color="auto"/>
          </w:divBdr>
        </w:div>
      </w:divsChild>
    </w:div>
    <w:div w:id="1909459466">
      <w:bodyDiv w:val="1"/>
      <w:marLeft w:val="0"/>
      <w:marRight w:val="0"/>
      <w:marTop w:val="0"/>
      <w:marBottom w:val="0"/>
      <w:divBdr>
        <w:top w:val="none" w:sz="0" w:space="0" w:color="auto"/>
        <w:left w:val="none" w:sz="0" w:space="0" w:color="auto"/>
        <w:bottom w:val="none" w:sz="0" w:space="0" w:color="auto"/>
        <w:right w:val="none" w:sz="0" w:space="0" w:color="auto"/>
      </w:divBdr>
    </w:div>
    <w:div w:id="1915629527">
      <w:bodyDiv w:val="1"/>
      <w:marLeft w:val="0"/>
      <w:marRight w:val="0"/>
      <w:marTop w:val="0"/>
      <w:marBottom w:val="0"/>
      <w:divBdr>
        <w:top w:val="none" w:sz="0" w:space="0" w:color="auto"/>
        <w:left w:val="none" w:sz="0" w:space="0" w:color="auto"/>
        <w:bottom w:val="none" w:sz="0" w:space="0" w:color="auto"/>
        <w:right w:val="none" w:sz="0" w:space="0" w:color="auto"/>
      </w:divBdr>
    </w:div>
    <w:div w:id="1936860618">
      <w:bodyDiv w:val="1"/>
      <w:marLeft w:val="0"/>
      <w:marRight w:val="0"/>
      <w:marTop w:val="0"/>
      <w:marBottom w:val="0"/>
      <w:divBdr>
        <w:top w:val="none" w:sz="0" w:space="0" w:color="auto"/>
        <w:left w:val="none" w:sz="0" w:space="0" w:color="auto"/>
        <w:bottom w:val="none" w:sz="0" w:space="0" w:color="auto"/>
        <w:right w:val="none" w:sz="0" w:space="0" w:color="auto"/>
      </w:divBdr>
    </w:div>
    <w:div w:id="1945724956">
      <w:bodyDiv w:val="1"/>
      <w:marLeft w:val="0"/>
      <w:marRight w:val="0"/>
      <w:marTop w:val="0"/>
      <w:marBottom w:val="0"/>
      <w:divBdr>
        <w:top w:val="none" w:sz="0" w:space="0" w:color="auto"/>
        <w:left w:val="none" w:sz="0" w:space="0" w:color="auto"/>
        <w:bottom w:val="none" w:sz="0" w:space="0" w:color="auto"/>
        <w:right w:val="none" w:sz="0" w:space="0" w:color="auto"/>
      </w:divBdr>
    </w:div>
    <w:div w:id="1959796308">
      <w:bodyDiv w:val="1"/>
      <w:marLeft w:val="0"/>
      <w:marRight w:val="0"/>
      <w:marTop w:val="0"/>
      <w:marBottom w:val="0"/>
      <w:divBdr>
        <w:top w:val="none" w:sz="0" w:space="0" w:color="auto"/>
        <w:left w:val="none" w:sz="0" w:space="0" w:color="auto"/>
        <w:bottom w:val="none" w:sz="0" w:space="0" w:color="auto"/>
        <w:right w:val="none" w:sz="0" w:space="0" w:color="auto"/>
      </w:divBdr>
    </w:div>
    <w:div w:id="1961834908">
      <w:bodyDiv w:val="1"/>
      <w:marLeft w:val="0"/>
      <w:marRight w:val="0"/>
      <w:marTop w:val="0"/>
      <w:marBottom w:val="0"/>
      <w:divBdr>
        <w:top w:val="none" w:sz="0" w:space="0" w:color="auto"/>
        <w:left w:val="none" w:sz="0" w:space="0" w:color="auto"/>
        <w:bottom w:val="none" w:sz="0" w:space="0" w:color="auto"/>
        <w:right w:val="none" w:sz="0" w:space="0" w:color="auto"/>
      </w:divBdr>
    </w:div>
    <w:div w:id="1962879371">
      <w:bodyDiv w:val="1"/>
      <w:marLeft w:val="0"/>
      <w:marRight w:val="0"/>
      <w:marTop w:val="0"/>
      <w:marBottom w:val="0"/>
      <w:divBdr>
        <w:top w:val="none" w:sz="0" w:space="0" w:color="auto"/>
        <w:left w:val="none" w:sz="0" w:space="0" w:color="auto"/>
        <w:bottom w:val="none" w:sz="0" w:space="0" w:color="auto"/>
        <w:right w:val="none" w:sz="0" w:space="0" w:color="auto"/>
      </w:divBdr>
    </w:div>
    <w:div w:id="2007702303">
      <w:bodyDiv w:val="1"/>
      <w:marLeft w:val="0"/>
      <w:marRight w:val="0"/>
      <w:marTop w:val="0"/>
      <w:marBottom w:val="0"/>
      <w:divBdr>
        <w:top w:val="none" w:sz="0" w:space="0" w:color="auto"/>
        <w:left w:val="none" w:sz="0" w:space="0" w:color="auto"/>
        <w:bottom w:val="none" w:sz="0" w:space="0" w:color="auto"/>
        <w:right w:val="none" w:sz="0" w:space="0" w:color="auto"/>
      </w:divBdr>
    </w:div>
    <w:div w:id="2016372402">
      <w:bodyDiv w:val="1"/>
      <w:marLeft w:val="0"/>
      <w:marRight w:val="0"/>
      <w:marTop w:val="0"/>
      <w:marBottom w:val="0"/>
      <w:divBdr>
        <w:top w:val="none" w:sz="0" w:space="0" w:color="auto"/>
        <w:left w:val="none" w:sz="0" w:space="0" w:color="auto"/>
        <w:bottom w:val="none" w:sz="0" w:space="0" w:color="auto"/>
        <w:right w:val="none" w:sz="0" w:space="0" w:color="auto"/>
      </w:divBdr>
    </w:div>
    <w:div w:id="2028021049">
      <w:bodyDiv w:val="1"/>
      <w:marLeft w:val="0"/>
      <w:marRight w:val="0"/>
      <w:marTop w:val="0"/>
      <w:marBottom w:val="0"/>
      <w:divBdr>
        <w:top w:val="none" w:sz="0" w:space="0" w:color="auto"/>
        <w:left w:val="none" w:sz="0" w:space="0" w:color="auto"/>
        <w:bottom w:val="none" w:sz="0" w:space="0" w:color="auto"/>
        <w:right w:val="none" w:sz="0" w:space="0" w:color="auto"/>
      </w:divBdr>
    </w:div>
    <w:div w:id="2030445611">
      <w:bodyDiv w:val="1"/>
      <w:marLeft w:val="0"/>
      <w:marRight w:val="0"/>
      <w:marTop w:val="0"/>
      <w:marBottom w:val="0"/>
      <w:divBdr>
        <w:top w:val="none" w:sz="0" w:space="0" w:color="auto"/>
        <w:left w:val="none" w:sz="0" w:space="0" w:color="auto"/>
        <w:bottom w:val="none" w:sz="0" w:space="0" w:color="auto"/>
        <w:right w:val="none" w:sz="0" w:space="0" w:color="auto"/>
      </w:divBdr>
    </w:div>
    <w:div w:id="2070298890">
      <w:bodyDiv w:val="1"/>
      <w:marLeft w:val="0"/>
      <w:marRight w:val="0"/>
      <w:marTop w:val="0"/>
      <w:marBottom w:val="0"/>
      <w:divBdr>
        <w:top w:val="none" w:sz="0" w:space="0" w:color="auto"/>
        <w:left w:val="none" w:sz="0" w:space="0" w:color="auto"/>
        <w:bottom w:val="none" w:sz="0" w:space="0" w:color="auto"/>
        <w:right w:val="none" w:sz="0" w:space="0" w:color="auto"/>
      </w:divBdr>
    </w:div>
    <w:div w:id="2088385048">
      <w:bodyDiv w:val="1"/>
      <w:marLeft w:val="0"/>
      <w:marRight w:val="0"/>
      <w:marTop w:val="0"/>
      <w:marBottom w:val="0"/>
      <w:divBdr>
        <w:top w:val="none" w:sz="0" w:space="0" w:color="auto"/>
        <w:left w:val="none" w:sz="0" w:space="0" w:color="auto"/>
        <w:bottom w:val="none" w:sz="0" w:space="0" w:color="auto"/>
        <w:right w:val="none" w:sz="0" w:space="0" w:color="auto"/>
      </w:divBdr>
    </w:div>
    <w:div w:id="2104455621">
      <w:bodyDiv w:val="1"/>
      <w:marLeft w:val="0"/>
      <w:marRight w:val="0"/>
      <w:marTop w:val="0"/>
      <w:marBottom w:val="0"/>
      <w:divBdr>
        <w:top w:val="none" w:sz="0" w:space="0" w:color="auto"/>
        <w:left w:val="none" w:sz="0" w:space="0" w:color="auto"/>
        <w:bottom w:val="none" w:sz="0" w:space="0" w:color="auto"/>
        <w:right w:val="none" w:sz="0" w:space="0" w:color="auto"/>
      </w:divBdr>
    </w:div>
    <w:div w:id="2108574556">
      <w:bodyDiv w:val="1"/>
      <w:marLeft w:val="0"/>
      <w:marRight w:val="0"/>
      <w:marTop w:val="0"/>
      <w:marBottom w:val="0"/>
      <w:divBdr>
        <w:top w:val="none" w:sz="0" w:space="0" w:color="auto"/>
        <w:left w:val="none" w:sz="0" w:space="0" w:color="auto"/>
        <w:bottom w:val="none" w:sz="0" w:space="0" w:color="auto"/>
        <w:right w:val="none" w:sz="0" w:space="0" w:color="auto"/>
      </w:divBdr>
    </w:div>
    <w:div w:id="2127233214">
      <w:bodyDiv w:val="1"/>
      <w:marLeft w:val="0"/>
      <w:marRight w:val="0"/>
      <w:marTop w:val="0"/>
      <w:marBottom w:val="0"/>
      <w:divBdr>
        <w:top w:val="none" w:sz="0" w:space="0" w:color="auto"/>
        <w:left w:val="none" w:sz="0" w:space="0" w:color="auto"/>
        <w:bottom w:val="none" w:sz="0" w:space="0" w:color="auto"/>
        <w:right w:val="none" w:sz="0" w:space="0" w:color="auto"/>
      </w:divBdr>
    </w:div>
    <w:div w:id="2140224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8.jp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jp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8BC7FD1930AD749A94CBC6DD16F93E4" ma:contentTypeVersion="12" ma:contentTypeDescription="Create a new document." ma:contentTypeScope="" ma:versionID="85f067d145f3acdd38d0e1d9e87f3627">
  <xsd:schema xmlns:xsd="http://www.w3.org/2001/XMLSchema" xmlns:xs="http://www.w3.org/2001/XMLSchema" xmlns:p="http://schemas.microsoft.com/office/2006/metadata/properties" xmlns:ns3="eed5fc09-d3bb-425d-aa61-787d671a27fd" xmlns:ns4="9e0d89ed-eb5f-4b57-99d2-03d91ff875b5" targetNamespace="http://schemas.microsoft.com/office/2006/metadata/properties" ma:root="true" ma:fieldsID="2b659722fc2ea0dc7d08769ee541b98f" ns3:_="" ns4:_="">
    <xsd:import namespace="eed5fc09-d3bb-425d-aa61-787d671a27fd"/>
    <xsd:import namespace="9e0d89ed-eb5f-4b57-99d2-03d91ff875b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d5fc09-d3bb-425d-aa61-787d671a27f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0d89ed-eb5f-4b57-99d2-03d91ff875b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SharingHintHash" ma:index="12"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CC0C66E-DC47-4678-93BA-52D6E17505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9628EA-2067-4F78-99B2-452143AB43B7}">
  <ds:schemaRefs>
    <ds:schemaRef ds:uri="http://schemas.microsoft.com/sharepoint/v3/contenttype/forms"/>
  </ds:schemaRefs>
</ds:datastoreItem>
</file>

<file path=customXml/itemProps3.xml><?xml version="1.0" encoding="utf-8"?>
<ds:datastoreItem xmlns:ds="http://schemas.openxmlformats.org/officeDocument/2006/customXml" ds:itemID="{6A83957E-3FD9-4897-AC81-749D73706E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d5fc09-d3bb-425d-aa61-787d671a27fd"/>
    <ds:schemaRef ds:uri="9e0d89ed-eb5f-4b57-99d2-03d91ff875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039F75F-1355-482A-9314-F574E31EB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6941</Words>
  <Characters>39567</Characters>
  <Application>Microsoft Office Word</Application>
  <DocSecurity>0</DocSecurity>
  <Lines>329</Lines>
  <Paragraphs>92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Subex</vt:lpstr>
      <vt:lpstr>Subex</vt:lpstr>
    </vt:vector>
  </TitlesOfParts>
  <Company>Subex Ltd</Company>
  <LinksUpToDate>false</LinksUpToDate>
  <CharactersWithSpaces>46416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Subex</dc:title>
  <dc:subject/>
  <dc:creator>nagamba.s</dc:creator>
  <cp:keywords/>
  <dc:description/>
  <cp:lastModifiedBy>Windows User</cp:lastModifiedBy>
  <cp:revision>2</cp:revision>
  <cp:lastPrinted>2019-11-24T10:55:00Z</cp:lastPrinted>
  <dcterms:created xsi:type="dcterms:W3CDTF">2020-08-24T08:32:00Z</dcterms:created>
  <dcterms:modified xsi:type="dcterms:W3CDTF">2020-08-24T08:32:00Z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0x01010088BC7FD1930AD749A94CBC6DD16F93E4</vt:lpwstr>
  </property>
</Properties>
</file>